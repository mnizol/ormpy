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8761F" w:rsidRPr="0068761F" w:rsidRDefault="002C7DAC" w:rsidP="00F0721E">
      <w:pPr>
        <w:jc w:val="center"/>
        <w:rPr>
          <w:b/>
          <w:sz w:val="44"/>
          <w:szCs w:val="44"/>
        </w:rPr>
      </w:pPr>
      <w:bookmarkStart w:id="0" w:name="_GoBack"/>
      <w:bookmarkEnd w:id="0"/>
      <w:r w:rsidRPr="0068761F">
        <w:rPr>
          <w:b/>
          <w:sz w:val="44"/>
          <w:szCs w:val="44"/>
        </w:rPr>
        <w:t>Adding Derivation Rules and Join Paths</w:t>
      </w:r>
    </w:p>
    <w:p w:rsidR="00AE6791" w:rsidRPr="00B4296C" w:rsidRDefault="002C7DAC" w:rsidP="00F0721E">
      <w:pPr>
        <w:jc w:val="center"/>
        <w:rPr>
          <w:b/>
          <w:sz w:val="48"/>
          <w:szCs w:val="48"/>
        </w:rPr>
      </w:pPr>
      <w:proofErr w:type="gramStart"/>
      <w:r w:rsidRPr="0068761F">
        <w:rPr>
          <w:b/>
          <w:sz w:val="44"/>
          <w:szCs w:val="44"/>
        </w:rPr>
        <w:t>in</w:t>
      </w:r>
      <w:proofErr w:type="gramEnd"/>
      <w:r w:rsidRPr="0068761F">
        <w:rPr>
          <w:b/>
          <w:sz w:val="44"/>
          <w:szCs w:val="44"/>
        </w:rPr>
        <w:t xml:space="preserve"> NORMA</w:t>
      </w:r>
    </w:p>
    <w:p w:rsidR="002C7DAC" w:rsidRDefault="002C7DAC" w:rsidP="00F0721E">
      <w:pPr>
        <w:jc w:val="center"/>
        <w:rPr>
          <w:b/>
          <w:sz w:val="40"/>
          <w:szCs w:val="40"/>
        </w:rPr>
      </w:pPr>
    </w:p>
    <w:p w:rsidR="002C7DAC" w:rsidRPr="00B4296C" w:rsidRDefault="002C7DAC" w:rsidP="00F0721E">
      <w:pPr>
        <w:jc w:val="center"/>
        <w:rPr>
          <w:i/>
          <w:sz w:val="28"/>
          <w:szCs w:val="28"/>
        </w:rPr>
      </w:pPr>
      <w:r w:rsidRPr="00B4296C">
        <w:rPr>
          <w:i/>
          <w:sz w:val="28"/>
          <w:szCs w:val="28"/>
        </w:rPr>
        <w:t xml:space="preserve">Terry </w:t>
      </w:r>
      <w:proofErr w:type="spellStart"/>
      <w:r w:rsidRPr="00B4296C">
        <w:rPr>
          <w:i/>
          <w:sz w:val="28"/>
          <w:szCs w:val="28"/>
        </w:rPr>
        <w:t>Halpin</w:t>
      </w:r>
      <w:proofErr w:type="spellEnd"/>
    </w:p>
    <w:p w:rsidR="002C7DAC" w:rsidRDefault="002C7DAC" w:rsidP="00F0721E">
      <w:pPr>
        <w:jc w:val="center"/>
        <w:rPr>
          <w:sz w:val="28"/>
          <w:szCs w:val="28"/>
        </w:rPr>
      </w:pPr>
    </w:p>
    <w:p w:rsidR="002C7DAC" w:rsidRDefault="002C7DAC" w:rsidP="00F0721E">
      <w:pPr>
        <w:rPr>
          <w:sz w:val="28"/>
          <w:szCs w:val="28"/>
        </w:rPr>
      </w:pPr>
    </w:p>
    <w:p w:rsidR="002C7DAC" w:rsidRDefault="002C7DAC" w:rsidP="00F0721E">
      <w:pPr>
        <w:rPr>
          <w:sz w:val="28"/>
          <w:szCs w:val="28"/>
        </w:rPr>
      </w:pPr>
    </w:p>
    <w:p w:rsidR="002C7DAC" w:rsidRPr="0068761F" w:rsidRDefault="002C7DAC" w:rsidP="00F0721E">
      <w:pPr>
        <w:rPr>
          <w:b/>
          <w:sz w:val="40"/>
          <w:szCs w:val="40"/>
        </w:rPr>
      </w:pPr>
      <w:r w:rsidRPr="0068761F">
        <w:rPr>
          <w:b/>
          <w:sz w:val="40"/>
          <w:szCs w:val="40"/>
        </w:rPr>
        <w:t>Contents</w:t>
      </w:r>
    </w:p>
    <w:p w:rsidR="002C7DAC" w:rsidRDefault="002C7DAC" w:rsidP="00F0721E">
      <w:pPr>
        <w:rPr>
          <w:sz w:val="28"/>
          <w:szCs w:val="28"/>
        </w:rPr>
      </w:pPr>
    </w:p>
    <w:p w:rsidR="00B4296C" w:rsidRPr="00B4296C" w:rsidRDefault="00B4296C" w:rsidP="00F0721E">
      <w:pPr>
        <w:pStyle w:val="ListParagraph"/>
        <w:numPr>
          <w:ilvl w:val="0"/>
          <w:numId w:val="1"/>
        </w:numPr>
        <w:rPr>
          <w:b/>
          <w:sz w:val="24"/>
          <w:szCs w:val="24"/>
        </w:rPr>
      </w:pPr>
      <w:r w:rsidRPr="00B4296C">
        <w:rPr>
          <w:b/>
          <w:sz w:val="24"/>
          <w:szCs w:val="24"/>
        </w:rPr>
        <w:t>Adding Subtype Derivation Rules</w:t>
      </w:r>
      <w:r w:rsidR="00FB27B1">
        <w:rPr>
          <w:b/>
          <w:sz w:val="24"/>
          <w:szCs w:val="24"/>
        </w:rPr>
        <w:t> </w:t>
      </w:r>
      <w:r w:rsidR="00FB27B1">
        <w:rPr>
          <w:b/>
          <w:sz w:val="24"/>
          <w:szCs w:val="24"/>
        </w:rPr>
        <w:fldChar w:fldCharType="begin"/>
      </w:r>
      <w:r w:rsidR="00FB27B1">
        <w:rPr>
          <w:b/>
          <w:sz w:val="24"/>
          <w:szCs w:val="24"/>
        </w:rPr>
        <w:instrText xml:space="preserve"> PAGEREF Ch1 \h </w:instrText>
      </w:r>
      <w:r w:rsidR="00FB27B1">
        <w:rPr>
          <w:b/>
          <w:sz w:val="24"/>
          <w:szCs w:val="24"/>
        </w:rPr>
      </w:r>
      <w:r w:rsidR="00FB27B1">
        <w:rPr>
          <w:b/>
          <w:sz w:val="24"/>
          <w:szCs w:val="24"/>
        </w:rPr>
        <w:fldChar w:fldCharType="separate"/>
      </w:r>
      <w:r w:rsidR="00FA72A8">
        <w:rPr>
          <w:b/>
          <w:noProof/>
          <w:sz w:val="24"/>
          <w:szCs w:val="24"/>
        </w:rPr>
        <w:t>1</w:t>
      </w:r>
      <w:r w:rsidR="00FB27B1">
        <w:rPr>
          <w:b/>
          <w:sz w:val="24"/>
          <w:szCs w:val="24"/>
        </w:rPr>
        <w:fldChar w:fldCharType="end"/>
      </w:r>
    </w:p>
    <w:p w:rsidR="00B4296C" w:rsidRDefault="00B4296C" w:rsidP="00F0721E">
      <w:pPr>
        <w:pStyle w:val="ListParagraph"/>
        <w:ind w:left="396"/>
        <w:rPr>
          <w:sz w:val="10"/>
          <w:szCs w:val="10"/>
        </w:rPr>
      </w:pPr>
    </w:p>
    <w:p w:rsidR="00FB3111" w:rsidRDefault="007F3D0A" w:rsidP="0068761F">
      <w:pPr>
        <w:pStyle w:val="ListParagraph"/>
        <w:numPr>
          <w:ilvl w:val="1"/>
          <w:numId w:val="1"/>
        </w:numPr>
        <w:ind w:left="907" w:hanging="510"/>
        <w:rPr>
          <w:rFonts w:ascii="Cambria" w:hAnsi="Cambria"/>
          <w:sz w:val="20"/>
          <w:szCs w:val="20"/>
        </w:rPr>
      </w:pPr>
      <w:r>
        <w:rPr>
          <w:rFonts w:ascii="Cambria" w:hAnsi="Cambria"/>
          <w:sz w:val="20"/>
          <w:szCs w:val="20"/>
        </w:rPr>
        <w:t>Introduction</w:t>
      </w:r>
      <w:r w:rsidR="00FB27B1">
        <w:rPr>
          <w:rFonts w:ascii="Cambria" w:hAnsi="Cambria"/>
          <w:sz w:val="20"/>
          <w:szCs w:val="20"/>
        </w:rPr>
        <w:t> </w:t>
      </w:r>
      <w:r w:rsidR="00FB27B1">
        <w:rPr>
          <w:rFonts w:ascii="Cambria" w:hAnsi="Cambria"/>
          <w:sz w:val="20"/>
          <w:szCs w:val="20"/>
        </w:rPr>
        <w:fldChar w:fldCharType="begin"/>
      </w:r>
      <w:r w:rsidR="00FB27B1">
        <w:rPr>
          <w:rFonts w:ascii="Cambria" w:hAnsi="Cambria"/>
          <w:sz w:val="20"/>
          <w:szCs w:val="20"/>
        </w:rPr>
        <w:instrText xml:space="preserve"> PAGEREF Sec1_1 \h </w:instrText>
      </w:r>
      <w:r w:rsidR="00FB27B1">
        <w:rPr>
          <w:rFonts w:ascii="Cambria" w:hAnsi="Cambria"/>
          <w:sz w:val="20"/>
          <w:szCs w:val="20"/>
        </w:rPr>
      </w:r>
      <w:r w:rsidR="00FB27B1">
        <w:rPr>
          <w:rFonts w:ascii="Cambria" w:hAnsi="Cambria"/>
          <w:sz w:val="20"/>
          <w:szCs w:val="20"/>
        </w:rPr>
        <w:fldChar w:fldCharType="separate"/>
      </w:r>
      <w:r w:rsidR="00FA72A8">
        <w:rPr>
          <w:rFonts w:ascii="Cambria" w:hAnsi="Cambria"/>
          <w:noProof/>
          <w:sz w:val="20"/>
          <w:szCs w:val="20"/>
        </w:rPr>
        <w:t>1</w:t>
      </w:r>
      <w:r w:rsidR="00FB27B1">
        <w:rPr>
          <w:rFonts w:ascii="Cambria" w:hAnsi="Cambria"/>
          <w:sz w:val="20"/>
          <w:szCs w:val="20"/>
        </w:rPr>
        <w:fldChar w:fldCharType="end"/>
      </w:r>
    </w:p>
    <w:p w:rsidR="00B4296C" w:rsidRDefault="00FB3111" w:rsidP="0068761F">
      <w:pPr>
        <w:pStyle w:val="ListParagraph"/>
        <w:numPr>
          <w:ilvl w:val="1"/>
          <w:numId w:val="1"/>
        </w:numPr>
        <w:ind w:left="907" w:hanging="510"/>
        <w:rPr>
          <w:rFonts w:ascii="Cambria" w:hAnsi="Cambria"/>
          <w:sz w:val="20"/>
          <w:szCs w:val="20"/>
        </w:rPr>
      </w:pPr>
      <w:r>
        <w:rPr>
          <w:rFonts w:ascii="Cambria" w:hAnsi="Cambria"/>
          <w:sz w:val="20"/>
          <w:szCs w:val="20"/>
        </w:rPr>
        <w:t>A</w:t>
      </w:r>
      <w:r w:rsidR="00B4296C">
        <w:rPr>
          <w:rFonts w:ascii="Cambria" w:hAnsi="Cambria"/>
          <w:sz w:val="20"/>
          <w:szCs w:val="20"/>
        </w:rPr>
        <w:t xml:space="preserve"> Simple </w:t>
      </w:r>
      <w:r w:rsidR="00F0721E">
        <w:rPr>
          <w:rFonts w:ascii="Cambria" w:hAnsi="Cambria"/>
          <w:sz w:val="20"/>
          <w:szCs w:val="20"/>
        </w:rPr>
        <w:t>Example</w:t>
      </w:r>
      <w:r w:rsidR="005C6E68">
        <w:rPr>
          <w:rFonts w:ascii="Cambria" w:hAnsi="Cambria"/>
          <w:sz w:val="20"/>
          <w:szCs w:val="20"/>
        </w:rPr>
        <w:t xml:space="preserve"> of Adding a Subtype Derivation Rule</w:t>
      </w:r>
      <w:r w:rsidR="00B4296C">
        <w:rPr>
          <w:rFonts w:ascii="Cambria" w:hAnsi="Cambria"/>
          <w:sz w:val="20"/>
          <w:szCs w:val="20"/>
        </w:rPr>
        <w:t> </w:t>
      </w:r>
      <w:r w:rsidR="00F82FD5">
        <w:rPr>
          <w:rFonts w:ascii="Cambria" w:hAnsi="Cambria"/>
          <w:sz w:val="20"/>
          <w:szCs w:val="20"/>
        </w:rPr>
        <w:fldChar w:fldCharType="begin"/>
      </w:r>
      <w:r w:rsidR="00F82FD5">
        <w:rPr>
          <w:rFonts w:ascii="Cambria" w:hAnsi="Cambria"/>
          <w:sz w:val="20"/>
          <w:szCs w:val="20"/>
        </w:rPr>
        <w:instrText xml:space="preserve"> PAGEREF Sec1_2 \h </w:instrText>
      </w:r>
      <w:r w:rsidR="00F82FD5">
        <w:rPr>
          <w:rFonts w:ascii="Cambria" w:hAnsi="Cambria"/>
          <w:sz w:val="20"/>
          <w:szCs w:val="20"/>
        </w:rPr>
      </w:r>
      <w:r w:rsidR="00F82FD5">
        <w:rPr>
          <w:rFonts w:ascii="Cambria" w:hAnsi="Cambria"/>
          <w:sz w:val="20"/>
          <w:szCs w:val="20"/>
        </w:rPr>
        <w:fldChar w:fldCharType="separate"/>
      </w:r>
      <w:r w:rsidR="00FA72A8">
        <w:rPr>
          <w:rFonts w:ascii="Cambria" w:hAnsi="Cambria"/>
          <w:noProof/>
          <w:sz w:val="20"/>
          <w:szCs w:val="20"/>
        </w:rPr>
        <w:t>4</w:t>
      </w:r>
      <w:r w:rsidR="00F82FD5">
        <w:rPr>
          <w:rFonts w:ascii="Cambria" w:hAnsi="Cambria"/>
          <w:sz w:val="20"/>
          <w:szCs w:val="20"/>
        </w:rPr>
        <w:fldChar w:fldCharType="end"/>
      </w:r>
    </w:p>
    <w:p w:rsidR="00B4296C" w:rsidRDefault="00B4296C" w:rsidP="0068761F">
      <w:pPr>
        <w:pStyle w:val="ListParagraph"/>
        <w:numPr>
          <w:ilvl w:val="1"/>
          <w:numId w:val="1"/>
        </w:numPr>
        <w:ind w:left="907" w:hanging="510"/>
        <w:rPr>
          <w:rFonts w:ascii="Cambria" w:hAnsi="Cambria"/>
          <w:sz w:val="20"/>
          <w:szCs w:val="20"/>
        </w:rPr>
      </w:pPr>
      <w:r>
        <w:rPr>
          <w:rFonts w:ascii="Cambria" w:hAnsi="Cambria"/>
          <w:sz w:val="20"/>
          <w:szCs w:val="20"/>
        </w:rPr>
        <w:t xml:space="preserve">Derivation Rules </w:t>
      </w:r>
      <w:r w:rsidR="0097034B">
        <w:rPr>
          <w:rFonts w:ascii="Cambria" w:hAnsi="Cambria"/>
          <w:sz w:val="20"/>
          <w:szCs w:val="20"/>
        </w:rPr>
        <w:t>with</w:t>
      </w:r>
      <w:r>
        <w:rPr>
          <w:rFonts w:ascii="Cambria" w:hAnsi="Cambria"/>
          <w:sz w:val="20"/>
          <w:szCs w:val="20"/>
        </w:rPr>
        <w:t xml:space="preserve"> a </w:t>
      </w:r>
      <w:r w:rsidR="0097034B">
        <w:rPr>
          <w:rFonts w:ascii="Cambria" w:hAnsi="Cambria"/>
          <w:sz w:val="20"/>
          <w:szCs w:val="20"/>
        </w:rPr>
        <w:t>Value Equality</w:t>
      </w:r>
      <w:r w:rsidR="00F82FD5">
        <w:rPr>
          <w:rFonts w:ascii="Cambria" w:hAnsi="Cambria"/>
          <w:sz w:val="20"/>
          <w:szCs w:val="20"/>
        </w:rPr>
        <w:t> </w:t>
      </w:r>
      <w:r w:rsidR="00F82FD5">
        <w:rPr>
          <w:rFonts w:ascii="Cambria" w:hAnsi="Cambria"/>
          <w:sz w:val="20"/>
          <w:szCs w:val="20"/>
        </w:rPr>
        <w:fldChar w:fldCharType="begin"/>
      </w:r>
      <w:r w:rsidR="00F82FD5">
        <w:rPr>
          <w:rFonts w:ascii="Cambria" w:hAnsi="Cambria"/>
          <w:sz w:val="20"/>
          <w:szCs w:val="20"/>
        </w:rPr>
        <w:instrText xml:space="preserve"> PAGEREF Sec1_3 \h </w:instrText>
      </w:r>
      <w:r w:rsidR="00F82FD5">
        <w:rPr>
          <w:rFonts w:ascii="Cambria" w:hAnsi="Cambria"/>
          <w:sz w:val="20"/>
          <w:szCs w:val="20"/>
        </w:rPr>
      </w:r>
      <w:r w:rsidR="00F82FD5">
        <w:rPr>
          <w:rFonts w:ascii="Cambria" w:hAnsi="Cambria"/>
          <w:sz w:val="20"/>
          <w:szCs w:val="20"/>
        </w:rPr>
        <w:fldChar w:fldCharType="separate"/>
      </w:r>
      <w:r w:rsidR="00FA72A8">
        <w:rPr>
          <w:rFonts w:ascii="Cambria" w:hAnsi="Cambria"/>
          <w:noProof/>
          <w:sz w:val="20"/>
          <w:szCs w:val="20"/>
        </w:rPr>
        <w:t>9</w:t>
      </w:r>
      <w:r w:rsidR="00F82FD5">
        <w:rPr>
          <w:rFonts w:ascii="Cambria" w:hAnsi="Cambria"/>
          <w:sz w:val="20"/>
          <w:szCs w:val="20"/>
        </w:rPr>
        <w:fldChar w:fldCharType="end"/>
      </w:r>
    </w:p>
    <w:p w:rsidR="00F0721E" w:rsidRDefault="00F0721E" w:rsidP="0068761F">
      <w:pPr>
        <w:pStyle w:val="ListParagraph"/>
        <w:numPr>
          <w:ilvl w:val="1"/>
          <w:numId w:val="1"/>
        </w:numPr>
        <w:ind w:left="907" w:hanging="510"/>
        <w:rPr>
          <w:rFonts w:ascii="Cambria" w:hAnsi="Cambria"/>
          <w:sz w:val="20"/>
          <w:szCs w:val="20"/>
        </w:rPr>
      </w:pPr>
      <w:r>
        <w:rPr>
          <w:rFonts w:ascii="Cambria" w:hAnsi="Cambria"/>
          <w:sz w:val="20"/>
          <w:szCs w:val="20"/>
        </w:rPr>
        <w:t xml:space="preserve">Derivation Rules with </w:t>
      </w:r>
      <w:r w:rsidR="0034031C">
        <w:rPr>
          <w:rFonts w:ascii="Cambria" w:hAnsi="Cambria"/>
          <w:sz w:val="20"/>
          <w:szCs w:val="20"/>
        </w:rPr>
        <w:t xml:space="preserve">Other </w:t>
      </w:r>
      <w:r>
        <w:rPr>
          <w:rFonts w:ascii="Cambria" w:hAnsi="Cambria"/>
          <w:sz w:val="20"/>
          <w:szCs w:val="20"/>
        </w:rPr>
        <w:t>Value Comparisons</w:t>
      </w:r>
      <w:r w:rsidR="0034031C">
        <w:rPr>
          <w:rFonts w:ascii="Cambria" w:hAnsi="Cambria"/>
          <w:sz w:val="20"/>
          <w:szCs w:val="20"/>
        </w:rPr>
        <w:t> </w:t>
      </w:r>
      <w:r w:rsidR="0034031C">
        <w:rPr>
          <w:rFonts w:ascii="Cambria" w:hAnsi="Cambria"/>
          <w:sz w:val="20"/>
          <w:szCs w:val="20"/>
        </w:rPr>
        <w:fldChar w:fldCharType="begin"/>
      </w:r>
      <w:r w:rsidR="0034031C">
        <w:rPr>
          <w:rFonts w:ascii="Cambria" w:hAnsi="Cambria"/>
          <w:sz w:val="20"/>
          <w:szCs w:val="20"/>
        </w:rPr>
        <w:instrText xml:space="preserve"> PAGEREF Sec1_4 \h </w:instrText>
      </w:r>
      <w:r w:rsidR="0034031C">
        <w:rPr>
          <w:rFonts w:ascii="Cambria" w:hAnsi="Cambria"/>
          <w:sz w:val="20"/>
          <w:szCs w:val="20"/>
        </w:rPr>
      </w:r>
      <w:r w:rsidR="0034031C">
        <w:rPr>
          <w:rFonts w:ascii="Cambria" w:hAnsi="Cambria"/>
          <w:sz w:val="20"/>
          <w:szCs w:val="20"/>
        </w:rPr>
        <w:fldChar w:fldCharType="separate"/>
      </w:r>
      <w:r w:rsidR="00FA72A8">
        <w:rPr>
          <w:rFonts w:ascii="Cambria" w:hAnsi="Cambria"/>
          <w:noProof/>
          <w:sz w:val="20"/>
          <w:szCs w:val="20"/>
        </w:rPr>
        <w:t>12</w:t>
      </w:r>
      <w:r w:rsidR="0034031C">
        <w:rPr>
          <w:rFonts w:ascii="Cambria" w:hAnsi="Cambria"/>
          <w:sz w:val="20"/>
          <w:szCs w:val="20"/>
        </w:rPr>
        <w:fldChar w:fldCharType="end"/>
      </w:r>
    </w:p>
    <w:p w:rsidR="00B4296C" w:rsidRDefault="00F0721E" w:rsidP="0068761F">
      <w:pPr>
        <w:pStyle w:val="ListParagraph"/>
        <w:numPr>
          <w:ilvl w:val="1"/>
          <w:numId w:val="1"/>
        </w:numPr>
        <w:ind w:left="907" w:hanging="510"/>
        <w:rPr>
          <w:rFonts w:ascii="Cambria" w:hAnsi="Cambria"/>
          <w:sz w:val="20"/>
          <w:szCs w:val="20"/>
        </w:rPr>
      </w:pPr>
      <w:r>
        <w:rPr>
          <w:rFonts w:ascii="Cambria" w:hAnsi="Cambria"/>
          <w:sz w:val="20"/>
          <w:szCs w:val="20"/>
        </w:rPr>
        <w:t xml:space="preserve">Derivation Rules </w:t>
      </w:r>
      <w:r w:rsidR="00316A4B">
        <w:rPr>
          <w:rFonts w:ascii="Cambria" w:hAnsi="Cambria"/>
          <w:sz w:val="20"/>
          <w:szCs w:val="20"/>
        </w:rPr>
        <w:t>involving</w:t>
      </w:r>
      <w:r>
        <w:rPr>
          <w:rFonts w:ascii="Cambria" w:hAnsi="Cambria"/>
          <w:sz w:val="20"/>
          <w:szCs w:val="20"/>
        </w:rPr>
        <w:t xml:space="preserve"> Multiple Inheritance</w:t>
      </w:r>
      <w:r w:rsidR="004416D2">
        <w:rPr>
          <w:rFonts w:ascii="Cambria" w:hAnsi="Cambria"/>
          <w:sz w:val="20"/>
          <w:szCs w:val="20"/>
        </w:rPr>
        <w:t> </w:t>
      </w:r>
      <w:r w:rsidR="00B07E92">
        <w:rPr>
          <w:rFonts w:ascii="Cambria" w:hAnsi="Cambria"/>
          <w:sz w:val="20"/>
          <w:szCs w:val="20"/>
        </w:rPr>
        <w:fldChar w:fldCharType="begin"/>
      </w:r>
      <w:r w:rsidR="00B07E92">
        <w:rPr>
          <w:rFonts w:ascii="Cambria" w:hAnsi="Cambria"/>
          <w:sz w:val="20"/>
          <w:szCs w:val="20"/>
        </w:rPr>
        <w:instrText xml:space="preserve"> PAGEREF Sec1_5 \h </w:instrText>
      </w:r>
      <w:r w:rsidR="00B07E92">
        <w:rPr>
          <w:rFonts w:ascii="Cambria" w:hAnsi="Cambria"/>
          <w:sz w:val="20"/>
          <w:szCs w:val="20"/>
        </w:rPr>
      </w:r>
      <w:r w:rsidR="00B07E92">
        <w:rPr>
          <w:rFonts w:ascii="Cambria" w:hAnsi="Cambria"/>
          <w:sz w:val="20"/>
          <w:szCs w:val="20"/>
        </w:rPr>
        <w:fldChar w:fldCharType="separate"/>
      </w:r>
      <w:r w:rsidR="00FA72A8">
        <w:rPr>
          <w:rFonts w:ascii="Cambria" w:hAnsi="Cambria"/>
          <w:noProof/>
          <w:sz w:val="20"/>
          <w:szCs w:val="20"/>
        </w:rPr>
        <w:t>16</w:t>
      </w:r>
      <w:r w:rsidR="00B07E92">
        <w:rPr>
          <w:rFonts w:ascii="Cambria" w:hAnsi="Cambria"/>
          <w:sz w:val="20"/>
          <w:szCs w:val="20"/>
        </w:rPr>
        <w:fldChar w:fldCharType="end"/>
      </w:r>
    </w:p>
    <w:p w:rsidR="00F0721E" w:rsidRDefault="00F0721E" w:rsidP="0068761F">
      <w:pPr>
        <w:pStyle w:val="ListParagraph"/>
        <w:numPr>
          <w:ilvl w:val="1"/>
          <w:numId w:val="1"/>
        </w:numPr>
        <w:ind w:left="907" w:hanging="510"/>
        <w:rPr>
          <w:rFonts w:ascii="Cambria" w:hAnsi="Cambria"/>
          <w:sz w:val="20"/>
          <w:szCs w:val="20"/>
        </w:rPr>
      </w:pPr>
      <w:r>
        <w:rPr>
          <w:rFonts w:ascii="Cambria" w:hAnsi="Cambria"/>
          <w:sz w:val="20"/>
          <w:szCs w:val="20"/>
        </w:rPr>
        <w:t>Derivation Rules with Negation</w:t>
      </w:r>
      <w:r w:rsidR="00316A4B">
        <w:rPr>
          <w:rFonts w:ascii="Cambria" w:hAnsi="Cambria"/>
          <w:sz w:val="20"/>
          <w:szCs w:val="20"/>
        </w:rPr>
        <w:t> </w:t>
      </w:r>
      <w:r w:rsidR="00974A78">
        <w:rPr>
          <w:rFonts w:ascii="Cambria" w:hAnsi="Cambria"/>
          <w:sz w:val="20"/>
          <w:szCs w:val="20"/>
        </w:rPr>
        <w:fldChar w:fldCharType="begin"/>
      </w:r>
      <w:r w:rsidR="00974A78">
        <w:rPr>
          <w:rFonts w:ascii="Cambria" w:hAnsi="Cambria"/>
          <w:sz w:val="20"/>
          <w:szCs w:val="20"/>
        </w:rPr>
        <w:instrText xml:space="preserve"> PAGEREF Sec1_6 \h </w:instrText>
      </w:r>
      <w:r w:rsidR="00974A78">
        <w:rPr>
          <w:rFonts w:ascii="Cambria" w:hAnsi="Cambria"/>
          <w:sz w:val="20"/>
          <w:szCs w:val="20"/>
        </w:rPr>
      </w:r>
      <w:r w:rsidR="00974A78">
        <w:rPr>
          <w:rFonts w:ascii="Cambria" w:hAnsi="Cambria"/>
          <w:sz w:val="20"/>
          <w:szCs w:val="20"/>
        </w:rPr>
        <w:fldChar w:fldCharType="separate"/>
      </w:r>
      <w:r w:rsidR="00FA72A8">
        <w:rPr>
          <w:rFonts w:ascii="Cambria" w:hAnsi="Cambria"/>
          <w:noProof/>
          <w:sz w:val="20"/>
          <w:szCs w:val="20"/>
        </w:rPr>
        <w:t>19</w:t>
      </w:r>
      <w:r w:rsidR="00974A78">
        <w:rPr>
          <w:rFonts w:ascii="Cambria" w:hAnsi="Cambria"/>
          <w:sz w:val="20"/>
          <w:szCs w:val="20"/>
        </w:rPr>
        <w:fldChar w:fldCharType="end"/>
      </w:r>
    </w:p>
    <w:p w:rsidR="00F0721E" w:rsidRDefault="00F0721E" w:rsidP="0068761F">
      <w:pPr>
        <w:pStyle w:val="ListParagraph"/>
        <w:numPr>
          <w:ilvl w:val="1"/>
          <w:numId w:val="1"/>
        </w:numPr>
        <w:ind w:left="907" w:hanging="510"/>
        <w:rPr>
          <w:rFonts w:ascii="Cambria" w:hAnsi="Cambria"/>
          <w:sz w:val="20"/>
          <w:szCs w:val="20"/>
        </w:rPr>
      </w:pPr>
      <w:r>
        <w:rPr>
          <w:rFonts w:ascii="Cambria" w:hAnsi="Cambria"/>
          <w:sz w:val="20"/>
          <w:szCs w:val="20"/>
        </w:rPr>
        <w:t>Derivation Rules with Disjunction</w:t>
      </w:r>
      <w:r w:rsidR="00231A84">
        <w:rPr>
          <w:rFonts w:ascii="Cambria" w:hAnsi="Cambria"/>
          <w:sz w:val="20"/>
          <w:szCs w:val="20"/>
        </w:rPr>
        <w:t> </w:t>
      </w:r>
      <w:r w:rsidR="00231A84">
        <w:rPr>
          <w:rFonts w:ascii="Cambria" w:hAnsi="Cambria"/>
          <w:sz w:val="20"/>
          <w:szCs w:val="20"/>
        </w:rPr>
        <w:fldChar w:fldCharType="begin"/>
      </w:r>
      <w:r w:rsidR="00231A84">
        <w:rPr>
          <w:rFonts w:ascii="Cambria" w:hAnsi="Cambria"/>
          <w:sz w:val="20"/>
          <w:szCs w:val="20"/>
        </w:rPr>
        <w:instrText xml:space="preserve"> PAGEREF Sec1_7 \h </w:instrText>
      </w:r>
      <w:r w:rsidR="00231A84">
        <w:rPr>
          <w:rFonts w:ascii="Cambria" w:hAnsi="Cambria"/>
          <w:sz w:val="20"/>
          <w:szCs w:val="20"/>
        </w:rPr>
      </w:r>
      <w:r w:rsidR="00231A84">
        <w:rPr>
          <w:rFonts w:ascii="Cambria" w:hAnsi="Cambria"/>
          <w:sz w:val="20"/>
          <w:szCs w:val="20"/>
        </w:rPr>
        <w:fldChar w:fldCharType="separate"/>
      </w:r>
      <w:r w:rsidR="00FA72A8">
        <w:rPr>
          <w:rFonts w:ascii="Cambria" w:hAnsi="Cambria"/>
          <w:noProof/>
          <w:sz w:val="20"/>
          <w:szCs w:val="20"/>
        </w:rPr>
        <w:t>23</w:t>
      </w:r>
      <w:r w:rsidR="00231A84">
        <w:rPr>
          <w:rFonts w:ascii="Cambria" w:hAnsi="Cambria"/>
          <w:sz w:val="20"/>
          <w:szCs w:val="20"/>
        </w:rPr>
        <w:fldChar w:fldCharType="end"/>
      </w:r>
    </w:p>
    <w:p w:rsidR="00D7272E" w:rsidRDefault="00D7272E" w:rsidP="00646143">
      <w:pPr>
        <w:pStyle w:val="ListParagraph"/>
        <w:numPr>
          <w:ilvl w:val="1"/>
          <w:numId w:val="1"/>
        </w:numPr>
        <w:ind w:left="907" w:hanging="510"/>
        <w:rPr>
          <w:rFonts w:ascii="Cambria" w:hAnsi="Cambria"/>
          <w:sz w:val="20"/>
          <w:szCs w:val="20"/>
        </w:rPr>
      </w:pPr>
      <w:r>
        <w:rPr>
          <w:rFonts w:ascii="Cambria" w:hAnsi="Cambria"/>
          <w:sz w:val="20"/>
          <w:szCs w:val="20"/>
        </w:rPr>
        <w:t>Simplifying Subtype Navigation</w:t>
      </w:r>
      <w:r>
        <w:rPr>
          <w:rFonts w:ascii="Cambria" w:hAnsi="Cambria"/>
          <w:sz w:val="20"/>
          <w:szCs w:val="20"/>
        </w:rPr>
        <w:t> </w:t>
      </w:r>
      <w:r>
        <w:rPr>
          <w:rFonts w:ascii="Cambria" w:hAnsi="Cambria"/>
          <w:sz w:val="20"/>
          <w:szCs w:val="20"/>
        </w:rPr>
        <w:fldChar w:fldCharType="begin"/>
      </w:r>
      <w:r>
        <w:rPr>
          <w:rFonts w:ascii="Cambria" w:hAnsi="Cambria"/>
          <w:sz w:val="20"/>
          <w:szCs w:val="20"/>
        </w:rPr>
        <w:instrText xml:space="preserve"> PAGEREF Sec1_8 \h </w:instrText>
      </w:r>
      <w:r>
        <w:rPr>
          <w:rFonts w:ascii="Cambria" w:hAnsi="Cambria"/>
          <w:sz w:val="20"/>
          <w:szCs w:val="20"/>
        </w:rPr>
      </w:r>
      <w:r>
        <w:rPr>
          <w:rFonts w:ascii="Cambria" w:hAnsi="Cambria"/>
          <w:sz w:val="20"/>
          <w:szCs w:val="20"/>
        </w:rPr>
        <w:fldChar w:fldCharType="separate"/>
      </w:r>
      <w:r w:rsidR="00FA72A8">
        <w:rPr>
          <w:rFonts w:ascii="Cambria" w:hAnsi="Cambria"/>
          <w:noProof/>
          <w:sz w:val="20"/>
          <w:szCs w:val="20"/>
        </w:rPr>
        <w:t>26</w:t>
      </w:r>
      <w:r>
        <w:rPr>
          <w:rFonts w:ascii="Cambria" w:hAnsi="Cambria"/>
          <w:sz w:val="20"/>
          <w:szCs w:val="20"/>
        </w:rPr>
        <w:fldChar w:fldCharType="end"/>
      </w:r>
    </w:p>
    <w:p w:rsidR="00F0721E" w:rsidRPr="00646143" w:rsidRDefault="00646143" w:rsidP="00646143">
      <w:pPr>
        <w:pStyle w:val="ListParagraph"/>
        <w:numPr>
          <w:ilvl w:val="1"/>
          <w:numId w:val="1"/>
        </w:numPr>
        <w:ind w:left="907" w:hanging="510"/>
        <w:rPr>
          <w:rFonts w:ascii="Cambria" w:hAnsi="Cambria"/>
          <w:sz w:val="20"/>
          <w:szCs w:val="20"/>
        </w:rPr>
      </w:pPr>
      <w:proofErr w:type="spellStart"/>
      <w:r>
        <w:rPr>
          <w:rFonts w:ascii="Cambria" w:hAnsi="Cambria"/>
          <w:sz w:val="20"/>
          <w:szCs w:val="20"/>
        </w:rPr>
        <w:t>Semiderived</w:t>
      </w:r>
      <w:proofErr w:type="spellEnd"/>
      <w:r>
        <w:rPr>
          <w:rFonts w:ascii="Cambria" w:hAnsi="Cambria"/>
          <w:sz w:val="20"/>
          <w:szCs w:val="20"/>
        </w:rPr>
        <w:t xml:space="preserve"> Subtypes</w:t>
      </w:r>
      <w:r w:rsidR="0050750A">
        <w:rPr>
          <w:rFonts w:ascii="Cambria" w:hAnsi="Cambria"/>
          <w:sz w:val="20"/>
          <w:szCs w:val="20"/>
        </w:rPr>
        <w:t> </w:t>
      </w:r>
      <w:r w:rsidR="00D7272E">
        <w:rPr>
          <w:rFonts w:ascii="Cambria" w:hAnsi="Cambria"/>
          <w:sz w:val="20"/>
          <w:szCs w:val="20"/>
        </w:rPr>
        <w:fldChar w:fldCharType="begin"/>
      </w:r>
      <w:r w:rsidR="00D7272E">
        <w:rPr>
          <w:rFonts w:ascii="Cambria" w:hAnsi="Cambria"/>
          <w:sz w:val="20"/>
          <w:szCs w:val="20"/>
        </w:rPr>
        <w:instrText xml:space="preserve"> PAGEREF Sec1_9 \h </w:instrText>
      </w:r>
      <w:r w:rsidR="00D7272E">
        <w:rPr>
          <w:rFonts w:ascii="Cambria" w:hAnsi="Cambria"/>
          <w:sz w:val="20"/>
          <w:szCs w:val="20"/>
        </w:rPr>
      </w:r>
      <w:r w:rsidR="00D7272E">
        <w:rPr>
          <w:rFonts w:ascii="Cambria" w:hAnsi="Cambria"/>
          <w:sz w:val="20"/>
          <w:szCs w:val="20"/>
        </w:rPr>
        <w:fldChar w:fldCharType="separate"/>
      </w:r>
      <w:r w:rsidR="00FA72A8">
        <w:rPr>
          <w:rFonts w:ascii="Cambria" w:hAnsi="Cambria"/>
          <w:noProof/>
          <w:sz w:val="20"/>
          <w:szCs w:val="20"/>
        </w:rPr>
        <w:t>28</w:t>
      </w:r>
      <w:r w:rsidR="00D7272E">
        <w:rPr>
          <w:rFonts w:ascii="Cambria" w:hAnsi="Cambria"/>
          <w:sz w:val="20"/>
          <w:szCs w:val="20"/>
        </w:rPr>
        <w:fldChar w:fldCharType="end"/>
      </w:r>
    </w:p>
    <w:p w:rsidR="00F0721E" w:rsidRDefault="00F0721E" w:rsidP="00F0721E">
      <w:pPr>
        <w:rPr>
          <w:rFonts w:ascii="Cambria" w:hAnsi="Cambria"/>
          <w:sz w:val="20"/>
          <w:szCs w:val="20"/>
        </w:rPr>
      </w:pPr>
    </w:p>
    <w:p w:rsidR="00F0721E" w:rsidRPr="00F0721E" w:rsidRDefault="00F0721E" w:rsidP="00F0721E">
      <w:pPr>
        <w:pStyle w:val="ListParagraph"/>
        <w:numPr>
          <w:ilvl w:val="0"/>
          <w:numId w:val="1"/>
        </w:numPr>
        <w:rPr>
          <w:b/>
          <w:sz w:val="24"/>
          <w:szCs w:val="24"/>
        </w:rPr>
      </w:pPr>
      <w:r w:rsidRPr="00F0721E">
        <w:rPr>
          <w:b/>
          <w:sz w:val="24"/>
          <w:szCs w:val="24"/>
        </w:rPr>
        <w:t>Adding Fact Type Derivation Rules</w:t>
      </w:r>
      <w:r w:rsidR="00D5108C">
        <w:rPr>
          <w:b/>
          <w:sz w:val="24"/>
          <w:szCs w:val="24"/>
        </w:rPr>
        <w:t> </w:t>
      </w:r>
      <w:r w:rsidR="00D5108C">
        <w:rPr>
          <w:b/>
          <w:sz w:val="24"/>
          <w:szCs w:val="24"/>
        </w:rPr>
        <w:fldChar w:fldCharType="begin"/>
      </w:r>
      <w:r w:rsidR="00D5108C">
        <w:rPr>
          <w:b/>
          <w:sz w:val="24"/>
          <w:szCs w:val="24"/>
        </w:rPr>
        <w:instrText xml:space="preserve"> PAGEREF Ch2 \h </w:instrText>
      </w:r>
      <w:r w:rsidR="00D5108C">
        <w:rPr>
          <w:b/>
          <w:sz w:val="24"/>
          <w:szCs w:val="24"/>
        </w:rPr>
      </w:r>
      <w:r w:rsidR="00D5108C">
        <w:rPr>
          <w:b/>
          <w:sz w:val="24"/>
          <w:szCs w:val="24"/>
        </w:rPr>
        <w:fldChar w:fldCharType="separate"/>
      </w:r>
      <w:r w:rsidR="00FA72A8">
        <w:rPr>
          <w:b/>
          <w:noProof/>
          <w:sz w:val="24"/>
          <w:szCs w:val="24"/>
        </w:rPr>
        <w:t>31</w:t>
      </w:r>
      <w:r w:rsidR="00D5108C">
        <w:rPr>
          <w:b/>
          <w:sz w:val="24"/>
          <w:szCs w:val="24"/>
        </w:rPr>
        <w:fldChar w:fldCharType="end"/>
      </w:r>
    </w:p>
    <w:p w:rsidR="00F0721E" w:rsidRPr="00F0721E" w:rsidRDefault="00F0721E" w:rsidP="00F0721E">
      <w:pPr>
        <w:pStyle w:val="ListParagraph"/>
        <w:ind w:left="396"/>
        <w:rPr>
          <w:rFonts w:ascii="Cambria" w:hAnsi="Cambria"/>
          <w:sz w:val="10"/>
          <w:szCs w:val="10"/>
        </w:rPr>
      </w:pPr>
    </w:p>
    <w:p w:rsidR="00FB3111" w:rsidRDefault="00D5108C" w:rsidP="0068761F">
      <w:pPr>
        <w:pStyle w:val="ListParagraph"/>
        <w:numPr>
          <w:ilvl w:val="1"/>
          <w:numId w:val="1"/>
        </w:numPr>
        <w:ind w:left="907" w:hanging="510"/>
        <w:rPr>
          <w:rFonts w:ascii="Cambria" w:hAnsi="Cambria"/>
          <w:sz w:val="20"/>
          <w:szCs w:val="20"/>
        </w:rPr>
      </w:pPr>
      <w:r>
        <w:rPr>
          <w:rFonts w:ascii="Cambria" w:hAnsi="Cambria"/>
          <w:sz w:val="20"/>
          <w:szCs w:val="20"/>
        </w:rPr>
        <w:t>Introduction</w:t>
      </w:r>
      <w:r>
        <w:rPr>
          <w:rFonts w:ascii="Cambria" w:hAnsi="Cambria"/>
          <w:sz w:val="20"/>
          <w:szCs w:val="20"/>
        </w:rPr>
        <w:t> </w:t>
      </w:r>
      <w:r>
        <w:rPr>
          <w:rFonts w:ascii="Cambria" w:hAnsi="Cambria"/>
          <w:sz w:val="20"/>
          <w:szCs w:val="20"/>
        </w:rPr>
        <w:fldChar w:fldCharType="begin"/>
      </w:r>
      <w:r>
        <w:rPr>
          <w:rFonts w:ascii="Cambria" w:hAnsi="Cambria"/>
          <w:sz w:val="20"/>
          <w:szCs w:val="20"/>
        </w:rPr>
        <w:instrText xml:space="preserve"> PAGEREF Sec2_1 \h </w:instrText>
      </w:r>
      <w:r>
        <w:rPr>
          <w:rFonts w:ascii="Cambria" w:hAnsi="Cambria"/>
          <w:sz w:val="20"/>
          <w:szCs w:val="20"/>
        </w:rPr>
      </w:r>
      <w:r>
        <w:rPr>
          <w:rFonts w:ascii="Cambria" w:hAnsi="Cambria"/>
          <w:sz w:val="20"/>
          <w:szCs w:val="20"/>
        </w:rPr>
        <w:fldChar w:fldCharType="separate"/>
      </w:r>
      <w:r w:rsidR="00FA72A8">
        <w:rPr>
          <w:rFonts w:ascii="Cambria" w:hAnsi="Cambria"/>
          <w:noProof/>
          <w:sz w:val="20"/>
          <w:szCs w:val="20"/>
        </w:rPr>
        <w:t>31</w:t>
      </w:r>
      <w:r>
        <w:rPr>
          <w:rFonts w:ascii="Cambria" w:hAnsi="Cambria"/>
          <w:sz w:val="20"/>
          <w:szCs w:val="20"/>
        </w:rPr>
        <w:fldChar w:fldCharType="end"/>
      </w:r>
    </w:p>
    <w:p w:rsidR="00F0721E" w:rsidRDefault="00F0721E" w:rsidP="0068761F">
      <w:pPr>
        <w:pStyle w:val="ListParagraph"/>
        <w:numPr>
          <w:ilvl w:val="1"/>
          <w:numId w:val="1"/>
        </w:numPr>
        <w:ind w:left="907" w:hanging="510"/>
        <w:rPr>
          <w:rFonts w:ascii="Cambria" w:hAnsi="Cambria"/>
          <w:sz w:val="20"/>
          <w:szCs w:val="20"/>
        </w:rPr>
      </w:pPr>
      <w:r>
        <w:rPr>
          <w:rFonts w:ascii="Cambria" w:hAnsi="Cambria"/>
          <w:sz w:val="20"/>
          <w:szCs w:val="20"/>
        </w:rPr>
        <w:t>Projecting from a Linear path</w:t>
      </w:r>
      <w:r w:rsidR="004E0ACB">
        <w:rPr>
          <w:rFonts w:ascii="Cambria" w:hAnsi="Cambria"/>
          <w:sz w:val="20"/>
          <w:szCs w:val="20"/>
        </w:rPr>
        <w:t> </w:t>
      </w:r>
      <w:r w:rsidR="004E0ACB">
        <w:rPr>
          <w:rFonts w:ascii="Cambria" w:hAnsi="Cambria"/>
          <w:sz w:val="20"/>
          <w:szCs w:val="20"/>
        </w:rPr>
        <w:fldChar w:fldCharType="begin"/>
      </w:r>
      <w:r w:rsidR="004E0ACB">
        <w:rPr>
          <w:rFonts w:ascii="Cambria" w:hAnsi="Cambria"/>
          <w:sz w:val="20"/>
          <w:szCs w:val="20"/>
        </w:rPr>
        <w:instrText xml:space="preserve"> PAGEREF Sec2_2 \h </w:instrText>
      </w:r>
      <w:r w:rsidR="004E0ACB">
        <w:rPr>
          <w:rFonts w:ascii="Cambria" w:hAnsi="Cambria"/>
          <w:sz w:val="20"/>
          <w:szCs w:val="20"/>
        </w:rPr>
      </w:r>
      <w:r w:rsidR="004E0ACB">
        <w:rPr>
          <w:rFonts w:ascii="Cambria" w:hAnsi="Cambria"/>
          <w:sz w:val="20"/>
          <w:szCs w:val="20"/>
        </w:rPr>
        <w:fldChar w:fldCharType="separate"/>
      </w:r>
      <w:r w:rsidR="00FA72A8">
        <w:rPr>
          <w:rFonts w:ascii="Cambria" w:hAnsi="Cambria"/>
          <w:noProof/>
          <w:sz w:val="20"/>
          <w:szCs w:val="20"/>
        </w:rPr>
        <w:t>34</w:t>
      </w:r>
      <w:r w:rsidR="004E0ACB">
        <w:rPr>
          <w:rFonts w:ascii="Cambria" w:hAnsi="Cambria"/>
          <w:sz w:val="20"/>
          <w:szCs w:val="20"/>
        </w:rPr>
        <w:fldChar w:fldCharType="end"/>
      </w:r>
    </w:p>
    <w:p w:rsidR="00F0721E" w:rsidRDefault="00F0721E" w:rsidP="0068761F">
      <w:pPr>
        <w:pStyle w:val="ListParagraph"/>
        <w:numPr>
          <w:ilvl w:val="1"/>
          <w:numId w:val="1"/>
        </w:numPr>
        <w:ind w:left="907" w:hanging="510"/>
        <w:rPr>
          <w:rFonts w:ascii="Cambria" w:hAnsi="Cambria"/>
          <w:sz w:val="20"/>
          <w:szCs w:val="20"/>
        </w:rPr>
      </w:pPr>
      <w:r>
        <w:rPr>
          <w:rFonts w:ascii="Cambria" w:hAnsi="Cambria"/>
          <w:sz w:val="20"/>
          <w:szCs w:val="20"/>
        </w:rPr>
        <w:t>Correlating Path Variables</w:t>
      </w:r>
      <w:r w:rsidR="00837BE5">
        <w:rPr>
          <w:rFonts w:ascii="Cambria" w:hAnsi="Cambria"/>
          <w:sz w:val="20"/>
          <w:szCs w:val="20"/>
        </w:rPr>
        <w:t> </w:t>
      </w:r>
      <w:r w:rsidR="00837BE5">
        <w:rPr>
          <w:rFonts w:ascii="Cambria" w:hAnsi="Cambria"/>
          <w:sz w:val="20"/>
          <w:szCs w:val="20"/>
        </w:rPr>
        <w:fldChar w:fldCharType="begin"/>
      </w:r>
      <w:r w:rsidR="00837BE5">
        <w:rPr>
          <w:rFonts w:ascii="Cambria" w:hAnsi="Cambria"/>
          <w:sz w:val="20"/>
          <w:szCs w:val="20"/>
        </w:rPr>
        <w:instrText xml:space="preserve"> PAGEREF Sec2_3 \h </w:instrText>
      </w:r>
      <w:r w:rsidR="00837BE5">
        <w:rPr>
          <w:rFonts w:ascii="Cambria" w:hAnsi="Cambria"/>
          <w:sz w:val="20"/>
          <w:szCs w:val="20"/>
        </w:rPr>
      </w:r>
      <w:r w:rsidR="00837BE5">
        <w:rPr>
          <w:rFonts w:ascii="Cambria" w:hAnsi="Cambria"/>
          <w:sz w:val="20"/>
          <w:szCs w:val="20"/>
        </w:rPr>
        <w:fldChar w:fldCharType="separate"/>
      </w:r>
      <w:r w:rsidR="00FA72A8">
        <w:rPr>
          <w:rFonts w:ascii="Cambria" w:hAnsi="Cambria"/>
          <w:noProof/>
          <w:sz w:val="20"/>
          <w:szCs w:val="20"/>
        </w:rPr>
        <w:t>38</w:t>
      </w:r>
      <w:r w:rsidR="00837BE5">
        <w:rPr>
          <w:rFonts w:ascii="Cambria" w:hAnsi="Cambria"/>
          <w:sz w:val="20"/>
          <w:szCs w:val="20"/>
        </w:rPr>
        <w:fldChar w:fldCharType="end"/>
      </w:r>
    </w:p>
    <w:p w:rsidR="00F0721E" w:rsidRDefault="00F0721E" w:rsidP="0068761F">
      <w:pPr>
        <w:pStyle w:val="ListParagraph"/>
        <w:numPr>
          <w:ilvl w:val="1"/>
          <w:numId w:val="1"/>
        </w:numPr>
        <w:ind w:left="907" w:hanging="510"/>
        <w:rPr>
          <w:rFonts w:ascii="Cambria" w:hAnsi="Cambria"/>
          <w:sz w:val="20"/>
          <w:szCs w:val="20"/>
        </w:rPr>
      </w:pPr>
      <w:r>
        <w:rPr>
          <w:rFonts w:ascii="Cambria" w:hAnsi="Cambria"/>
          <w:sz w:val="20"/>
          <w:szCs w:val="20"/>
        </w:rPr>
        <w:t>Recursive Rules</w:t>
      </w:r>
      <w:r w:rsidR="008C4F47">
        <w:rPr>
          <w:rFonts w:ascii="Cambria" w:hAnsi="Cambria"/>
          <w:sz w:val="20"/>
          <w:szCs w:val="20"/>
        </w:rPr>
        <w:t> </w:t>
      </w:r>
      <w:r w:rsidR="008C4F47">
        <w:rPr>
          <w:rFonts w:ascii="Cambria" w:hAnsi="Cambria"/>
          <w:sz w:val="20"/>
          <w:szCs w:val="20"/>
        </w:rPr>
        <w:fldChar w:fldCharType="begin"/>
      </w:r>
      <w:r w:rsidR="008C4F47">
        <w:rPr>
          <w:rFonts w:ascii="Cambria" w:hAnsi="Cambria"/>
          <w:sz w:val="20"/>
          <w:szCs w:val="20"/>
        </w:rPr>
        <w:instrText xml:space="preserve"> PAGEREF Sec2_4 \h </w:instrText>
      </w:r>
      <w:r w:rsidR="008C4F47">
        <w:rPr>
          <w:rFonts w:ascii="Cambria" w:hAnsi="Cambria"/>
          <w:sz w:val="20"/>
          <w:szCs w:val="20"/>
        </w:rPr>
      </w:r>
      <w:r w:rsidR="008C4F47">
        <w:rPr>
          <w:rFonts w:ascii="Cambria" w:hAnsi="Cambria"/>
          <w:sz w:val="20"/>
          <w:szCs w:val="20"/>
        </w:rPr>
        <w:fldChar w:fldCharType="separate"/>
      </w:r>
      <w:r w:rsidR="00FA72A8">
        <w:rPr>
          <w:rFonts w:ascii="Cambria" w:hAnsi="Cambria"/>
          <w:noProof/>
          <w:sz w:val="20"/>
          <w:szCs w:val="20"/>
        </w:rPr>
        <w:t>42</w:t>
      </w:r>
      <w:r w:rsidR="008C4F47">
        <w:rPr>
          <w:rFonts w:ascii="Cambria" w:hAnsi="Cambria"/>
          <w:sz w:val="20"/>
          <w:szCs w:val="20"/>
        </w:rPr>
        <w:fldChar w:fldCharType="end"/>
      </w:r>
    </w:p>
    <w:p w:rsidR="00F0721E" w:rsidRDefault="00F0721E" w:rsidP="0068761F">
      <w:pPr>
        <w:pStyle w:val="ListParagraph"/>
        <w:numPr>
          <w:ilvl w:val="1"/>
          <w:numId w:val="1"/>
        </w:numPr>
        <w:ind w:left="907" w:hanging="510"/>
        <w:rPr>
          <w:rFonts w:ascii="Cambria" w:hAnsi="Cambria"/>
          <w:sz w:val="20"/>
          <w:szCs w:val="20"/>
        </w:rPr>
      </w:pPr>
      <w:r>
        <w:rPr>
          <w:rFonts w:ascii="Cambria" w:hAnsi="Cambria"/>
          <w:sz w:val="20"/>
          <w:szCs w:val="20"/>
        </w:rPr>
        <w:t>Simple Calculations</w:t>
      </w:r>
      <w:r w:rsidR="004A2CEB">
        <w:rPr>
          <w:rFonts w:ascii="Cambria" w:hAnsi="Cambria"/>
          <w:sz w:val="20"/>
          <w:szCs w:val="20"/>
        </w:rPr>
        <w:t> </w:t>
      </w:r>
      <w:r w:rsidR="005E47E8">
        <w:rPr>
          <w:rFonts w:ascii="Cambria" w:hAnsi="Cambria"/>
          <w:sz w:val="20"/>
          <w:szCs w:val="20"/>
        </w:rPr>
        <w:fldChar w:fldCharType="begin"/>
      </w:r>
      <w:r w:rsidR="005E47E8">
        <w:rPr>
          <w:rFonts w:ascii="Cambria" w:hAnsi="Cambria"/>
          <w:sz w:val="20"/>
          <w:szCs w:val="20"/>
        </w:rPr>
        <w:instrText xml:space="preserve"> PAGEREF Sec2_5 \h </w:instrText>
      </w:r>
      <w:r w:rsidR="005E47E8">
        <w:rPr>
          <w:rFonts w:ascii="Cambria" w:hAnsi="Cambria"/>
          <w:sz w:val="20"/>
          <w:szCs w:val="20"/>
        </w:rPr>
      </w:r>
      <w:r w:rsidR="005E47E8">
        <w:rPr>
          <w:rFonts w:ascii="Cambria" w:hAnsi="Cambria"/>
          <w:sz w:val="20"/>
          <w:szCs w:val="20"/>
        </w:rPr>
        <w:fldChar w:fldCharType="separate"/>
      </w:r>
      <w:r w:rsidR="00FA72A8">
        <w:rPr>
          <w:rFonts w:ascii="Cambria" w:hAnsi="Cambria"/>
          <w:noProof/>
          <w:sz w:val="20"/>
          <w:szCs w:val="20"/>
        </w:rPr>
        <w:t>47</w:t>
      </w:r>
      <w:r w:rsidR="005E47E8">
        <w:rPr>
          <w:rFonts w:ascii="Cambria" w:hAnsi="Cambria"/>
          <w:sz w:val="20"/>
          <w:szCs w:val="20"/>
        </w:rPr>
        <w:fldChar w:fldCharType="end"/>
      </w:r>
    </w:p>
    <w:p w:rsidR="00F0721E" w:rsidRDefault="00F0721E" w:rsidP="0068761F">
      <w:pPr>
        <w:pStyle w:val="ListParagraph"/>
        <w:numPr>
          <w:ilvl w:val="1"/>
          <w:numId w:val="1"/>
        </w:numPr>
        <w:ind w:left="907" w:hanging="510"/>
        <w:rPr>
          <w:rFonts w:ascii="Cambria" w:hAnsi="Cambria"/>
          <w:sz w:val="20"/>
          <w:szCs w:val="20"/>
        </w:rPr>
      </w:pPr>
      <w:r>
        <w:rPr>
          <w:rFonts w:ascii="Cambria" w:hAnsi="Cambria"/>
          <w:sz w:val="20"/>
          <w:szCs w:val="20"/>
        </w:rPr>
        <w:t>Aggregate Functions</w:t>
      </w:r>
      <w:r w:rsidR="005E47E8">
        <w:rPr>
          <w:rFonts w:ascii="Cambria" w:hAnsi="Cambria"/>
          <w:sz w:val="20"/>
          <w:szCs w:val="20"/>
        </w:rPr>
        <w:t> </w:t>
      </w:r>
      <w:r w:rsidR="00805292">
        <w:rPr>
          <w:rFonts w:ascii="Cambria" w:hAnsi="Cambria"/>
          <w:sz w:val="20"/>
          <w:szCs w:val="20"/>
        </w:rPr>
        <w:fldChar w:fldCharType="begin"/>
      </w:r>
      <w:r w:rsidR="00805292">
        <w:rPr>
          <w:rFonts w:ascii="Cambria" w:hAnsi="Cambria"/>
          <w:sz w:val="20"/>
          <w:szCs w:val="20"/>
        </w:rPr>
        <w:instrText xml:space="preserve"> PAGEREF Sec2_6 \h </w:instrText>
      </w:r>
      <w:r w:rsidR="00805292">
        <w:rPr>
          <w:rFonts w:ascii="Cambria" w:hAnsi="Cambria"/>
          <w:sz w:val="20"/>
          <w:szCs w:val="20"/>
        </w:rPr>
      </w:r>
      <w:r w:rsidR="00805292">
        <w:rPr>
          <w:rFonts w:ascii="Cambria" w:hAnsi="Cambria"/>
          <w:sz w:val="20"/>
          <w:szCs w:val="20"/>
        </w:rPr>
        <w:fldChar w:fldCharType="separate"/>
      </w:r>
      <w:r w:rsidR="00FA72A8">
        <w:rPr>
          <w:rFonts w:ascii="Cambria" w:hAnsi="Cambria"/>
          <w:noProof/>
          <w:sz w:val="20"/>
          <w:szCs w:val="20"/>
        </w:rPr>
        <w:t>50</w:t>
      </w:r>
      <w:r w:rsidR="00805292">
        <w:rPr>
          <w:rFonts w:ascii="Cambria" w:hAnsi="Cambria"/>
          <w:sz w:val="20"/>
          <w:szCs w:val="20"/>
        </w:rPr>
        <w:fldChar w:fldCharType="end"/>
      </w:r>
    </w:p>
    <w:p w:rsidR="00EA69AA" w:rsidRDefault="00EA69AA" w:rsidP="0068761F">
      <w:pPr>
        <w:pStyle w:val="ListParagraph"/>
        <w:numPr>
          <w:ilvl w:val="1"/>
          <w:numId w:val="1"/>
        </w:numPr>
        <w:ind w:left="907" w:hanging="510"/>
        <w:rPr>
          <w:rFonts w:ascii="Cambria" w:hAnsi="Cambria"/>
          <w:sz w:val="20"/>
          <w:szCs w:val="20"/>
        </w:rPr>
      </w:pPr>
      <w:r>
        <w:rPr>
          <w:rFonts w:ascii="Cambria" w:hAnsi="Cambria"/>
          <w:sz w:val="20"/>
          <w:szCs w:val="20"/>
        </w:rPr>
        <w:t xml:space="preserve">Nested </w:t>
      </w:r>
      <w:r w:rsidR="00005BA1">
        <w:rPr>
          <w:rFonts w:ascii="Cambria" w:hAnsi="Cambria"/>
          <w:sz w:val="20"/>
          <w:szCs w:val="20"/>
        </w:rPr>
        <w:t>Calcul</w:t>
      </w:r>
      <w:r>
        <w:rPr>
          <w:rFonts w:ascii="Cambria" w:hAnsi="Cambria"/>
          <w:sz w:val="20"/>
          <w:szCs w:val="20"/>
        </w:rPr>
        <w:t>ations</w:t>
      </w:r>
      <w:r>
        <w:rPr>
          <w:rFonts w:ascii="Cambria" w:hAnsi="Cambria"/>
          <w:sz w:val="20"/>
          <w:szCs w:val="20"/>
        </w:rPr>
        <w:t> </w:t>
      </w:r>
      <w:r>
        <w:rPr>
          <w:rFonts w:ascii="Cambria" w:hAnsi="Cambria"/>
          <w:sz w:val="20"/>
          <w:szCs w:val="20"/>
        </w:rPr>
        <w:fldChar w:fldCharType="begin"/>
      </w:r>
      <w:r>
        <w:rPr>
          <w:rFonts w:ascii="Cambria" w:hAnsi="Cambria"/>
          <w:sz w:val="20"/>
          <w:szCs w:val="20"/>
        </w:rPr>
        <w:instrText xml:space="preserve"> PAGEREF Sec2_7 \h </w:instrText>
      </w:r>
      <w:r>
        <w:rPr>
          <w:rFonts w:ascii="Cambria" w:hAnsi="Cambria"/>
          <w:sz w:val="20"/>
          <w:szCs w:val="20"/>
        </w:rPr>
      </w:r>
      <w:r>
        <w:rPr>
          <w:rFonts w:ascii="Cambria" w:hAnsi="Cambria"/>
          <w:sz w:val="20"/>
          <w:szCs w:val="20"/>
        </w:rPr>
        <w:fldChar w:fldCharType="separate"/>
      </w:r>
      <w:r w:rsidR="00FA72A8">
        <w:rPr>
          <w:rFonts w:ascii="Cambria" w:hAnsi="Cambria"/>
          <w:noProof/>
          <w:sz w:val="20"/>
          <w:szCs w:val="20"/>
        </w:rPr>
        <w:t>54</w:t>
      </w:r>
      <w:r>
        <w:rPr>
          <w:rFonts w:ascii="Cambria" w:hAnsi="Cambria"/>
          <w:sz w:val="20"/>
          <w:szCs w:val="20"/>
        </w:rPr>
        <w:fldChar w:fldCharType="end"/>
      </w:r>
    </w:p>
    <w:p w:rsidR="00F0721E" w:rsidRDefault="00F0721E" w:rsidP="0068761F">
      <w:pPr>
        <w:pStyle w:val="ListParagraph"/>
        <w:numPr>
          <w:ilvl w:val="1"/>
          <w:numId w:val="1"/>
        </w:numPr>
        <w:ind w:left="907" w:hanging="510"/>
        <w:rPr>
          <w:rFonts w:ascii="Cambria" w:hAnsi="Cambria"/>
          <w:sz w:val="20"/>
          <w:szCs w:val="20"/>
        </w:rPr>
      </w:pPr>
      <w:r>
        <w:rPr>
          <w:rFonts w:ascii="Cambria" w:hAnsi="Cambria"/>
          <w:sz w:val="20"/>
          <w:szCs w:val="20"/>
        </w:rPr>
        <w:t xml:space="preserve">Joining from </w:t>
      </w:r>
      <w:r w:rsidR="006679C2">
        <w:rPr>
          <w:rFonts w:ascii="Cambria" w:hAnsi="Cambria"/>
          <w:sz w:val="20"/>
          <w:szCs w:val="20"/>
        </w:rPr>
        <w:t>Multiple</w:t>
      </w:r>
      <w:r>
        <w:rPr>
          <w:rFonts w:ascii="Cambria" w:hAnsi="Cambria"/>
          <w:sz w:val="20"/>
          <w:szCs w:val="20"/>
        </w:rPr>
        <w:t xml:space="preserve"> Roles</w:t>
      </w:r>
      <w:r w:rsidR="006679C2">
        <w:rPr>
          <w:rFonts w:ascii="Cambria" w:hAnsi="Cambria"/>
          <w:sz w:val="20"/>
          <w:szCs w:val="20"/>
        </w:rPr>
        <w:t xml:space="preserve"> of an </w:t>
      </w:r>
      <w:r w:rsidR="006679C2" w:rsidRPr="006679C2">
        <w:rPr>
          <w:rFonts w:ascii="Cambria" w:hAnsi="Cambria"/>
          <w:i/>
          <w:sz w:val="20"/>
          <w:szCs w:val="20"/>
        </w:rPr>
        <w:t>n</w:t>
      </w:r>
      <w:r w:rsidR="006679C2">
        <w:rPr>
          <w:rFonts w:ascii="Cambria" w:hAnsi="Cambria"/>
          <w:sz w:val="20"/>
          <w:szCs w:val="20"/>
        </w:rPr>
        <w:t>-</w:t>
      </w:r>
      <w:proofErr w:type="spellStart"/>
      <w:r w:rsidR="006679C2">
        <w:rPr>
          <w:rFonts w:ascii="Cambria" w:hAnsi="Cambria"/>
          <w:sz w:val="20"/>
          <w:szCs w:val="20"/>
        </w:rPr>
        <w:t>ary</w:t>
      </w:r>
      <w:proofErr w:type="spellEnd"/>
      <w:r w:rsidR="006679C2">
        <w:rPr>
          <w:rFonts w:ascii="Cambria" w:hAnsi="Cambria"/>
          <w:sz w:val="20"/>
          <w:szCs w:val="20"/>
        </w:rPr>
        <w:t xml:space="preserve"> Fact Type</w:t>
      </w:r>
      <w:r w:rsidR="0007486F">
        <w:rPr>
          <w:rFonts w:ascii="Cambria" w:hAnsi="Cambria"/>
          <w:sz w:val="20"/>
          <w:szCs w:val="20"/>
        </w:rPr>
        <w:t> </w:t>
      </w:r>
      <w:r w:rsidR="0007486F">
        <w:rPr>
          <w:rFonts w:ascii="Cambria" w:hAnsi="Cambria"/>
          <w:sz w:val="20"/>
          <w:szCs w:val="20"/>
        </w:rPr>
        <w:fldChar w:fldCharType="begin"/>
      </w:r>
      <w:r w:rsidR="0007486F">
        <w:rPr>
          <w:rFonts w:ascii="Cambria" w:hAnsi="Cambria"/>
          <w:sz w:val="20"/>
          <w:szCs w:val="20"/>
        </w:rPr>
        <w:instrText xml:space="preserve"> PAGEREF Sec2_8 \h </w:instrText>
      </w:r>
      <w:r w:rsidR="0007486F">
        <w:rPr>
          <w:rFonts w:ascii="Cambria" w:hAnsi="Cambria"/>
          <w:sz w:val="20"/>
          <w:szCs w:val="20"/>
        </w:rPr>
      </w:r>
      <w:r w:rsidR="0007486F">
        <w:rPr>
          <w:rFonts w:ascii="Cambria" w:hAnsi="Cambria"/>
          <w:sz w:val="20"/>
          <w:szCs w:val="20"/>
        </w:rPr>
        <w:fldChar w:fldCharType="separate"/>
      </w:r>
      <w:r w:rsidR="00FA72A8">
        <w:rPr>
          <w:rFonts w:ascii="Cambria" w:hAnsi="Cambria"/>
          <w:noProof/>
          <w:sz w:val="20"/>
          <w:szCs w:val="20"/>
        </w:rPr>
        <w:t>59</w:t>
      </w:r>
      <w:r w:rsidR="0007486F">
        <w:rPr>
          <w:rFonts w:ascii="Cambria" w:hAnsi="Cambria"/>
          <w:sz w:val="20"/>
          <w:szCs w:val="20"/>
        </w:rPr>
        <w:fldChar w:fldCharType="end"/>
      </w:r>
    </w:p>
    <w:p w:rsidR="00F0721E" w:rsidRDefault="00F0721E" w:rsidP="0068761F">
      <w:pPr>
        <w:pStyle w:val="ListParagraph"/>
        <w:numPr>
          <w:ilvl w:val="1"/>
          <w:numId w:val="1"/>
        </w:numPr>
        <w:ind w:left="907" w:hanging="510"/>
        <w:rPr>
          <w:rFonts w:ascii="Cambria" w:hAnsi="Cambria"/>
          <w:sz w:val="20"/>
          <w:szCs w:val="20"/>
        </w:rPr>
      </w:pPr>
      <w:r>
        <w:rPr>
          <w:rFonts w:ascii="Cambria" w:hAnsi="Cambria"/>
          <w:sz w:val="20"/>
          <w:szCs w:val="20"/>
        </w:rPr>
        <w:t>Objectification</w:t>
      </w:r>
      <w:r w:rsidR="00FB7FD5">
        <w:rPr>
          <w:rFonts w:ascii="Cambria" w:hAnsi="Cambria"/>
          <w:sz w:val="20"/>
          <w:szCs w:val="20"/>
        </w:rPr>
        <w:t> </w:t>
      </w:r>
      <w:r w:rsidR="00FB7FD5">
        <w:rPr>
          <w:rFonts w:ascii="Cambria" w:hAnsi="Cambria"/>
          <w:sz w:val="20"/>
          <w:szCs w:val="20"/>
        </w:rPr>
        <w:fldChar w:fldCharType="begin"/>
      </w:r>
      <w:r w:rsidR="00FB7FD5">
        <w:rPr>
          <w:rFonts w:ascii="Cambria" w:hAnsi="Cambria"/>
          <w:sz w:val="20"/>
          <w:szCs w:val="20"/>
        </w:rPr>
        <w:instrText xml:space="preserve"> PAGEREF Sec2_9 \h </w:instrText>
      </w:r>
      <w:r w:rsidR="00FB7FD5">
        <w:rPr>
          <w:rFonts w:ascii="Cambria" w:hAnsi="Cambria"/>
          <w:sz w:val="20"/>
          <w:szCs w:val="20"/>
        </w:rPr>
      </w:r>
      <w:r w:rsidR="00FB7FD5">
        <w:rPr>
          <w:rFonts w:ascii="Cambria" w:hAnsi="Cambria"/>
          <w:sz w:val="20"/>
          <w:szCs w:val="20"/>
        </w:rPr>
        <w:fldChar w:fldCharType="separate"/>
      </w:r>
      <w:r w:rsidR="00FA72A8">
        <w:rPr>
          <w:rFonts w:ascii="Cambria" w:hAnsi="Cambria"/>
          <w:noProof/>
          <w:sz w:val="20"/>
          <w:szCs w:val="20"/>
        </w:rPr>
        <w:t>61</w:t>
      </w:r>
      <w:r w:rsidR="00FB7FD5">
        <w:rPr>
          <w:rFonts w:ascii="Cambria" w:hAnsi="Cambria"/>
          <w:sz w:val="20"/>
          <w:szCs w:val="20"/>
        </w:rPr>
        <w:fldChar w:fldCharType="end"/>
      </w:r>
    </w:p>
    <w:p w:rsidR="00F0721E" w:rsidRDefault="00342B65" w:rsidP="0068761F">
      <w:pPr>
        <w:pStyle w:val="ListParagraph"/>
        <w:numPr>
          <w:ilvl w:val="1"/>
          <w:numId w:val="1"/>
        </w:numPr>
        <w:ind w:left="907" w:hanging="510"/>
        <w:rPr>
          <w:rFonts w:ascii="Cambria" w:hAnsi="Cambria"/>
          <w:sz w:val="20"/>
          <w:szCs w:val="20"/>
        </w:rPr>
      </w:pPr>
      <w:r>
        <w:rPr>
          <w:rFonts w:ascii="Cambria" w:hAnsi="Cambria"/>
          <w:sz w:val="20"/>
          <w:szCs w:val="20"/>
        </w:rPr>
        <w:t>Cartesian Products</w:t>
      </w:r>
      <w:r>
        <w:rPr>
          <w:rFonts w:ascii="Cambria" w:hAnsi="Cambria"/>
          <w:sz w:val="20"/>
          <w:szCs w:val="20"/>
        </w:rPr>
        <w:t> </w:t>
      </w:r>
      <w:r>
        <w:rPr>
          <w:rFonts w:ascii="Cambria" w:hAnsi="Cambria"/>
          <w:sz w:val="20"/>
          <w:szCs w:val="20"/>
        </w:rPr>
        <w:fldChar w:fldCharType="begin"/>
      </w:r>
      <w:r>
        <w:rPr>
          <w:rFonts w:ascii="Cambria" w:hAnsi="Cambria"/>
          <w:sz w:val="20"/>
          <w:szCs w:val="20"/>
        </w:rPr>
        <w:instrText xml:space="preserve"> PAGEREF Sec2_10 \h </w:instrText>
      </w:r>
      <w:r>
        <w:rPr>
          <w:rFonts w:ascii="Cambria" w:hAnsi="Cambria"/>
          <w:sz w:val="20"/>
          <w:szCs w:val="20"/>
        </w:rPr>
      </w:r>
      <w:r>
        <w:rPr>
          <w:rFonts w:ascii="Cambria" w:hAnsi="Cambria"/>
          <w:sz w:val="20"/>
          <w:szCs w:val="20"/>
        </w:rPr>
        <w:fldChar w:fldCharType="separate"/>
      </w:r>
      <w:r w:rsidR="00FA72A8">
        <w:rPr>
          <w:rFonts w:ascii="Cambria" w:hAnsi="Cambria"/>
          <w:noProof/>
          <w:sz w:val="20"/>
          <w:szCs w:val="20"/>
        </w:rPr>
        <w:t>67</w:t>
      </w:r>
      <w:r>
        <w:rPr>
          <w:rFonts w:ascii="Cambria" w:hAnsi="Cambria"/>
          <w:sz w:val="20"/>
          <w:szCs w:val="20"/>
        </w:rPr>
        <w:fldChar w:fldCharType="end"/>
      </w:r>
    </w:p>
    <w:p w:rsidR="00F0721E" w:rsidRDefault="00F0721E" w:rsidP="0068761F">
      <w:pPr>
        <w:pStyle w:val="ListParagraph"/>
        <w:numPr>
          <w:ilvl w:val="1"/>
          <w:numId w:val="1"/>
        </w:numPr>
        <w:ind w:left="907" w:hanging="510"/>
        <w:rPr>
          <w:rFonts w:ascii="Cambria" w:hAnsi="Cambria"/>
          <w:sz w:val="20"/>
          <w:szCs w:val="20"/>
        </w:rPr>
      </w:pPr>
      <w:r>
        <w:rPr>
          <w:rFonts w:ascii="Cambria" w:hAnsi="Cambria"/>
          <w:sz w:val="20"/>
          <w:szCs w:val="20"/>
        </w:rPr>
        <w:t>Multi-</w:t>
      </w:r>
      <w:proofErr w:type="spellStart"/>
      <w:r>
        <w:rPr>
          <w:rFonts w:ascii="Cambria" w:hAnsi="Cambria"/>
          <w:sz w:val="20"/>
          <w:szCs w:val="20"/>
        </w:rPr>
        <w:t>pathed</w:t>
      </w:r>
      <w:proofErr w:type="spellEnd"/>
      <w:r>
        <w:rPr>
          <w:rFonts w:ascii="Cambria" w:hAnsi="Cambria"/>
          <w:sz w:val="20"/>
          <w:szCs w:val="20"/>
        </w:rPr>
        <w:t xml:space="preserve"> Derivation Rules</w:t>
      </w:r>
      <w:r w:rsidR="003B141E">
        <w:rPr>
          <w:rFonts w:ascii="Cambria" w:hAnsi="Cambria"/>
          <w:sz w:val="20"/>
          <w:szCs w:val="20"/>
        </w:rPr>
        <w:t> </w:t>
      </w:r>
      <w:r w:rsidR="003B141E">
        <w:rPr>
          <w:rFonts w:ascii="Cambria" w:hAnsi="Cambria"/>
          <w:sz w:val="20"/>
          <w:szCs w:val="20"/>
        </w:rPr>
        <w:fldChar w:fldCharType="begin"/>
      </w:r>
      <w:r w:rsidR="003B141E">
        <w:rPr>
          <w:rFonts w:ascii="Cambria" w:hAnsi="Cambria"/>
          <w:sz w:val="20"/>
          <w:szCs w:val="20"/>
        </w:rPr>
        <w:instrText xml:space="preserve"> PAGEREF Sec2_11 \h </w:instrText>
      </w:r>
      <w:r w:rsidR="003B141E">
        <w:rPr>
          <w:rFonts w:ascii="Cambria" w:hAnsi="Cambria"/>
          <w:sz w:val="20"/>
          <w:szCs w:val="20"/>
        </w:rPr>
      </w:r>
      <w:r w:rsidR="003B141E">
        <w:rPr>
          <w:rFonts w:ascii="Cambria" w:hAnsi="Cambria"/>
          <w:sz w:val="20"/>
          <w:szCs w:val="20"/>
        </w:rPr>
        <w:fldChar w:fldCharType="separate"/>
      </w:r>
      <w:r w:rsidR="00FA72A8">
        <w:rPr>
          <w:rFonts w:ascii="Cambria" w:hAnsi="Cambria"/>
          <w:noProof/>
          <w:sz w:val="20"/>
          <w:szCs w:val="20"/>
        </w:rPr>
        <w:t>70</w:t>
      </w:r>
      <w:r w:rsidR="003B141E">
        <w:rPr>
          <w:rFonts w:ascii="Cambria" w:hAnsi="Cambria"/>
          <w:sz w:val="20"/>
          <w:szCs w:val="20"/>
        </w:rPr>
        <w:fldChar w:fldCharType="end"/>
      </w:r>
    </w:p>
    <w:p w:rsidR="00F0721E" w:rsidRDefault="00F0721E" w:rsidP="0068761F">
      <w:pPr>
        <w:pStyle w:val="ListParagraph"/>
        <w:numPr>
          <w:ilvl w:val="1"/>
          <w:numId w:val="1"/>
        </w:numPr>
        <w:ind w:left="907" w:hanging="510"/>
        <w:rPr>
          <w:rFonts w:ascii="Cambria" w:hAnsi="Cambria"/>
          <w:sz w:val="20"/>
          <w:szCs w:val="20"/>
        </w:rPr>
      </w:pPr>
      <w:r>
        <w:rPr>
          <w:rFonts w:ascii="Cambria" w:hAnsi="Cambria"/>
          <w:sz w:val="20"/>
          <w:szCs w:val="20"/>
        </w:rPr>
        <w:t>Shared Path Derivation Rules</w:t>
      </w:r>
      <w:r w:rsidR="00686CF2">
        <w:rPr>
          <w:rFonts w:ascii="Cambria" w:hAnsi="Cambria"/>
          <w:sz w:val="20"/>
          <w:szCs w:val="20"/>
        </w:rPr>
        <w:t> </w:t>
      </w:r>
      <w:r w:rsidR="00686CF2">
        <w:rPr>
          <w:rFonts w:ascii="Cambria" w:hAnsi="Cambria"/>
          <w:sz w:val="20"/>
          <w:szCs w:val="20"/>
        </w:rPr>
        <w:fldChar w:fldCharType="begin"/>
      </w:r>
      <w:r w:rsidR="00686CF2">
        <w:rPr>
          <w:rFonts w:ascii="Cambria" w:hAnsi="Cambria"/>
          <w:sz w:val="20"/>
          <w:szCs w:val="20"/>
        </w:rPr>
        <w:instrText xml:space="preserve"> PAGEREF Sec2_12 \h </w:instrText>
      </w:r>
      <w:r w:rsidR="00686CF2">
        <w:rPr>
          <w:rFonts w:ascii="Cambria" w:hAnsi="Cambria"/>
          <w:sz w:val="20"/>
          <w:szCs w:val="20"/>
        </w:rPr>
      </w:r>
      <w:r w:rsidR="00686CF2">
        <w:rPr>
          <w:rFonts w:ascii="Cambria" w:hAnsi="Cambria"/>
          <w:sz w:val="20"/>
          <w:szCs w:val="20"/>
        </w:rPr>
        <w:fldChar w:fldCharType="separate"/>
      </w:r>
      <w:r w:rsidR="00FA72A8">
        <w:rPr>
          <w:rFonts w:ascii="Cambria" w:hAnsi="Cambria"/>
          <w:noProof/>
          <w:sz w:val="20"/>
          <w:szCs w:val="20"/>
        </w:rPr>
        <w:t>76</w:t>
      </w:r>
      <w:r w:rsidR="00686CF2">
        <w:rPr>
          <w:rFonts w:ascii="Cambria" w:hAnsi="Cambria"/>
          <w:sz w:val="20"/>
          <w:szCs w:val="20"/>
        </w:rPr>
        <w:fldChar w:fldCharType="end"/>
      </w:r>
    </w:p>
    <w:p w:rsidR="00F0721E" w:rsidRDefault="00F0721E" w:rsidP="0068761F">
      <w:pPr>
        <w:pStyle w:val="ListParagraph"/>
        <w:numPr>
          <w:ilvl w:val="1"/>
          <w:numId w:val="1"/>
        </w:numPr>
        <w:ind w:left="907" w:hanging="510"/>
        <w:rPr>
          <w:rFonts w:ascii="Cambria" w:hAnsi="Cambria"/>
          <w:sz w:val="20"/>
          <w:szCs w:val="20"/>
        </w:rPr>
      </w:pPr>
      <w:proofErr w:type="spellStart"/>
      <w:r>
        <w:rPr>
          <w:rFonts w:ascii="Cambria" w:hAnsi="Cambria"/>
          <w:sz w:val="20"/>
          <w:szCs w:val="20"/>
        </w:rPr>
        <w:t>Semiderived</w:t>
      </w:r>
      <w:proofErr w:type="spellEnd"/>
      <w:r>
        <w:rPr>
          <w:rFonts w:ascii="Cambria" w:hAnsi="Cambria"/>
          <w:sz w:val="20"/>
          <w:szCs w:val="20"/>
        </w:rPr>
        <w:t xml:space="preserve"> Fact Types</w:t>
      </w:r>
      <w:r w:rsidR="00D7272E">
        <w:rPr>
          <w:rFonts w:ascii="Cambria" w:hAnsi="Cambria"/>
          <w:sz w:val="20"/>
          <w:szCs w:val="20"/>
        </w:rPr>
        <w:t> </w:t>
      </w:r>
      <w:r w:rsidR="00BE3FA4">
        <w:rPr>
          <w:rFonts w:ascii="Cambria" w:hAnsi="Cambria"/>
          <w:sz w:val="20"/>
          <w:szCs w:val="20"/>
        </w:rPr>
        <w:fldChar w:fldCharType="begin"/>
      </w:r>
      <w:r w:rsidR="00BE3FA4">
        <w:rPr>
          <w:rFonts w:ascii="Cambria" w:hAnsi="Cambria"/>
          <w:sz w:val="20"/>
          <w:szCs w:val="20"/>
        </w:rPr>
        <w:instrText xml:space="preserve"> PAGEREF Sec2_13 \h </w:instrText>
      </w:r>
      <w:r w:rsidR="00BE3FA4">
        <w:rPr>
          <w:rFonts w:ascii="Cambria" w:hAnsi="Cambria"/>
          <w:sz w:val="20"/>
          <w:szCs w:val="20"/>
        </w:rPr>
      </w:r>
      <w:r w:rsidR="00BE3FA4">
        <w:rPr>
          <w:rFonts w:ascii="Cambria" w:hAnsi="Cambria"/>
          <w:sz w:val="20"/>
          <w:szCs w:val="20"/>
        </w:rPr>
        <w:fldChar w:fldCharType="separate"/>
      </w:r>
      <w:r w:rsidR="00FA72A8">
        <w:rPr>
          <w:rFonts w:ascii="Cambria" w:hAnsi="Cambria"/>
          <w:noProof/>
          <w:sz w:val="20"/>
          <w:szCs w:val="20"/>
        </w:rPr>
        <w:t>79</w:t>
      </w:r>
      <w:r w:rsidR="00BE3FA4">
        <w:rPr>
          <w:rFonts w:ascii="Cambria" w:hAnsi="Cambria"/>
          <w:sz w:val="20"/>
          <w:szCs w:val="20"/>
        </w:rPr>
        <w:fldChar w:fldCharType="end"/>
      </w:r>
    </w:p>
    <w:p w:rsidR="001673B4" w:rsidRDefault="006F3BD5" w:rsidP="0068761F">
      <w:pPr>
        <w:pStyle w:val="ListParagraph"/>
        <w:numPr>
          <w:ilvl w:val="1"/>
          <w:numId w:val="1"/>
        </w:numPr>
        <w:ind w:left="907" w:hanging="510"/>
        <w:rPr>
          <w:rFonts w:ascii="Cambria" w:hAnsi="Cambria"/>
          <w:sz w:val="20"/>
          <w:szCs w:val="20"/>
        </w:rPr>
      </w:pPr>
      <w:r>
        <w:rPr>
          <w:rFonts w:ascii="Cambria" w:hAnsi="Cambria"/>
          <w:sz w:val="20"/>
          <w:szCs w:val="20"/>
        </w:rPr>
        <w:t>Modifying Derivation Rules</w:t>
      </w:r>
      <w:r w:rsidR="001673B4">
        <w:rPr>
          <w:rFonts w:ascii="Cambria" w:hAnsi="Cambria"/>
          <w:sz w:val="20"/>
          <w:szCs w:val="20"/>
        </w:rPr>
        <w:t> </w:t>
      </w:r>
      <w:r w:rsidR="00340A43">
        <w:rPr>
          <w:rFonts w:ascii="Cambria" w:hAnsi="Cambria"/>
          <w:sz w:val="20"/>
          <w:szCs w:val="20"/>
        </w:rPr>
        <w:fldChar w:fldCharType="begin"/>
      </w:r>
      <w:r w:rsidR="00340A43">
        <w:rPr>
          <w:rFonts w:ascii="Cambria" w:hAnsi="Cambria"/>
          <w:sz w:val="20"/>
          <w:szCs w:val="20"/>
        </w:rPr>
        <w:instrText xml:space="preserve"> PAGEREF Sec2_14 \h </w:instrText>
      </w:r>
      <w:r w:rsidR="00340A43">
        <w:rPr>
          <w:rFonts w:ascii="Cambria" w:hAnsi="Cambria"/>
          <w:sz w:val="20"/>
          <w:szCs w:val="20"/>
        </w:rPr>
      </w:r>
      <w:r w:rsidR="00340A43">
        <w:rPr>
          <w:rFonts w:ascii="Cambria" w:hAnsi="Cambria"/>
          <w:sz w:val="20"/>
          <w:szCs w:val="20"/>
        </w:rPr>
        <w:fldChar w:fldCharType="separate"/>
      </w:r>
      <w:r w:rsidR="00FA72A8">
        <w:rPr>
          <w:rFonts w:ascii="Cambria" w:hAnsi="Cambria"/>
          <w:noProof/>
          <w:sz w:val="20"/>
          <w:szCs w:val="20"/>
        </w:rPr>
        <w:t>81</w:t>
      </w:r>
      <w:r w:rsidR="00340A43">
        <w:rPr>
          <w:rFonts w:ascii="Cambria" w:hAnsi="Cambria"/>
          <w:sz w:val="20"/>
          <w:szCs w:val="20"/>
        </w:rPr>
        <w:fldChar w:fldCharType="end"/>
      </w:r>
    </w:p>
    <w:p w:rsidR="00F0721E" w:rsidRDefault="00F0721E" w:rsidP="00F0721E">
      <w:pPr>
        <w:rPr>
          <w:rFonts w:ascii="Cambria" w:hAnsi="Cambria"/>
          <w:sz w:val="20"/>
          <w:szCs w:val="20"/>
        </w:rPr>
      </w:pPr>
    </w:p>
    <w:p w:rsidR="00F0721E" w:rsidRPr="00F0721E" w:rsidRDefault="00F0721E" w:rsidP="00F0721E">
      <w:pPr>
        <w:pStyle w:val="ListParagraph"/>
        <w:numPr>
          <w:ilvl w:val="0"/>
          <w:numId w:val="1"/>
        </w:numPr>
        <w:rPr>
          <w:b/>
          <w:sz w:val="24"/>
          <w:szCs w:val="24"/>
        </w:rPr>
      </w:pPr>
      <w:r w:rsidRPr="00F0721E">
        <w:rPr>
          <w:b/>
          <w:sz w:val="24"/>
          <w:szCs w:val="24"/>
        </w:rPr>
        <w:t>Adding Join Paths for Constraints</w:t>
      </w:r>
      <w:r w:rsidR="00340A43">
        <w:rPr>
          <w:b/>
          <w:sz w:val="24"/>
          <w:szCs w:val="24"/>
        </w:rPr>
        <w:t> </w:t>
      </w:r>
      <w:r w:rsidR="00340A43">
        <w:rPr>
          <w:b/>
          <w:sz w:val="24"/>
          <w:szCs w:val="24"/>
        </w:rPr>
        <w:fldChar w:fldCharType="begin"/>
      </w:r>
      <w:r w:rsidR="00340A43">
        <w:rPr>
          <w:b/>
          <w:sz w:val="24"/>
          <w:szCs w:val="24"/>
        </w:rPr>
        <w:instrText xml:space="preserve"> PAGEREF Ch3 \h </w:instrText>
      </w:r>
      <w:r w:rsidR="00340A43">
        <w:rPr>
          <w:b/>
          <w:sz w:val="24"/>
          <w:szCs w:val="24"/>
        </w:rPr>
      </w:r>
      <w:r w:rsidR="00340A43">
        <w:rPr>
          <w:b/>
          <w:sz w:val="24"/>
          <w:szCs w:val="24"/>
        </w:rPr>
        <w:fldChar w:fldCharType="separate"/>
      </w:r>
      <w:r w:rsidR="00FA72A8">
        <w:rPr>
          <w:b/>
          <w:noProof/>
          <w:sz w:val="24"/>
          <w:szCs w:val="24"/>
        </w:rPr>
        <w:t>85</w:t>
      </w:r>
      <w:r w:rsidR="00340A43">
        <w:rPr>
          <w:b/>
          <w:sz w:val="24"/>
          <w:szCs w:val="24"/>
        </w:rPr>
        <w:fldChar w:fldCharType="end"/>
      </w:r>
    </w:p>
    <w:p w:rsidR="00F0721E" w:rsidRPr="00F0721E" w:rsidRDefault="00F0721E" w:rsidP="00F0721E">
      <w:pPr>
        <w:rPr>
          <w:rFonts w:ascii="Cambria" w:hAnsi="Cambria"/>
          <w:sz w:val="10"/>
          <w:szCs w:val="10"/>
        </w:rPr>
      </w:pPr>
    </w:p>
    <w:p w:rsidR="00F0721E" w:rsidRPr="00F0721E" w:rsidRDefault="00340A43" w:rsidP="0068761F">
      <w:pPr>
        <w:pStyle w:val="ListParagraph"/>
        <w:numPr>
          <w:ilvl w:val="1"/>
          <w:numId w:val="1"/>
        </w:numPr>
        <w:ind w:left="907" w:hanging="510"/>
        <w:rPr>
          <w:rFonts w:ascii="Cambria" w:hAnsi="Cambria"/>
          <w:sz w:val="20"/>
          <w:szCs w:val="20"/>
        </w:rPr>
      </w:pPr>
      <w:r>
        <w:rPr>
          <w:rFonts w:ascii="Cambria" w:hAnsi="Cambria"/>
          <w:sz w:val="20"/>
          <w:szCs w:val="20"/>
        </w:rPr>
        <w:t>Introduction</w:t>
      </w:r>
      <w:r>
        <w:rPr>
          <w:rFonts w:ascii="Cambria" w:hAnsi="Cambria"/>
          <w:sz w:val="20"/>
          <w:szCs w:val="20"/>
        </w:rPr>
        <w:t> </w:t>
      </w:r>
      <w:r>
        <w:rPr>
          <w:rFonts w:ascii="Cambria" w:hAnsi="Cambria"/>
          <w:sz w:val="20"/>
          <w:szCs w:val="20"/>
        </w:rPr>
        <w:fldChar w:fldCharType="begin"/>
      </w:r>
      <w:r>
        <w:rPr>
          <w:rFonts w:ascii="Cambria" w:hAnsi="Cambria"/>
          <w:sz w:val="20"/>
          <w:szCs w:val="20"/>
        </w:rPr>
        <w:instrText xml:space="preserve"> PAGEREF Sec3_1 \h </w:instrText>
      </w:r>
      <w:r>
        <w:rPr>
          <w:rFonts w:ascii="Cambria" w:hAnsi="Cambria"/>
          <w:sz w:val="20"/>
          <w:szCs w:val="20"/>
        </w:rPr>
      </w:r>
      <w:r>
        <w:rPr>
          <w:rFonts w:ascii="Cambria" w:hAnsi="Cambria"/>
          <w:sz w:val="20"/>
          <w:szCs w:val="20"/>
        </w:rPr>
        <w:fldChar w:fldCharType="separate"/>
      </w:r>
      <w:r w:rsidR="00FA72A8">
        <w:rPr>
          <w:rFonts w:ascii="Cambria" w:hAnsi="Cambria"/>
          <w:noProof/>
          <w:sz w:val="20"/>
          <w:szCs w:val="20"/>
        </w:rPr>
        <w:t>85</w:t>
      </w:r>
      <w:r>
        <w:rPr>
          <w:rFonts w:ascii="Cambria" w:hAnsi="Cambria"/>
          <w:sz w:val="20"/>
          <w:szCs w:val="20"/>
        </w:rPr>
        <w:fldChar w:fldCharType="end"/>
      </w:r>
    </w:p>
    <w:p w:rsidR="00F0721E" w:rsidRPr="00BC21A5" w:rsidRDefault="00BC21A5" w:rsidP="0068761F">
      <w:pPr>
        <w:pStyle w:val="ListParagraph"/>
        <w:numPr>
          <w:ilvl w:val="1"/>
          <w:numId w:val="1"/>
        </w:numPr>
        <w:ind w:left="907" w:hanging="510"/>
        <w:rPr>
          <w:rFonts w:ascii="Cambria" w:hAnsi="Cambria"/>
          <w:sz w:val="20"/>
          <w:szCs w:val="20"/>
        </w:rPr>
      </w:pPr>
      <w:r w:rsidRPr="00BC21A5">
        <w:rPr>
          <w:rFonts w:ascii="Cambria" w:hAnsi="Cambria"/>
          <w:sz w:val="20"/>
          <w:szCs w:val="20"/>
        </w:rPr>
        <w:t>A Worked Example</w:t>
      </w:r>
      <w:r>
        <w:rPr>
          <w:rFonts w:ascii="Cambria" w:hAnsi="Cambria"/>
          <w:sz w:val="20"/>
          <w:szCs w:val="20"/>
        </w:rPr>
        <w:t> </w:t>
      </w:r>
      <w:r>
        <w:rPr>
          <w:rFonts w:ascii="Cambria" w:hAnsi="Cambria"/>
          <w:sz w:val="20"/>
          <w:szCs w:val="20"/>
        </w:rPr>
        <w:fldChar w:fldCharType="begin"/>
      </w:r>
      <w:r>
        <w:rPr>
          <w:rFonts w:ascii="Cambria" w:hAnsi="Cambria"/>
          <w:sz w:val="20"/>
          <w:szCs w:val="20"/>
        </w:rPr>
        <w:instrText xml:space="preserve"> PAGEREF Sec3_2 \h </w:instrText>
      </w:r>
      <w:r>
        <w:rPr>
          <w:rFonts w:ascii="Cambria" w:hAnsi="Cambria"/>
          <w:sz w:val="20"/>
          <w:szCs w:val="20"/>
        </w:rPr>
      </w:r>
      <w:r>
        <w:rPr>
          <w:rFonts w:ascii="Cambria" w:hAnsi="Cambria"/>
          <w:sz w:val="20"/>
          <w:szCs w:val="20"/>
        </w:rPr>
        <w:fldChar w:fldCharType="separate"/>
      </w:r>
      <w:r w:rsidR="00FA72A8">
        <w:rPr>
          <w:rFonts w:ascii="Cambria" w:hAnsi="Cambria"/>
          <w:noProof/>
          <w:sz w:val="20"/>
          <w:szCs w:val="20"/>
        </w:rPr>
        <w:t>8</w:t>
      </w:r>
      <w:r w:rsidR="00FA72A8">
        <w:rPr>
          <w:rFonts w:ascii="Cambria" w:hAnsi="Cambria"/>
          <w:noProof/>
          <w:sz w:val="20"/>
          <w:szCs w:val="20"/>
        </w:rPr>
        <w:t>6</w:t>
      </w:r>
      <w:r>
        <w:rPr>
          <w:rFonts w:ascii="Cambria" w:hAnsi="Cambria"/>
          <w:sz w:val="20"/>
          <w:szCs w:val="20"/>
        </w:rPr>
        <w:fldChar w:fldCharType="end"/>
      </w:r>
    </w:p>
    <w:p w:rsidR="00F0721E" w:rsidRPr="00686CF2" w:rsidRDefault="00F0721E" w:rsidP="00686CF2">
      <w:pPr>
        <w:ind w:left="397"/>
        <w:rPr>
          <w:rFonts w:ascii="Cambria" w:hAnsi="Cambria"/>
          <w:sz w:val="20"/>
          <w:szCs w:val="20"/>
        </w:rPr>
      </w:pPr>
    </w:p>
    <w:p w:rsidR="00F0721E" w:rsidRDefault="00F0721E" w:rsidP="00F0721E">
      <w:pPr>
        <w:pStyle w:val="ListParagraph"/>
        <w:ind w:left="793"/>
        <w:rPr>
          <w:rFonts w:ascii="Cambria" w:hAnsi="Cambria"/>
          <w:sz w:val="20"/>
          <w:szCs w:val="20"/>
        </w:rPr>
        <w:sectPr w:rsidR="00F0721E" w:rsidSect="00D36493">
          <w:headerReference w:type="default" r:id="rId9"/>
          <w:footerReference w:type="default" r:id="rId10"/>
          <w:footerReference w:type="first" r:id="rId11"/>
          <w:pgSz w:w="11906" w:h="16838"/>
          <w:pgMar w:top="1440" w:right="1701" w:bottom="1440" w:left="1701" w:header="709" w:footer="709" w:gutter="0"/>
          <w:cols w:space="708"/>
          <w:titlePg/>
          <w:docGrid w:linePitch="360"/>
        </w:sectPr>
      </w:pPr>
    </w:p>
    <w:p w:rsidR="00D36493" w:rsidRPr="0044180C" w:rsidRDefault="00D36493" w:rsidP="00D36493">
      <w:pPr>
        <w:pStyle w:val="Heading1"/>
        <w:ind w:left="794" w:hanging="794"/>
        <w:rPr>
          <w:sz w:val="72"/>
          <w:szCs w:val="72"/>
        </w:rPr>
      </w:pPr>
      <w:bookmarkStart w:id="1" w:name="Ch1"/>
      <w:bookmarkEnd w:id="1"/>
      <w:r>
        <w:lastRenderedPageBreak/>
        <w:t>Adding Subtype Derivation Rules</w:t>
      </w:r>
    </w:p>
    <w:p w:rsidR="00D36493" w:rsidRDefault="00D36493" w:rsidP="00D36493">
      <w:pPr>
        <w:rPr>
          <w:b/>
          <w:sz w:val="10"/>
          <w:szCs w:val="10"/>
        </w:rPr>
      </w:pPr>
    </w:p>
    <w:p w:rsidR="00D36493" w:rsidRDefault="00D36493" w:rsidP="00D36493">
      <w:pPr>
        <w:rPr>
          <w:rFonts w:ascii="Cambria" w:hAnsi="Cambria"/>
          <w:b/>
          <w:sz w:val="20"/>
          <w:szCs w:val="20"/>
        </w:rPr>
      </w:pPr>
    </w:p>
    <w:p w:rsidR="00D36493" w:rsidRDefault="00D36493" w:rsidP="00D36493">
      <w:pPr>
        <w:rPr>
          <w:rFonts w:ascii="Cambria" w:hAnsi="Cambria"/>
          <w:b/>
          <w:sz w:val="20"/>
          <w:szCs w:val="20"/>
        </w:rPr>
      </w:pPr>
    </w:p>
    <w:p w:rsidR="00D36493" w:rsidRDefault="00D36493" w:rsidP="00D36493">
      <w:pPr>
        <w:rPr>
          <w:rFonts w:ascii="Cambria" w:hAnsi="Cambria"/>
          <w:b/>
          <w:sz w:val="20"/>
          <w:szCs w:val="20"/>
        </w:rPr>
      </w:pPr>
    </w:p>
    <w:p w:rsidR="00D36493" w:rsidRDefault="00D36493" w:rsidP="00D36493">
      <w:pPr>
        <w:rPr>
          <w:rFonts w:ascii="Cambria" w:hAnsi="Cambria"/>
          <w:b/>
          <w:sz w:val="20"/>
          <w:szCs w:val="20"/>
        </w:rPr>
      </w:pPr>
    </w:p>
    <w:p w:rsidR="00D36493" w:rsidRDefault="00D36493" w:rsidP="00D36493">
      <w:pPr>
        <w:rPr>
          <w:rFonts w:ascii="Cambria" w:hAnsi="Cambria"/>
          <w:b/>
          <w:sz w:val="20"/>
          <w:szCs w:val="20"/>
        </w:rPr>
      </w:pPr>
    </w:p>
    <w:p w:rsidR="00D36493" w:rsidRDefault="00D36493" w:rsidP="00D36493">
      <w:pPr>
        <w:rPr>
          <w:rFonts w:ascii="Cambria" w:hAnsi="Cambria"/>
          <w:b/>
          <w:sz w:val="20"/>
          <w:szCs w:val="20"/>
        </w:rPr>
      </w:pPr>
    </w:p>
    <w:p w:rsidR="00D36493" w:rsidRPr="00200FCE" w:rsidRDefault="007F3D0A" w:rsidP="00D36493">
      <w:pPr>
        <w:pStyle w:val="Heading2"/>
        <w:ind w:left="567" w:hanging="567"/>
      </w:pPr>
      <w:bookmarkStart w:id="2" w:name="Sec1_1"/>
      <w:bookmarkEnd w:id="2"/>
      <w:r>
        <w:t>Introduction</w:t>
      </w:r>
    </w:p>
    <w:p w:rsidR="00D36493" w:rsidRDefault="00D36493" w:rsidP="00D36493">
      <w:pPr>
        <w:rPr>
          <w:b/>
          <w:sz w:val="24"/>
          <w:szCs w:val="24"/>
        </w:rPr>
      </w:pPr>
    </w:p>
    <w:p w:rsidR="00712BAF" w:rsidRDefault="00D36493" w:rsidP="00712BAF">
      <w:pPr>
        <w:ind w:left="567"/>
        <w:rPr>
          <w:rFonts w:asciiTheme="majorHAnsi" w:hAnsiTheme="majorHAnsi" w:cs="Times New Roman"/>
          <w:sz w:val="20"/>
          <w:szCs w:val="20"/>
        </w:rPr>
      </w:pPr>
      <w:r w:rsidRPr="00712BAF">
        <w:rPr>
          <w:rFonts w:asciiTheme="majorHAnsi" w:hAnsiTheme="majorHAnsi" w:cs="Times New Roman"/>
          <w:sz w:val="20"/>
          <w:szCs w:val="20"/>
        </w:rPr>
        <w:t xml:space="preserve">In ORM, subtypes may be asserted, derived, or </w:t>
      </w:r>
      <w:proofErr w:type="spellStart"/>
      <w:r w:rsidRPr="00712BAF">
        <w:rPr>
          <w:rFonts w:asciiTheme="majorHAnsi" w:hAnsiTheme="majorHAnsi" w:cs="Times New Roman"/>
          <w:sz w:val="20"/>
          <w:szCs w:val="20"/>
        </w:rPr>
        <w:t>semiderived</w:t>
      </w:r>
      <w:proofErr w:type="spellEnd"/>
      <w:r w:rsidRPr="00712BAF">
        <w:rPr>
          <w:rFonts w:asciiTheme="majorHAnsi" w:hAnsiTheme="majorHAnsi" w:cs="Times New Roman"/>
          <w:sz w:val="20"/>
          <w:szCs w:val="20"/>
        </w:rPr>
        <w:t xml:space="preserve">. A subtype is </w:t>
      </w:r>
      <w:r w:rsidRPr="00712BAF">
        <w:rPr>
          <w:rFonts w:asciiTheme="majorHAnsi" w:hAnsiTheme="majorHAnsi" w:cs="Times New Roman"/>
          <w:i/>
          <w:sz w:val="20"/>
          <w:szCs w:val="20"/>
        </w:rPr>
        <w:t>asserted</w:t>
      </w:r>
      <w:r w:rsidRPr="00712BAF">
        <w:rPr>
          <w:rFonts w:asciiTheme="majorHAnsi" w:hAnsiTheme="majorHAnsi" w:cs="Times New Roman"/>
          <w:sz w:val="20"/>
          <w:szCs w:val="20"/>
        </w:rPr>
        <w:t xml:space="preserve"> if and only if</w:t>
      </w:r>
      <w:r w:rsidR="00712BAF" w:rsidRPr="00712BAF">
        <w:rPr>
          <w:rFonts w:asciiTheme="majorHAnsi" w:hAnsiTheme="majorHAnsi" w:cs="Times New Roman"/>
          <w:sz w:val="20"/>
          <w:szCs w:val="20"/>
        </w:rPr>
        <w:t xml:space="preserve">, for each state of the fact base, </w:t>
      </w:r>
      <w:r w:rsidR="000C237F">
        <w:rPr>
          <w:rFonts w:asciiTheme="majorHAnsi" w:hAnsiTheme="majorHAnsi" w:cs="Times New Roman"/>
          <w:sz w:val="20"/>
          <w:szCs w:val="20"/>
        </w:rPr>
        <w:t>only asserted instances may appear in its population</w:t>
      </w:r>
      <w:r w:rsidRPr="00712BAF">
        <w:rPr>
          <w:rFonts w:asciiTheme="majorHAnsi" w:hAnsiTheme="majorHAnsi" w:cs="Times New Roman"/>
          <w:sz w:val="20"/>
          <w:szCs w:val="20"/>
        </w:rPr>
        <w:t xml:space="preserve">. </w:t>
      </w:r>
      <w:r w:rsidR="00712BAF" w:rsidRPr="00712BAF">
        <w:rPr>
          <w:rFonts w:asciiTheme="majorHAnsi" w:hAnsiTheme="majorHAnsi" w:cs="Times New Roman"/>
          <w:sz w:val="20"/>
          <w:szCs w:val="20"/>
        </w:rPr>
        <w:t xml:space="preserve">A subtype is </w:t>
      </w:r>
      <w:r w:rsidR="00712BAF" w:rsidRPr="00712BAF">
        <w:rPr>
          <w:rFonts w:asciiTheme="majorHAnsi" w:hAnsiTheme="majorHAnsi" w:cs="Times New Roman"/>
          <w:i/>
          <w:sz w:val="20"/>
          <w:szCs w:val="20"/>
        </w:rPr>
        <w:t>derived</w:t>
      </w:r>
      <w:r w:rsidR="00712BAF" w:rsidRPr="00712BAF">
        <w:rPr>
          <w:rFonts w:asciiTheme="majorHAnsi" w:hAnsiTheme="majorHAnsi" w:cs="Times New Roman"/>
          <w:sz w:val="20"/>
          <w:szCs w:val="20"/>
        </w:rPr>
        <w:t xml:space="preserve"> if and only if, for each state of the fact base, </w:t>
      </w:r>
      <w:r w:rsidR="000C237F">
        <w:rPr>
          <w:rFonts w:asciiTheme="majorHAnsi" w:hAnsiTheme="majorHAnsi" w:cs="Times New Roman"/>
          <w:sz w:val="20"/>
          <w:szCs w:val="20"/>
        </w:rPr>
        <w:t xml:space="preserve">only derived instances may appear in its </w:t>
      </w:r>
      <w:r w:rsidR="00712BAF" w:rsidRPr="00712BAF">
        <w:rPr>
          <w:rFonts w:asciiTheme="majorHAnsi" w:hAnsiTheme="majorHAnsi" w:cs="Times New Roman"/>
          <w:sz w:val="20"/>
          <w:szCs w:val="20"/>
        </w:rPr>
        <w:t>population.</w:t>
      </w:r>
      <w:r w:rsidRPr="00712BAF">
        <w:rPr>
          <w:rFonts w:asciiTheme="majorHAnsi" w:hAnsiTheme="majorHAnsi" w:cs="Times New Roman"/>
          <w:sz w:val="20"/>
          <w:szCs w:val="20"/>
        </w:rPr>
        <w:t xml:space="preserve"> A </w:t>
      </w:r>
      <w:r w:rsidR="00712BAF" w:rsidRPr="00712BAF">
        <w:rPr>
          <w:rFonts w:asciiTheme="majorHAnsi" w:hAnsiTheme="majorHAnsi" w:cs="Times New Roman"/>
          <w:sz w:val="20"/>
          <w:szCs w:val="20"/>
        </w:rPr>
        <w:t>sub</w:t>
      </w:r>
      <w:r w:rsidRPr="00712BAF">
        <w:rPr>
          <w:rFonts w:asciiTheme="majorHAnsi" w:hAnsiTheme="majorHAnsi" w:cs="Times New Roman"/>
          <w:sz w:val="20"/>
          <w:szCs w:val="20"/>
        </w:rPr>
        <w:t xml:space="preserve">type is </w:t>
      </w:r>
      <w:proofErr w:type="spellStart"/>
      <w:r w:rsidRPr="00712BAF">
        <w:rPr>
          <w:rFonts w:asciiTheme="majorHAnsi" w:hAnsiTheme="majorHAnsi" w:cs="Times New Roman"/>
          <w:i/>
          <w:sz w:val="20"/>
          <w:szCs w:val="20"/>
        </w:rPr>
        <w:t>semiderived</w:t>
      </w:r>
      <w:proofErr w:type="spellEnd"/>
      <w:r w:rsidRPr="00712BAF">
        <w:rPr>
          <w:rFonts w:asciiTheme="majorHAnsi" w:hAnsiTheme="majorHAnsi" w:cs="Times New Roman"/>
          <w:sz w:val="20"/>
          <w:szCs w:val="20"/>
        </w:rPr>
        <w:t xml:space="preserve"> if </w:t>
      </w:r>
      <w:r w:rsidR="001441EF">
        <w:rPr>
          <w:rFonts w:asciiTheme="majorHAnsi" w:hAnsiTheme="majorHAnsi" w:cs="Times New Roman"/>
          <w:sz w:val="20"/>
          <w:szCs w:val="20"/>
        </w:rPr>
        <w:t xml:space="preserve">and only if </w:t>
      </w:r>
      <w:r w:rsidRPr="00712BAF">
        <w:rPr>
          <w:rFonts w:asciiTheme="majorHAnsi" w:hAnsiTheme="majorHAnsi" w:cs="Times New Roman"/>
          <w:sz w:val="20"/>
          <w:szCs w:val="20"/>
        </w:rPr>
        <w:t xml:space="preserve">some of its instances may be simply asserted and some other instances may be derived. </w:t>
      </w:r>
      <w:r w:rsidR="00712BAF" w:rsidRPr="00712BAF">
        <w:rPr>
          <w:rFonts w:asciiTheme="majorHAnsi" w:hAnsiTheme="majorHAnsi" w:cs="Times New Roman"/>
          <w:sz w:val="20"/>
          <w:szCs w:val="20"/>
        </w:rPr>
        <w:t xml:space="preserve">Graphically, derived subtypes are displayed with an asterisk “*” after their name, and </w:t>
      </w:r>
      <w:proofErr w:type="spellStart"/>
      <w:r w:rsidR="00712BAF" w:rsidRPr="00712BAF">
        <w:rPr>
          <w:rFonts w:asciiTheme="majorHAnsi" w:hAnsiTheme="majorHAnsi" w:cs="Times New Roman"/>
          <w:sz w:val="20"/>
          <w:szCs w:val="20"/>
        </w:rPr>
        <w:t>semiderived</w:t>
      </w:r>
      <w:proofErr w:type="spellEnd"/>
      <w:r w:rsidR="00712BAF" w:rsidRPr="00712BAF">
        <w:rPr>
          <w:rFonts w:asciiTheme="majorHAnsi" w:hAnsiTheme="majorHAnsi" w:cs="Times New Roman"/>
          <w:sz w:val="20"/>
          <w:szCs w:val="20"/>
        </w:rPr>
        <w:t xml:space="preserve"> subtypes are displayed with a plus superscript “</w:t>
      </w:r>
      <w:r w:rsidR="00712BAF" w:rsidRPr="00712BAF">
        <w:rPr>
          <w:rFonts w:asciiTheme="majorHAnsi" w:hAnsiTheme="majorHAnsi" w:cs="Times New Roman"/>
          <w:b/>
          <w:sz w:val="20"/>
          <w:szCs w:val="20"/>
          <w:vertAlign w:val="superscript"/>
        </w:rPr>
        <w:t>+</w:t>
      </w:r>
      <w:r w:rsidR="00712BAF" w:rsidRPr="00712BAF">
        <w:rPr>
          <w:rFonts w:asciiTheme="majorHAnsi" w:hAnsiTheme="majorHAnsi" w:cs="Times New Roman"/>
          <w:sz w:val="20"/>
          <w:szCs w:val="20"/>
        </w:rPr>
        <w:t xml:space="preserve">” after their name. </w:t>
      </w:r>
    </w:p>
    <w:p w:rsidR="000C237F" w:rsidRDefault="000C237F" w:rsidP="00712BAF">
      <w:pPr>
        <w:ind w:left="567"/>
        <w:rPr>
          <w:rFonts w:asciiTheme="majorHAnsi" w:hAnsiTheme="majorHAnsi" w:cs="Times New Roman"/>
          <w:sz w:val="20"/>
          <w:szCs w:val="20"/>
        </w:rPr>
      </w:pPr>
    </w:p>
    <w:p w:rsidR="00D36493" w:rsidRPr="00712BAF" w:rsidRDefault="003D6021" w:rsidP="00712BAF">
      <w:pPr>
        <w:ind w:left="567"/>
        <w:rPr>
          <w:rFonts w:asciiTheme="majorHAnsi" w:hAnsiTheme="majorHAnsi" w:cs="Times New Roman"/>
          <w:sz w:val="20"/>
          <w:szCs w:val="20"/>
        </w:rPr>
      </w:pPr>
      <w:r>
        <w:rPr>
          <w:rFonts w:asciiTheme="majorHAnsi" w:hAnsiTheme="majorHAnsi" w:cs="Times New Roman"/>
          <w:sz w:val="20"/>
          <w:szCs w:val="20"/>
        </w:rPr>
        <w:t>Consider</w:t>
      </w:r>
      <w:r w:rsidR="00D36493" w:rsidRPr="00712BAF">
        <w:rPr>
          <w:rFonts w:asciiTheme="majorHAnsi" w:hAnsiTheme="majorHAnsi" w:cs="Times New Roman"/>
          <w:sz w:val="20"/>
          <w:szCs w:val="20"/>
        </w:rPr>
        <w:t xml:space="preserve"> the ORM schema</w:t>
      </w:r>
      <w:r>
        <w:rPr>
          <w:rFonts w:asciiTheme="majorHAnsi" w:hAnsiTheme="majorHAnsi" w:cs="Times New Roman"/>
          <w:sz w:val="20"/>
          <w:szCs w:val="20"/>
        </w:rPr>
        <w:t xml:space="preserve"> 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_Ref343007511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1</w:t>
      </w:r>
      <w:r w:rsidR="00FA72A8" w:rsidRPr="00FA72A8">
        <w:rPr>
          <w:rFonts w:asciiTheme="majorHAnsi" w:hAnsiTheme="majorHAnsi" w:cs="Times New Roman"/>
          <w:sz w:val="20"/>
          <w:szCs w:val="20"/>
        </w:rPr>
        <w:noBreakHyphen/>
      </w:r>
      <w:proofErr w:type="gramStart"/>
      <w:r w:rsidR="00FA72A8" w:rsidRPr="00FA72A8">
        <w:rPr>
          <w:rFonts w:asciiTheme="majorHAnsi" w:hAnsiTheme="majorHAnsi" w:cs="Times New Roman"/>
          <w:sz w:val="20"/>
          <w:szCs w:val="20"/>
        </w:rPr>
        <w:t>1</w:t>
      </w:r>
      <w:proofErr w:type="gramEnd"/>
      <w:r>
        <w:rPr>
          <w:rFonts w:asciiTheme="majorHAnsi" w:hAnsiTheme="majorHAnsi" w:cs="Times New Roman"/>
          <w:sz w:val="20"/>
          <w:szCs w:val="20"/>
        </w:rPr>
        <w:fldChar w:fldCharType="end"/>
      </w:r>
      <w:r>
        <w:rPr>
          <w:rFonts w:asciiTheme="majorHAnsi" w:hAnsiTheme="majorHAnsi" w:cs="Times New Roman"/>
          <w:sz w:val="20"/>
          <w:szCs w:val="20"/>
        </w:rPr>
        <w:t>(a)</w:t>
      </w:r>
      <w:r w:rsidR="00D36493" w:rsidRPr="00712BAF">
        <w:rPr>
          <w:rFonts w:asciiTheme="majorHAnsi" w:hAnsiTheme="majorHAnsi" w:cs="Times New Roman"/>
          <w:sz w:val="20"/>
          <w:szCs w:val="20"/>
        </w:rPr>
        <w:t xml:space="preserve">. </w:t>
      </w:r>
      <w:r>
        <w:rPr>
          <w:rFonts w:asciiTheme="majorHAnsi" w:hAnsiTheme="majorHAnsi" w:cs="Times New Roman"/>
          <w:sz w:val="20"/>
          <w:szCs w:val="20"/>
        </w:rPr>
        <w:t xml:space="preserve">Here </w:t>
      </w:r>
      <w:r w:rsidR="00D36493" w:rsidRPr="00712BAF">
        <w:rPr>
          <w:rFonts w:asciiTheme="majorHAnsi" w:hAnsiTheme="majorHAnsi" w:cs="Times New Roman"/>
          <w:sz w:val="20"/>
          <w:szCs w:val="20"/>
        </w:rPr>
        <w:t>the subtypes are simply asserted</w:t>
      </w:r>
      <w:r>
        <w:rPr>
          <w:rFonts w:asciiTheme="majorHAnsi" w:hAnsiTheme="majorHAnsi" w:cs="Times New Roman"/>
          <w:sz w:val="20"/>
          <w:szCs w:val="20"/>
        </w:rPr>
        <w:t xml:space="preserve">, since there is no way to derive which persons are smokers and which persons are males. In contrast, the </w:t>
      </w:r>
      <w:r w:rsidRPr="00712BAF">
        <w:rPr>
          <w:rFonts w:asciiTheme="majorHAnsi" w:hAnsiTheme="majorHAnsi" w:cs="Times New Roman"/>
          <w:sz w:val="20"/>
          <w:szCs w:val="20"/>
        </w:rPr>
        <w:t>ORM schema</w:t>
      </w:r>
      <w:r>
        <w:rPr>
          <w:rFonts w:asciiTheme="majorHAnsi" w:hAnsiTheme="majorHAnsi" w:cs="Times New Roman"/>
          <w:sz w:val="20"/>
          <w:szCs w:val="20"/>
        </w:rPr>
        <w:t xml:space="preserve"> 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_Ref343007511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1</w:t>
      </w:r>
      <w:r w:rsidR="00FA72A8" w:rsidRPr="00FA72A8">
        <w:rPr>
          <w:rFonts w:asciiTheme="majorHAnsi" w:hAnsiTheme="majorHAnsi" w:cs="Times New Roman"/>
          <w:sz w:val="20"/>
          <w:szCs w:val="20"/>
        </w:rPr>
        <w:noBreakHyphen/>
      </w:r>
      <w:proofErr w:type="gramStart"/>
      <w:r w:rsidR="00FA72A8" w:rsidRPr="00FA72A8">
        <w:rPr>
          <w:rFonts w:asciiTheme="majorHAnsi" w:hAnsiTheme="majorHAnsi" w:cs="Times New Roman"/>
          <w:sz w:val="20"/>
          <w:szCs w:val="20"/>
        </w:rPr>
        <w:t>1</w:t>
      </w:r>
      <w:proofErr w:type="gramEnd"/>
      <w:r>
        <w:rPr>
          <w:rFonts w:asciiTheme="majorHAnsi" w:hAnsiTheme="majorHAnsi" w:cs="Times New Roman"/>
          <w:sz w:val="20"/>
          <w:szCs w:val="20"/>
        </w:rPr>
        <w:fldChar w:fldCharType="end"/>
      </w:r>
      <w:r>
        <w:rPr>
          <w:rFonts w:asciiTheme="majorHAnsi" w:hAnsiTheme="majorHAnsi" w:cs="Times New Roman"/>
          <w:sz w:val="20"/>
          <w:szCs w:val="20"/>
        </w:rPr>
        <w:t xml:space="preserve">(b) includes </w:t>
      </w:r>
      <w:r w:rsidR="00D36493" w:rsidRPr="00712BAF">
        <w:rPr>
          <w:rFonts w:asciiTheme="majorHAnsi" w:hAnsiTheme="majorHAnsi" w:cs="Times New Roman"/>
          <w:sz w:val="20"/>
          <w:szCs w:val="20"/>
        </w:rPr>
        <w:t xml:space="preserve">smokes and gender fact types </w:t>
      </w:r>
      <w:r>
        <w:rPr>
          <w:rFonts w:asciiTheme="majorHAnsi" w:hAnsiTheme="majorHAnsi" w:cs="Times New Roman"/>
          <w:sz w:val="20"/>
          <w:szCs w:val="20"/>
        </w:rPr>
        <w:t xml:space="preserve">that </w:t>
      </w:r>
      <w:r w:rsidR="00D36493" w:rsidRPr="00712BAF">
        <w:rPr>
          <w:rFonts w:asciiTheme="majorHAnsi" w:hAnsiTheme="majorHAnsi" w:cs="Times New Roman"/>
          <w:sz w:val="20"/>
          <w:szCs w:val="20"/>
        </w:rPr>
        <w:t>enable us to de</w:t>
      </w:r>
      <w:r>
        <w:rPr>
          <w:rFonts w:asciiTheme="majorHAnsi" w:hAnsiTheme="majorHAnsi" w:cs="Times New Roman"/>
          <w:sz w:val="20"/>
          <w:szCs w:val="20"/>
        </w:rPr>
        <w:t xml:space="preserve">rive </w:t>
      </w:r>
      <w:r w:rsidR="00843BDC">
        <w:rPr>
          <w:rFonts w:asciiTheme="majorHAnsi" w:hAnsiTheme="majorHAnsi" w:cs="Times New Roman"/>
          <w:sz w:val="20"/>
          <w:szCs w:val="20"/>
        </w:rPr>
        <w:t>which persons are members of which</w:t>
      </w:r>
      <w:r w:rsidR="00D36493" w:rsidRPr="00712BAF">
        <w:rPr>
          <w:rFonts w:asciiTheme="majorHAnsi" w:hAnsiTheme="majorHAnsi" w:cs="Times New Roman"/>
          <w:sz w:val="20"/>
          <w:szCs w:val="20"/>
        </w:rPr>
        <w:t xml:space="preserve"> subtypes. </w:t>
      </w:r>
      <w:r>
        <w:rPr>
          <w:rFonts w:asciiTheme="majorHAnsi" w:hAnsiTheme="majorHAnsi" w:cs="Times New Roman"/>
          <w:sz w:val="20"/>
          <w:szCs w:val="20"/>
        </w:rPr>
        <w:t xml:space="preserve">In this case, we must </w:t>
      </w:r>
      <w:r w:rsidR="00843BDC">
        <w:rPr>
          <w:rFonts w:asciiTheme="majorHAnsi" w:hAnsiTheme="majorHAnsi" w:cs="Times New Roman"/>
          <w:sz w:val="20"/>
          <w:szCs w:val="20"/>
        </w:rPr>
        <w:t>declare the subtypes to be derived and provide appropriate derivation rules for the subtype definitions</w:t>
      </w:r>
      <w:r w:rsidR="00D36493" w:rsidRPr="00712BAF">
        <w:rPr>
          <w:rFonts w:asciiTheme="majorHAnsi" w:hAnsiTheme="majorHAnsi" w:cs="Times New Roman"/>
          <w:sz w:val="20"/>
          <w:szCs w:val="20"/>
        </w:rPr>
        <w:t xml:space="preserve">. Otherwise, it would be possible to have incorrect models. For example, we could declare an instance of Smoker without having that person play the smokes role; or we could declare an instance of </w:t>
      </w:r>
      <w:proofErr w:type="spellStart"/>
      <w:r w:rsidR="00D36493" w:rsidRPr="00712BAF">
        <w:rPr>
          <w:rFonts w:asciiTheme="majorHAnsi" w:hAnsiTheme="majorHAnsi" w:cs="Times New Roman"/>
          <w:sz w:val="20"/>
          <w:szCs w:val="20"/>
        </w:rPr>
        <w:t>MalePerson</w:t>
      </w:r>
      <w:proofErr w:type="spellEnd"/>
      <w:r w:rsidR="00D36493" w:rsidRPr="00712BAF">
        <w:rPr>
          <w:rFonts w:asciiTheme="majorHAnsi" w:hAnsiTheme="majorHAnsi" w:cs="Times New Roman"/>
          <w:sz w:val="20"/>
          <w:szCs w:val="20"/>
        </w:rPr>
        <w:t xml:space="preserve"> for a person with gender code ‘F’.</w:t>
      </w:r>
    </w:p>
    <w:p w:rsidR="00D36493" w:rsidRPr="00D36493" w:rsidRDefault="00D36493" w:rsidP="00D36493">
      <w:pPr>
        <w:ind w:left="567"/>
        <w:rPr>
          <w:rFonts w:ascii="Cambria" w:hAnsi="Cambria"/>
          <w:sz w:val="20"/>
          <w:szCs w:val="20"/>
        </w:rPr>
      </w:pPr>
    </w:p>
    <w:p w:rsidR="00D36493" w:rsidRDefault="00843BDC" w:rsidP="00D36493">
      <w:pPr>
        <w:rPr>
          <w:rFonts w:ascii="Cambria" w:hAnsi="Cambria"/>
          <w:sz w:val="20"/>
          <w:szCs w:val="20"/>
        </w:rPr>
      </w:pPr>
      <w:r w:rsidRPr="00843BDC">
        <w:rPr>
          <w:noProof/>
          <w:lang w:eastAsia="en-AU"/>
        </w:rPr>
        <w:drawing>
          <wp:anchor distT="0" distB="0" distL="114300" distR="114300" simplePos="0" relativeHeight="251661312" behindDoc="1" locked="0" layoutInCell="1" allowOverlap="1" wp14:anchorId="33E7BAF9" wp14:editId="5BFCBD45">
            <wp:simplePos x="0" y="0"/>
            <wp:positionH relativeFrom="column">
              <wp:posOffset>862965</wp:posOffset>
            </wp:positionH>
            <wp:positionV relativeFrom="paragraph">
              <wp:posOffset>0</wp:posOffset>
            </wp:positionV>
            <wp:extent cx="3657600" cy="83820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57600" cy="8382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6021" w:rsidRDefault="003D6021" w:rsidP="00D36493">
      <w:pPr>
        <w:rPr>
          <w:rFonts w:ascii="Cambria" w:hAnsi="Cambria"/>
          <w:sz w:val="20"/>
          <w:szCs w:val="20"/>
        </w:rPr>
      </w:pPr>
    </w:p>
    <w:p w:rsidR="003D6021" w:rsidRDefault="003D6021" w:rsidP="00D36493">
      <w:pPr>
        <w:rPr>
          <w:rFonts w:ascii="Cambria" w:hAnsi="Cambria"/>
          <w:sz w:val="20"/>
          <w:szCs w:val="20"/>
        </w:rPr>
      </w:pPr>
    </w:p>
    <w:p w:rsidR="003D6021" w:rsidRDefault="003D6021" w:rsidP="00D36493">
      <w:pPr>
        <w:rPr>
          <w:rFonts w:ascii="Cambria" w:hAnsi="Cambria"/>
          <w:sz w:val="20"/>
          <w:szCs w:val="20"/>
        </w:rPr>
      </w:pPr>
    </w:p>
    <w:p w:rsidR="003D6021" w:rsidRDefault="003D6021" w:rsidP="00D36493">
      <w:pPr>
        <w:rPr>
          <w:rFonts w:ascii="Cambria" w:hAnsi="Cambria"/>
          <w:sz w:val="20"/>
          <w:szCs w:val="20"/>
        </w:rPr>
      </w:pPr>
    </w:p>
    <w:p w:rsidR="003D6021" w:rsidRDefault="003D6021" w:rsidP="00D36493">
      <w:pPr>
        <w:rPr>
          <w:rFonts w:ascii="Cambria" w:hAnsi="Cambria"/>
          <w:sz w:val="20"/>
          <w:szCs w:val="20"/>
        </w:rPr>
      </w:pPr>
    </w:p>
    <w:p w:rsidR="003D6021" w:rsidRDefault="003D6021" w:rsidP="003D6021">
      <w:pPr>
        <w:pStyle w:val="Caption"/>
        <w:ind w:left="567"/>
        <w:rPr>
          <w:rFonts w:ascii="Cambria" w:hAnsi="Cambria"/>
          <w:sz w:val="20"/>
          <w:szCs w:val="20"/>
        </w:rPr>
      </w:pPr>
      <w:bookmarkStart w:id="3" w:name="_Ref343007511"/>
      <w:r>
        <w:t xml:space="preserve">Figure </w:t>
      </w:r>
      <w:fldSimple w:instr=" STYLEREF 1 \s ">
        <w:r w:rsidR="00FA72A8">
          <w:rPr>
            <w:noProof/>
          </w:rPr>
          <w:t>1</w:t>
        </w:r>
      </w:fldSimple>
      <w:r>
        <w:noBreakHyphen/>
      </w:r>
      <w:fldSimple w:instr=" SEQ Figure \* ARABIC \s 1 ">
        <w:r w:rsidR="00FA72A8">
          <w:rPr>
            <w:noProof/>
          </w:rPr>
          <w:t>1</w:t>
        </w:r>
      </w:fldSimple>
      <w:bookmarkEnd w:id="3"/>
      <w:r>
        <w:t> </w:t>
      </w:r>
      <w:r>
        <w:t xml:space="preserve">ORM schemas with (a) asserted subtypes, and (b) subtypes that should be derived </w:t>
      </w:r>
    </w:p>
    <w:p w:rsidR="00843BDC" w:rsidRDefault="00843BDC" w:rsidP="00917C75">
      <w:pPr>
        <w:ind w:left="567"/>
        <w:rPr>
          <w:rFonts w:ascii="Cambria" w:hAnsi="Cambria"/>
          <w:sz w:val="20"/>
          <w:szCs w:val="20"/>
        </w:rPr>
      </w:pPr>
      <w:r>
        <w:rPr>
          <w:rFonts w:asciiTheme="majorHAnsi" w:hAnsiTheme="majorHAnsi" w:cs="Times New Roman"/>
          <w:sz w:val="20"/>
          <w:szCs w:val="20"/>
        </w:rPr>
        <w:t>T</w:t>
      </w:r>
      <w:r w:rsidRPr="00712BAF">
        <w:rPr>
          <w:rFonts w:asciiTheme="majorHAnsi" w:hAnsiTheme="majorHAnsi" w:cs="Times New Roman"/>
          <w:sz w:val="20"/>
          <w:szCs w:val="20"/>
        </w:rPr>
        <w:t>he ORM schema</w:t>
      </w:r>
      <w:r>
        <w:rPr>
          <w:rFonts w:asciiTheme="majorHAnsi" w:hAnsiTheme="majorHAnsi" w:cs="Times New Roman"/>
          <w:sz w:val="20"/>
          <w:szCs w:val="20"/>
        </w:rPr>
        <w:t xml:space="preserve"> 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_Ref343008527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1</w:t>
      </w:r>
      <w:r w:rsidR="00FA72A8" w:rsidRPr="00FA72A8">
        <w:rPr>
          <w:rFonts w:asciiTheme="majorHAnsi" w:hAnsiTheme="majorHAnsi" w:cs="Times New Roman"/>
          <w:sz w:val="20"/>
          <w:szCs w:val="20"/>
        </w:rPr>
        <w:noBreakHyphen/>
        <w:t>2</w:t>
      </w:r>
      <w:r>
        <w:rPr>
          <w:rFonts w:asciiTheme="majorHAnsi" w:hAnsiTheme="majorHAnsi" w:cs="Times New Roman"/>
          <w:sz w:val="20"/>
          <w:szCs w:val="20"/>
        </w:rPr>
        <w:fldChar w:fldCharType="end"/>
      </w:r>
      <w:r w:rsidRPr="00712BAF">
        <w:rPr>
          <w:rFonts w:asciiTheme="majorHAnsi" w:hAnsiTheme="majorHAnsi" w:cs="Times New Roman"/>
          <w:sz w:val="20"/>
          <w:szCs w:val="20"/>
        </w:rPr>
        <w:t xml:space="preserve"> </w:t>
      </w:r>
      <w:r>
        <w:rPr>
          <w:rFonts w:asciiTheme="majorHAnsi" w:hAnsiTheme="majorHAnsi" w:cs="Times New Roman"/>
          <w:sz w:val="20"/>
          <w:szCs w:val="20"/>
        </w:rPr>
        <w:t xml:space="preserve">marks the subtypes as derived, and expresses their derivation rules in the syntax of FORML (Formal ORM Language), a formal, textual language for ORM that is currently under development. Here pseudo-reserved words are displayed in bold. </w:t>
      </w:r>
    </w:p>
    <w:p w:rsidR="00843BDC" w:rsidRDefault="00843BDC" w:rsidP="00D36493">
      <w:pPr>
        <w:rPr>
          <w:rFonts w:ascii="Cambria" w:hAnsi="Cambria"/>
          <w:sz w:val="20"/>
          <w:szCs w:val="20"/>
        </w:rPr>
      </w:pPr>
    </w:p>
    <w:p w:rsidR="00843BDC" w:rsidRDefault="00843BDC" w:rsidP="00D36493">
      <w:pPr>
        <w:rPr>
          <w:rFonts w:ascii="Cambria" w:hAnsi="Cambria"/>
          <w:sz w:val="20"/>
          <w:szCs w:val="20"/>
        </w:rPr>
      </w:pPr>
      <w:r w:rsidRPr="00843BDC">
        <w:rPr>
          <w:noProof/>
          <w:lang w:eastAsia="en-AU"/>
        </w:rPr>
        <w:drawing>
          <wp:anchor distT="0" distB="0" distL="114300" distR="114300" simplePos="0" relativeHeight="251662336" behindDoc="1" locked="0" layoutInCell="1" allowOverlap="1" wp14:anchorId="09F5DF9B" wp14:editId="388FE120">
            <wp:simplePos x="0" y="0"/>
            <wp:positionH relativeFrom="column">
              <wp:posOffset>1099185</wp:posOffset>
            </wp:positionH>
            <wp:positionV relativeFrom="paragraph">
              <wp:posOffset>18415</wp:posOffset>
            </wp:positionV>
            <wp:extent cx="3467100" cy="830580"/>
            <wp:effectExtent l="0" t="0" r="0" b="762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67100" cy="8305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43BDC" w:rsidRDefault="00843BDC" w:rsidP="00D36493">
      <w:pPr>
        <w:rPr>
          <w:rFonts w:ascii="Cambria" w:hAnsi="Cambria"/>
          <w:sz w:val="20"/>
          <w:szCs w:val="20"/>
        </w:rPr>
      </w:pPr>
    </w:p>
    <w:p w:rsidR="00843BDC" w:rsidRDefault="00843BDC" w:rsidP="00D36493">
      <w:pPr>
        <w:rPr>
          <w:rFonts w:ascii="Cambria" w:hAnsi="Cambria"/>
          <w:sz w:val="20"/>
          <w:szCs w:val="20"/>
        </w:rPr>
      </w:pPr>
    </w:p>
    <w:p w:rsidR="00843BDC" w:rsidRDefault="00843BDC" w:rsidP="00D36493">
      <w:pPr>
        <w:rPr>
          <w:rFonts w:ascii="Cambria" w:hAnsi="Cambria"/>
          <w:sz w:val="20"/>
          <w:szCs w:val="20"/>
        </w:rPr>
      </w:pPr>
    </w:p>
    <w:p w:rsidR="00843BDC" w:rsidRDefault="00843BDC" w:rsidP="00D36493">
      <w:pPr>
        <w:rPr>
          <w:rFonts w:ascii="Cambria" w:hAnsi="Cambria"/>
          <w:sz w:val="20"/>
          <w:szCs w:val="20"/>
        </w:rPr>
      </w:pPr>
    </w:p>
    <w:p w:rsidR="00843BDC" w:rsidRDefault="00843BDC" w:rsidP="00D36493">
      <w:pPr>
        <w:rPr>
          <w:rFonts w:ascii="Cambria" w:hAnsi="Cambria"/>
          <w:sz w:val="20"/>
          <w:szCs w:val="20"/>
        </w:rPr>
      </w:pPr>
    </w:p>
    <w:p w:rsidR="00843BDC" w:rsidRPr="00843BDC" w:rsidRDefault="00843BDC" w:rsidP="00843BDC">
      <w:pPr>
        <w:pStyle w:val="Caption"/>
        <w:ind w:left="567"/>
      </w:pPr>
      <w:bookmarkStart w:id="4" w:name="_Ref343008527"/>
      <w:r>
        <w:t xml:space="preserve">Figure </w:t>
      </w:r>
      <w:fldSimple w:instr=" STYLEREF 1 \s ">
        <w:r w:rsidR="00FA72A8">
          <w:rPr>
            <w:noProof/>
          </w:rPr>
          <w:t>1</w:t>
        </w:r>
      </w:fldSimple>
      <w:r>
        <w:noBreakHyphen/>
      </w:r>
      <w:fldSimple w:instr=" SEQ Figure \* ARABIC \s 1 ">
        <w:r w:rsidR="00FA72A8">
          <w:rPr>
            <w:noProof/>
          </w:rPr>
          <w:t>2</w:t>
        </w:r>
      </w:fldSimple>
      <w:bookmarkEnd w:id="4"/>
      <w:r>
        <w:t> </w:t>
      </w:r>
      <w:r>
        <w:t>ORM schema with derived subtypes and derivation rules</w:t>
      </w:r>
    </w:p>
    <w:p w:rsidR="00917C75" w:rsidRDefault="00917C75" w:rsidP="00917C75">
      <w:pPr>
        <w:ind w:left="567"/>
        <w:rPr>
          <w:rFonts w:asciiTheme="majorHAnsi" w:hAnsiTheme="majorHAnsi" w:cs="Times New Roman"/>
          <w:sz w:val="20"/>
          <w:szCs w:val="20"/>
        </w:rPr>
      </w:pPr>
      <w:r>
        <w:rPr>
          <w:rFonts w:asciiTheme="majorHAnsi" w:hAnsiTheme="majorHAnsi" w:cs="Times New Roman"/>
          <w:sz w:val="20"/>
          <w:szCs w:val="20"/>
        </w:rPr>
        <w:lastRenderedPageBreak/>
        <w:t xml:space="preserve">While a future version of NORMA might support the use of FORML as a textual language for inputting complete ORM models (including </w:t>
      </w:r>
      <w:r w:rsidR="00754A71">
        <w:rPr>
          <w:rFonts w:asciiTheme="majorHAnsi" w:hAnsiTheme="majorHAnsi" w:cs="Times New Roman"/>
          <w:sz w:val="20"/>
          <w:szCs w:val="20"/>
        </w:rPr>
        <w:t xml:space="preserve">constraints and </w:t>
      </w:r>
      <w:r>
        <w:rPr>
          <w:rFonts w:asciiTheme="majorHAnsi" w:hAnsiTheme="majorHAnsi" w:cs="Times New Roman"/>
          <w:sz w:val="20"/>
          <w:szCs w:val="20"/>
        </w:rPr>
        <w:t xml:space="preserve">derivation rules) and queries, </w:t>
      </w:r>
      <w:r w:rsidR="00754A71">
        <w:rPr>
          <w:rFonts w:asciiTheme="majorHAnsi" w:hAnsiTheme="majorHAnsi" w:cs="Times New Roman"/>
          <w:sz w:val="20"/>
          <w:szCs w:val="20"/>
        </w:rPr>
        <w:t xml:space="preserve">NORMA’s current support for FORML as an input language is limited to input of fact types and object types (via the Fact Editor). However, NORMA currently provides fairly extensive support for FORML as an output language (via the Verbalization Browser). The verbalization is currently limited to relational style (using predicate readings rather than attribute style based on role names) and is sometimes more verbose than needed to ensure unambiguity. </w:t>
      </w:r>
    </w:p>
    <w:p w:rsidR="008A0982" w:rsidRDefault="008A0982" w:rsidP="00917C75">
      <w:pPr>
        <w:ind w:left="567"/>
        <w:rPr>
          <w:rFonts w:asciiTheme="majorHAnsi" w:hAnsiTheme="majorHAnsi" w:cs="Times New Roman"/>
          <w:sz w:val="20"/>
          <w:szCs w:val="20"/>
        </w:rPr>
      </w:pPr>
    </w:p>
    <w:p w:rsidR="008A0982" w:rsidRDefault="008A0982" w:rsidP="00917C75">
      <w:pPr>
        <w:ind w:left="567"/>
        <w:rPr>
          <w:rFonts w:asciiTheme="majorHAnsi" w:hAnsiTheme="majorHAnsi" w:cs="Times New Roman"/>
          <w:sz w:val="20"/>
          <w:szCs w:val="20"/>
        </w:rPr>
      </w:pP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_Ref343065324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1</w:t>
      </w:r>
      <w:r w:rsidR="00FA72A8" w:rsidRPr="00FA72A8">
        <w:rPr>
          <w:rFonts w:asciiTheme="majorHAnsi" w:hAnsiTheme="majorHAnsi" w:cs="Times New Roman"/>
          <w:sz w:val="20"/>
          <w:szCs w:val="20"/>
        </w:rPr>
        <w:noBreakHyphen/>
        <w:t>3</w:t>
      </w:r>
      <w:r>
        <w:rPr>
          <w:rFonts w:asciiTheme="majorHAnsi" w:hAnsiTheme="majorHAnsi" w:cs="Times New Roman"/>
          <w:sz w:val="20"/>
          <w:szCs w:val="20"/>
        </w:rPr>
        <w:fldChar w:fldCharType="end"/>
      </w:r>
      <w:r>
        <w:rPr>
          <w:rFonts w:asciiTheme="majorHAnsi" w:hAnsiTheme="majorHAnsi" w:cs="Times New Roman"/>
          <w:sz w:val="20"/>
          <w:szCs w:val="20"/>
        </w:rPr>
        <w:t xml:space="preserve"> shows an ORM schema in which Grandparent is </w:t>
      </w:r>
      <w:proofErr w:type="spellStart"/>
      <w:r>
        <w:rPr>
          <w:rFonts w:asciiTheme="majorHAnsi" w:hAnsiTheme="majorHAnsi" w:cs="Times New Roman"/>
          <w:sz w:val="20"/>
          <w:szCs w:val="20"/>
        </w:rPr>
        <w:t>semiderived</w:t>
      </w:r>
      <w:proofErr w:type="spellEnd"/>
      <w:r>
        <w:rPr>
          <w:rFonts w:asciiTheme="majorHAnsi" w:hAnsiTheme="majorHAnsi" w:cs="Times New Roman"/>
          <w:sz w:val="20"/>
          <w:szCs w:val="20"/>
        </w:rPr>
        <w:t xml:space="preserve"> subtype. If we know that person1 is a parent of person2 and that person2 is a parent of person3, then the fact that person1 is a grandparent can be derived. This schema also allows us to simply assert that some specific person is a grandparent without knowing the relevant parenthood facts. </w:t>
      </w:r>
    </w:p>
    <w:p w:rsidR="00933714" w:rsidRDefault="00933714" w:rsidP="00917C75">
      <w:pPr>
        <w:ind w:left="567"/>
        <w:rPr>
          <w:rFonts w:asciiTheme="majorHAnsi" w:hAnsiTheme="majorHAnsi" w:cs="Times New Roman"/>
          <w:sz w:val="20"/>
          <w:szCs w:val="20"/>
        </w:rPr>
      </w:pPr>
    </w:p>
    <w:p w:rsidR="00754A71" w:rsidRDefault="008A0982" w:rsidP="00917C75">
      <w:pPr>
        <w:ind w:left="567"/>
        <w:rPr>
          <w:rFonts w:asciiTheme="majorHAnsi" w:hAnsiTheme="majorHAnsi" w:cs="Times New Roman"/>
          <w:sz w:val="20"/>
          <w:szCs w:val="20"/>
        </w:rPr>
      </w:pPr>
      <w:r w:rsidRPr="008A0982">
        <w:rPr>
          <w:noProof/>
          <w:lang w:eastAsia="en-AU"/>
        </w:rPr>
        <w:drawing>
          <wp:anchor distT="0" distB="0" distL="114300" distR="114300" simplePos="0" relativeHeight="251663360" behindDoc="1" locked="0" layoutInCell="1" allowOverlap="1" wp14:anchorId="7D77BD46" wp14:editId="75A524AE">
            <wp:simplePos x="0" y="0"/>
            <wp:positionH relativeFrom="column">
              <wp:posOffset>1503045</wp:posOffset>
            </wp:positionH>
            <wp:positionV relativeFrom="paragraph">
              <wp:posOffset>64770</wp:posOffset>
            </wp:positionV>
            <wp:extent cx="3261360" cy="1158240"/>
            <wp:effectExtent l="0" t="0" r="0" b="381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1360" cy="1158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54A71" w:rsidRDefault="00754A71" w:rsidP="00917C75">
      <w:pPr>
        <w:ind w:left="567"/>
        <w:rPr>
          <w:rFonts w:ascii="Cambria" w:hAnsi="Cambria"/>
          <w:sz w:val="20"/>
          <w:szCs w:val="20"/>
        </w:rPr>
      </w:pPr>
    </w:p>
    <w:p w:rsidR="008A0982" w:rsidRDefault="008A0982" w:rsidP="00917C75">
      <w:pPr>
        <w:ind w:left="567"/>
        <w:rPr>
          <w:rFonts w:ascii="Cambria" w:hAnsi="Cambria"/>
          <w:sz w:val="20"/>
          <w:szCs w:val="20"/>
        </w:rPr>
      </w:pPr>
    </w:p>
    <w:p w:rsidR="008A0982" w:rsidRDefault="008A0982" w:rsidP="00917C75">
      <w:pPr>
        <w:ind w:left="567"/>
        <w:rPr>
          <w:rFonts w:ascii="Cambria" w:hAnsi="Cambria"/>
          <w:sz w:val="20"/>
          <w:szCs w:val="20"/>
        </w:rPr>
      </w:pPr>
    </w:p>
    <w:p w:rsidR="008A0982" w:rsidRDefault="008A0982" w:rsidP="00917C75">
      <w:pPr>
        <w:ind w:left="567"/>
        <w:rPr>
          <w:rFonts w:ascii="Cambria" w:hAnsi="Cambria"/>
          <w:sz w:val="20"/>
          <w:szCs w:val="20"/>
        </w:rPr>
      </w:pPr>
    </w:p>
    <w:p w:rsidR="008A0982" w:rsidRDefault="008A0982" w:rsidP="00917C75">
      <w:pPr>
        <w:ind w:left="567"/>
        <w:rPr>
          <w:rFonts w:ascii="Cambria" w:hAnsi="Cambria"/>
          <w:sz w:val="20"/>
          <w:szCs w:val="20"/>
        </w:rPr>
      </w:pPr>
    </w:p>
    <w:p w:rsidR="008A0982" w:rsidRDefault="008A0982" w:rsidP="00917C75">
      <w:pPr>
        <w:ind w:left="567"/>
        <w:rPr>
          <w:rFonts w:ascii="Cambria" w:hAnsi="Cambria"/>
          <w:sz w:val="20"/>
          <w:szCs w:val="20"/>
        </w:rPr>
      </w:pPr>
    </w:p>
    <w:p w:rsidR="008A0982" w:rsidRDefault="008A0982" w:rsidP="00917C75">
      <w:pPr>
        <w:ind w:left="567"/>
        <w:rPr>
          <w:rFonts w:ascii="Cambria" w:hAnsi="Cambria"/>
          <w:sz w:val="20"/>
          <w:szCs w:val="20"/>
        </w:rPr>
      </w:pPr>
    </w:p>
    <w:p w:rsidR="008A0982" w:rsidRPr="00843BDC" w:rsidRDefault="008A0982" w:rsidP="008A0982">
      <w:pPr>
        <w:pStyle w:val="Caption"/>
        <w:ind w:left="567"/>
      </w:pPr>
      <w:bookmarkStart w:id="5" w:name="_Ref343065324"/>
      <w:r>
        <w:t xml:space="preserve">Figure </w:t>
      </w:r>
      <w:fldSimple w:instr=" STYLEREF 1 \s ">
        <w:r w:rsidR="00FA72A8">
          <w:rPr>
            <w:noProof/>
          </w:rPr>
          <w:t>1</w:t>
        </w:r>
      </w:fldSimple>
      <w:r>
        <w:noBreakHyphen/>
      </w:r>
      <w:fldSimple w:instr=" SEQ Figure \* ARABIC \s 1 ">
        <w:r w:rsidR="00FA72A8">
          <w:rPr>
            <w:noProof/>
          </w:rPr>
          <w:t>3</w:t>
        </w:r>
      </w:fldSimple>
      <w:bookmarkEnd w:id="5"/>
      <w:r>
        <w:t> </w:t>
      </w:r>
      <w:r>
        <w:t xml:space="preserve">ORM schema with a </w:t>
      </w:r>
      <w:proofErr w:type="spellStart"/>
      <w:r>
        <w:t>semiderived</w:t>
      </w:r>
      <w:proofErr w:type="spellEnd"/>
      <w:r>
        <w:t xml:space="preserve"> subtype and its derivation rule</w:t>
      </w:r>
    </w:p>
    <w:p w:rsidR="008A0982" w:rsidRDefault="008A0982" w:rsidP="00917C75">
      <w:pPr>
        <w:ind w:left="567"/>
        <w:rPr>
          <w:rFonts w:ascii="Cambria" w:hAnsi="Cambria"/>
          <w:sz w:val="20"/>
          <w:szCs w:val="20"/>
        </w:rPr>
      </w:pPr>
    </w:p>
    <w:p w:rsidR="00DC5A9C" w:rsidRDefault="00DC5A9C" w:rsidP="00DC5A9C">
      <w:pPr>
        <w:ind w:left="567"/>
        <w:rPr>
          <w:rFonts w:asciiTheme="majorHAnsi" w:hAnsiTheme="majorHAnsi" w:cs="Times New Roman"/>
          <w:sz w:val="20"/>
          <w:szCs w:val="20"/>
        </w:rPr>
      </w:pPr>
      <w:r>
        <w:rPr>
          <w:rFonts w:asciiTheme="majorHAnsi" w:hAnsiTheme="majorHAnsi" w:cs="Times New Roman"/>
          <w:sz w:val="20"/>
          <w:szCs w:val="20"/>
        </w:rPr>
        <w:t xml:space="preserve">While one can declare that a subtype is derived simply by entering some text in the </w:t>
      </w:r>
      <w:proofErr w:type="spellStart"/>
      <w:r w:rsidRPr="00DC5A9C">
        <w:rPr>
          <w:rFonts w:ascii="Arial Narrow" w:hAnsi="Arial Narrow" w:cs="Times New Roman"/>
          <w:sz w:val="18"/>
          <w:szCs w:val="18"/>
        </w:rPr>
        <w:t>DerivationNote</w:t>
      </w:r>
      <w:proofErr w:type="spellEnd"/>
      <w:r>
        <w:rPr>
          <w:rFonts w:asciiTheme="majorHAnsi" w:hAnsiTheme="majorHAnsi" w:cs="Times New Roman"/>
          <w:sz w:val="20"/>
          <w:szCs w:val="20"/>
        </w:rPr>
        <w:t xml:space="preserve"> property for the subtype in the </w:t>
      </w:r>
      <w:r w:rsidR="007F3D0A">
        <w:rPr>
          <w:rFonts w:asciiTheme="majorHAnsi" w:hAnsiTheme="majorHAnsi" w:cs="Times New Roman"/>
          <w:sz w:val="20"/>
          <w:szCs w:val="20"/>
        </w:rPr>
        <w:t xml:space="preserve">ORM </w:t>
      </w:r>
      <w:r>
        <w:rPr>
          <w:rFonts w:asciiTheme="majorHAnsi" w:hAnsiTheme="majorHAnsi" w:cs="Times New Roman"/>
          <w:sz w:val="20"/>
          <w:szCs w:val="20"/>
        </w:rPr>
        <w:t xml:space="preserve">Model Browser, derivation notes are treated by NORMA simply as informal comments, so no code will be generated from them to enforce the derivation rules. Currently, the only way to formally declare a derivation rule in NORMA is to specify a </w:t>
      </w:r>
      <w:r w:rsidRPr="00DC5A9C">
        <w:rPr>
          <w:rFonts w:asciiTheme="majorHAnsi" w:hAnsiTheme="majorHAnsi" w:cs="Times New Roman"/>
          <w:i/>
          <w:sz w:val="20"/>
          <w:szCs w:val="20"/>
        </w:rPr>
        <w:t>derivation path</w:t>
      </w:r>
      <w:r>
        <w:rPr>
          <w:rFonts w:asciiTheme="majorHAnsi" w:hAnsiTheme="majorHAnsi" w:cs="Times New Roman"/>
          <w:sz w:val="20"/>
          <w:szCs w:val="20"/>
        </w:rPr>
        <w:t xml:space="preserve"> for it in the </w:t>
      </w:r>
      <w:r w:rsidR="007F3D0A">
        <w:rPr>
          <w:rFonts w:asciiTheme="majorHAnsi" w:hAnsiTheme="majorHAnsi" w:cs="Times New Roman"/>
          <w:sz w:val="20"/>
          <w:szCs w:val="20"/>
        </w:rPr>
        <w:t xml:space="preserve">ORM </w:t>
      </w:r>
      <w:r>
        <w:rPr>
          <w:rFonts w:asciiTheme="majorHAnsi" w:hAnsiTheme="majorHAnsi" w:cs="Times New Roman"/>
          <w:sz w:val="20"/>
          <w:szCs w:val="20"/>
        </w:rPr>
        <w:t xml:space="preserve">Model Browser. </w:t>
      </w:r>
      <w:r w:rsidR="004B4FF1">
        <w:rPr>
          <w:rFonts w:asciiTheme="majorHAnsi" w:hAnsiTheme="majorHAnsi" w:cs="Times New Roman"/>
          <w:sz w:val="20"/>
          <w:szCs w:val="20"/>
        </w:rPr>
        <w:t xml:space="preserve">The rest of this chapter discusses how to </w:t>
      </w:r>
      <w:r w:rsidR="004B4FF1" w:rsidRPr="00712BAF">
        <w:rPr>
          <w:rFonts w:asciiTheme="majorHAnsi" w:hAnsiTheme="majorHAnsi" w:cs="Times New Roman"/>
          <w:sz w:val="20"/>
          <w:szCs w:val="20"/>
        </w:rPr>
        <w:t xml:space="preserve">enter </w:t>
      </w:r>
      <w:r w:rsidR="004B4FF1">
        <w:rPr>
          <w:rFonts w:asciiTheme="majorHAnsi" w:hAnsiTheme="majorHAnsi" w:cs="Times New Roman"/>
          <w:sz w:val="20"/>
          <w:szCs w:val="20"/>
        </w:rPr>
        <w:t xml:space="preserve">subtype </w:t>
      </w:r>
      <w:r w:rsidR="004B4FF1" w:rsidRPr="00712BAF">
        <w:rPr>
          <w:rFonts w:asciiTheme="majorHAnsi" w:hAnsiTheme="majorHAnsi" w:cs="Times New Roman"/>
          <w:sz w:val="20"/>
          <w:szCs w:val="20"/>
        </w:rPr>
        <w:t xml:space="preserve">derivation </w:t>
      </w:r>
      <w:r w:rsidR="004B4FF1">
        <w:rPr>
          <w:rFonts w:asciiTheme="majorHAnsi" w:hAnsiTheme="majorHAnsi" w:cs="Times New Roman"/>
          <w:sz w:val="20"/>
          <w:szCs w:val="20"/>
        </w:rPr>
        <w:t>path</w:t>
      </w:r>
      <w:r w:rsidR="004B4FF1" w:rsidRPr="00712BAF">
        <w:rPr>
          <w:rFonts w:asciiTheme="majorHAnsi" w:hAnsiTheme="majorHAnsi" w:cs="Times New Roman"/>
          <w:sz w:val="20"/>
          <w:szCs w:val="20"/>
        </w:rPr>
        <w:t xml:space="preserve">s </w:t>
      </w:r>
      <w:r w:rsidR="004B4FF1">
        <w:rPr>
          <w:rFonts w:asciiTheme="majorHAnsi" w:hAnsiTheme="majorHAnsi" w:cs="Times New Roman"/>
          <w:sz w:val="20"/>
          <w:szCs w:val="20"/>
        </w:rPr>
        <w:t>in NORMA.</w:t>
      </w:r>
    </w:p>
    <w:p w:rsidR="00DC5A9C" w:rsidRDefault="00DC5A9C" w:rsidP="00DC5A9C">
      <w:pPr>
        <w:ind w:left="567"/>
        <w:rPr>
          <w:rFonts w:asciiTheme="majorHAnsi" w:hAnsiTheme="majorHAnsi" w:cs="Times New Roman"/>
          <w:sz w:val="20"/>
          <w:szCs w:val="20"/>
        </w:rPr>
      </w:pPr>
    </w:p>
    <w:p w:rsidR="00DC5A9C" w:rsidRDefault="004B4FF1" w:rsidP="00DC5A9C">
      <w:pPr>
        <w:ind w:left="567"/>
        <w:rPr>
          <w:rFonts w:asciiTheme="majorHAnsi" w:hAnsiTheme="majorHAnsi" w:cs="Times New Roman"/>
          <w:sz w:val="20"/>
          <w:szCs w:val="20"/>
        </w:rPr>
      </w:pPr>
      <w:r w:rsidRPr="004B4FF1">
        <w:rPr>
          <w:rFonts w:asciiTheme="majorHAnsi" w:hAnsiTheme="majorHAnsi" w:cs="Times New Roman"/>
          <w:i/>
          <w:sz w:val="20"/>
          <w:szCs w:val="20"/>
        </w:rPr>
        <w:t>A</w:t>
      </w:r>
      <w:r w:rsidR="00DC5A9C" w:rsidRPr="004B4FF1">
        <w:rPr>
          <w:rFonts w:asciiTheme="majorHAnsi" w:hAnsiTheme="majorHAnsi" w:cs="Times New Roman"/>
          <w:i/>
          <w:sz w:val="20"/>
          <w:szCs w:val="20"/>
        </w:rPr>
        <w:t xml:space="preserve"> subtype</w:t>
      </w:r>
      <w:r w:rsidRPr="004B4FF1">
        <w:rPr>
          <w:rFonts w:asciiTheme="majorHAnsi" w:hAnsiTheme="majorHAnsi" w:cs="Times New Roman"/>
          <w:i/>
          <w:sz w:val="20"/>
          <w:szCs w:val="20"/>
        </w:rPr>
        <w:t xml:space="preserve">’s </w:t>
      </w:r>
      <w:r w:rsidR="00DC5A9C" w:rsidRPr="004B4FF1">
        <w:rPr>
          <w:rFonts w:asciiTheme="majorHAnsi" w:hAnsiTheme="majorHAnsi" w:cs="Times New Roman"/>
          <w:i/>
          <w:sz w:val="20"/>
          <w:szCs w:val="20"/>
        </w:rPr>
        <w:t>derivation path is the path through the ORM schema, including any operators and conditions that apply, that corresponds to the subtype de</w:t>
      </w:r>
      <w:r w:rsidRPr="004B4FF1">
        <w:rPr>
          <w:rFonts w:asciiTheme="majorHAnsi" w:hAnsiTheme="majorHAnsi" w:cs="Times New Roman"/>
          <w:i/>
          <w:sz w:val="20"/>
          <w:szCs w:val="20"/>
        </w:rPr>
        <w:t>rivation rule</w:t>
      </w:r>
      <w:r>
        <w:rPr>
          <w:rFonts w:asciiTheme="majorHAnsi" w:hAnsiTheme="majorHAnsi" w:cs="Times New Roman"/>
          <w:sz w:val="20"/>
          <w:szCs w:val="20"/>
        </w:rPr>
        <w:t xml:space="preserve">. </w:t>
      </w:r>
      <w:r w:rsidR="00DC5A9C" w:rsidRPr="00DC5A9C">
        <w:rPr>
          <w:rFonts w:asciiTheme="majorHAnsi" w:hAnsiTheme="majorHAnsi" w:cs="Times New Roman"/>
          <w:sz w:val="20"/>
          <w:szCs w:val="20"/>
        </w:rPr>
        <w:t xml:space="preserve">The path always starts at an object type, known as the </w:t>
      </w:r>
      <w:r w:rsidR="00DC5A9C" w:rsidRPr="004B4FF1">
        <w:rPr>
          <w:rFonts w:asciiTheme="majorHAnsi" w:hAnsiTheme="majorHAnsi" w:cs="Times New Roman"/>
          <w:i/>
          <w:sz w:val="20"/>
          <w:szCs w:val="20"/>
        </w:rPr>
        <w:t>root object type</w:t>
      </w:r>
      <w:r w:rsidR="00DC5A9C" w:rsidRPr="00DC5A9C">
        <w:rPr>
          <w:rFonts w:asciiTheme="majorHAnsi" w:hAnsiTheme="majorHAnsi" w:cs="Times New Roman"/>
          <w:sz w:val="20"/>
          <w:szCs w:val="20"/>
        </w:rPr>
        <w:t xml:space="preserve"> for the path. </w:t>
      </w:r>
      <w:r>
        <w:rPr>
          <w:rFonts w:asciiTheme="majorHAnsi" w:hAnsiTheme="majorHAnsi" w:cs="Times New Roman"/>
          <w:sz w:val="20"/>
          <w:szCs w:val="20"/>
        </w:rPr>
        <w:t>For subtype derivation paths</w:t>
      </w:r>
      <w:r w:rsidR="00DC5A9C" w:rsidRPr="00DC5A9C">
        <w:rPr>
          <w:rFonts w:asciiTheme="majorHAnsi" w:hAnsiTheme="majorHAnsi" w:cs="Times New Roman"/>
          <w:sz w:val="20"/>
          <w:szCs w:val="20"/>
        </w:rPr>
        <w:t xml:space="preserve">, the root object type will always be a </w:t>
      </w:r>
      <w:proofErr w:type="spellStart"/>
      <w:r w:rsidR="00DC5A9C" w:rsidRPr="00DC5A9C">
        <w:rPr>
          <w:rFonts w:asciiTheme="majorHAnsi" w:hAnsiTheme="majorHAnsi" w:cs="Times New Roman"/>
          <w:sz w:val="20"/>
          <w:szCs w:val="20"/>
        </w:rPr>
        <w:t>supertype</w:t>
      </w:r>
      <w:proofErr w:type="spellEnd"/>
      <w:r w:rsidR="00DC5A9C" w:rsidRPr="00DC5A9C">
        <w:rPr>
          <w:rFonts w:asciiTheme="majorHAnsi" w:hAnsiTheme="majorHAnsi" w:cs="Times New Roman"/>
          <w:sz w:val="20"/>
          <w:szCs w:val="20"/>
        </w:rPr>
        <w:t xml:space="preserve"> of that subtype. With complex paths, you might need to traverse through the same role more than once, in which case we need to distinguish different occurrences of the same role. When this is not the case, the term “role” </w:t>
      </w:r>
      <w:r>
        <w:rPr>
          <w:rFonts w:asciiTheme="majorHAnsi" w:hAnsiTheme="majorHAnsi" w:cs="Times New Roman"/>
          <w:sz w:val="20"/>
          <w:szCs w:val="20"/>
        </w:rPr>
        <w:t xml:space="preserve">is often used </w:t>
      </w:r>
      <w:r w:rsidR="00DC5A9C" w:rsidRPr="00DC5A9C">
        <w:rPr>
          <w:rFonts w:asciiTheme="majorHAnsi" w:hAnsiTheme="majorHAnsi" w:cs="Times New Roman"/>
          <w:sz w:val="20"/>
          <w:szCs w:val="20"/>
        </w:rPr>
        <w:t xml:space="preserve">informally for “role occurrence”. </w:t>
      </w:r>
    </w:p>
    <w:p w:rsidR="004B4FF1" w:rsidRPr="00DC5A9C" w:rsidRDefault="004B4FF1" w:rsidP="00DC5A9C">
      <w:pPr>
        <w:ind w:left="567"/>
        <w:rPr>
          <w:rFonts w:asciiTheme="majorHAnsi" w:hAnsiTheme="majorHAnsi" w:cs="Times New Roman"/>
          <w:sz w:val="20"/>
          <w:szCs w:val="20"/>
        </w:rPr>
      </w:pPr>
    </w:p>
    <w:p w:rsidR="00DC5A9C" w:rsidRDefault="00DC5A9C" w:rsidP="00DC5A9C">
      <w:pPr>
        <w:ind w:left="567"/>
        <w:rPr>
          <w:rFonts w:asciiTheme="majorHAnsi" w:hAnsiTheme="majorHAnsi" w:cs="Times New Roman"/>
          <w:sz w:val="20"/>
          <w:szCs w:val="20"/>
        </w:rPr>
      </w:pPr>
      <w:r w:rsidRPr="00DC5A9C">
        <w:rPr>
          <w:rFonts w:asciiTheme="majorHAnsi" w:hAnsiTheme="majorHAnsi" w:cs="Times New Roman"/>
          <w:sz w:val="20"/>
          <w:szCs w:val="20"/>
        </w:rPr>
        <w:t>For the Smoker subtype</w:t>
      </w:r>
      <w:r w:rsidR="004B4FF1">
        <w:rPr>
          <w:rFonts w:asciiTheme="majorHAnsi" w:hAnsiTheme="majorHAnsi" w:cs="Times New Roman"/>
          <w:sz w:val="20"/>
          <w:szCs w:val="20"/>
        </w:rPr>
        <w:t xml:space="preserve"> in </w:t>
      </w:r>
      <w:r w:rsidR="004B4FF1">
        <w:rPr>
          <w:rFonts w:asciiTheme="majorHAnsi" w:hAnsiTheme="majorHAnsi" w:cs="Times New Roman"/>
          <w:sz w:val="20"/>
          <w:szCs w:val="20"/>
        </w:rPr>
        <w:fldChar w:fldCharType="begin"/>
      </w:r>
      <w:r w:rsidR="004B4FF1">
        <w:rPr>
          <w:rFonts w:asciiTheme="majorHAnsi" w:hAnsiTheme="majorHAnsi" w:cs="Times New Roman"/>
          <w:sz w:val="20"/>
          <w:szCs w:val="20"/>
        </w:rPr>
        <w:instrText xml:space="preserve"> REF _Ref343008527  \* MERGEFORMAT </w:instrText>
      </w:r>
      <w:r w:rsidR="004B4FF1">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1</w:t>
      </w:r>
      <w:r w:rsidR="00FA72A8" w:rsidRPr="00FA72A8">
        <w:rPr>
          <w:rFonts w:asciiTheme="majorHAnsi" w:hAnsiTheme="majorHAnsi" w:cs="Times New Roman"/>
          <w:sz w:val="20"/>
          <w:szCs w:val="20"/>
        </w:rPr>
        <w:noBreakHyphen/>
        <w:t>2</w:t>
      </w:r>
      <w:r w:rsidR="004B4FF1">
        <w:rPr>
          <w:rFonts w:asciiTheme="majorHAnsi" w:hAnsiTheme="majorHAnsi" w:cs="Times New Roman"/>
          <w:sz w:val="20"/>
          <w:szCs w:val="20"/>
        </w:rPr>
        <w:fldChar w:fldCharType="end"/>
      </w:r>
      <w:r w:rsidRPr="00DC5A9C">
        <w:rPr>
          <w:rFonts w:asciiTheme="majorHAnsi" w:hAnsiTheme="majorHAnsi" w:cs="Times New Roman"/>
          <w:sz w:val="20"/>
          <w:szCs w:val="20"/>
        </w:rPr>
        <w:t xml:space="preserve">, the derivation path is the path starting at Person (the root object type for the path) and ending at the role in the smokes predicate. You can visualize it as shown </w:t>
      </w:r>
      <w:r w:rsidR="004B4FF1">
        <w:rPr>
          <w:rFonts w:asciiTheme="majorHAnsi" w:hAnsiTheme="majorHAnsi" w:cs="Times New Roman"/>
          <w:sz w:val="20"/>
          <w:szCs w:val="20"/>
        </w:rPr>
        <w:t xml:space="preserve">in </w:t>
      </w:r>
      <w:r w:rsidR="004B4FF1">
        <w:rPr>
          <w:rFonts w:asciiTheme="majorHAnsi" w:hAnsiTheme="majorHAnsi" w:cs="Times New Roman"/>
          <w:sz w:val="20"/>
          <w:szCs w:val="20"/>
        </w:rPr>
        <w:fldChar w:fldCharType="begin"/>
      </w:r>
      <w:r w:rsidR="004B4FF1">
        <w:rPr>
          <w:rFonts w:asciiTheme="majorHAnsi" w:hAnsiTheme="majorHAnsi" w:cs="Times New Roman"/>
          <w:sz w:val="20"/>
          <w:szCs w:val="20"/>
        </w:rPr>
        <w:instrText xml:space="preserve"> REF _Ref343090058  \* MERGEFORMAT </w:instrText>
      </w:r>
      <w:r w:rsidR="004B4FF1">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1</w:t>
      </w:r>
      <w:r w:rsidR="00FA72A8" w:rsidRPr="00FA72A8">
        <w:rPr>
          <w:rFonts w:asciiTheme="majorHAnsi" w:hAnsiTheme="majorHAnsi" w:cs="Times New Roman"/>
          <w:sz w:val="20"/>
          <w:szCs w:val="20"/>
        </w:rPr>
        <w:noBreakHyphen/>
        <w:t>4</w:t>
      </w:r>
      <w:r w:rsidR="004B4FF1">
        <w:rPr>
          <w:rFonts w:asciiTheme="majorHAnsi" w:hAnsiTheme="majorHAnsi" w:cs="Times New Roman"/>
          <w:sz w:val="20"/>
          <w:szCs w:val="20"/>
        </w:rPr>
        <w:fldChar w:fldCharType="end"/>
      </w:r>
      <w:r w:rsidRPr="00DC5A9C">
        <w:rPr>
          <w:rFonts w:asciiTheme="majorHAnsi" w:hAnsiTheme="majorHAnsi" w:cs="Times New Roman"/>
          <w:sz w:val="20"/>
          <w:szCs w:val="20"/>
        </w:rPr>
        <w:t>. More complex subtype definitions may have derivation paths that look like a tree, with multiple branches stemming from the root object type or from object type occurrences later in the path.</w:t>
      </w:r>
    </w:p>
    <w:p w:rsidR="00C345E2" w:rsidRDefault="00C345E2" w:rsidP="00DC5A9C">
      <w:pPr>
        <w:ind w:left="567"/>
        <w:rPr>
          <w:rFonts w:asciiTheme="majorHAnsi" w:hAnsiTheme="majorHAnsi" w:cs="Times New Roman"/>
          <w:sz w:val="20"/>
          <w:szCs w:val="20"/>
        </w:rPr>
      </w:pPr>
    </w:p>
    <w:p w:rsidR="00DC5A9C" w:rsidRDefault="00DC5A9C" w:rsidP="00917C75">
      <w:pPr>
        <w:ind w:left="567"/>
        <w:rPr>
          <w:rFonts w:ascii="Cambria" w:hAnsi="Cambria"/>
          <w:sz w:val="20"/>
          <w:szCs w:val="20"/>
        </w:rPr>
      </w:pPr>
    </w:p>
    <w:p w:rsidR="003D6021" w:rsidRDefault="00D118B6" w:rsidP="00D36493">
      <w:pPr>
        <w:rPr>
          <w:rFonts w:ascii="Cambria" w:hAnsi="Cambria"/>
          <w:sz w:val="20"/>
          <w:szCs w:val="20"/>
        </w:rPr>
      </w:pPr>
      <w:r w:rsidRPr="004B4FF1">
        <w:rPr>
          <w:noProof/>
          <w:lang w:eastAsia="en-AU"/>
        </w:rPr>
        <w:drawing>
          <wp:anchor distT="0" distB="0" distL="114300" distR="114300" simplePos="0" relativeHeight="251672576" behindDoc="1" locked="0" layoutInCell="1" allowOverlap="1" wp14:anchorId="238B1C39" wp14:editId="2AC671C1">
            <wp:simplePos x="0" y="0"/>
            <wp:positionH relativeFrom="column">
              <wp:posOffset>2585085</wp:posOffset>
            </wp:positionH>
            <wp:positionV relativeFrom="paragraph">
              <wp:posOffset>-1270</wp:posOffset>
            </wp:positionV>
            <wp:extent cx="441960" cy="56388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1960" cy="563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6021" w:rsidRDefault="003D6021" w:rsidP="00D36493">
      <w:pPr>
        <w:rPr>
          <w:rFonts w:ascii="Cambria" w:hAnsi="Cambria"/>
          <w:sz w:val="20"/>
          <w:szCs w:val="20"/>
        </w:rPr>
      </w:pPr>
    </w:p>
    <w:p w:rsidR="003D6021" w:rsidRDefault="003D6021" w:rsidP="00D36493">
      <w:pPr>
        <w:rPr>
          <w:rFonts w:ascii="Cambria" w:hAnsi="Cambria"/>
          <w:sz w:val="20"/>
          <w:szCs w:val="20"/>
        </w:rPr>
      </w:pPr>
    </w:p>
    <w:p w:rsidR="004B4FF1" w:rsidRDefault="004B4FF1" w:rsidP="004B4FF1">
      <w:pPr>
        <w:ind w:left="567"/>
        <w:rPr>
          <w:rFonts w:ascii="Cambria" w:hAnsi="Cambria"/>
          <w:sz w:val="20"/>
          <w:szCs w:val="20"/>
        </w:rPr>
      </w:pPr>
    </w:p>
    <w:p w:rsidR="003D6021" w:rsidRDefault="004B4FF1" w:rsidP="004B4FF1">
      <w:pPr>
        <w:pStyle w:val="Caption"/>
        <w:ind w:left="567"/>
      </w:pPr>
      <w:bookmarkStart w:id="6" w:name="_Ref343090058"/>
      <w:r>
        <w:t xml:space="preserve">Figure </w:t>
      </w:r>
      <w:fldSimple w:instr=" STYLEREF 1 \s ">
        <w:r w:rsidR="00FA72A8">
          <w:rPr>
            <w:noProof/>
          </w:rPr>
          <w:t>1</w:t>
        </w:r>
      </w:fldSimple>
      <w:r>
        <w:noBreakHyphen/>
      </w:r>
      <w:fldSimple w:instr=" SEQ Figure \* ARABIC \s 1 ">
        <w:r w:rsidR="00FA72A8">
          <w:rPr>
            <w:noProof/>
          </w:rPr>
          <w:t>4</w:t>
        </w:r>
      </w:fldSimple>
      <w:bookmarkEnd w:id="6"/>
      <w:r>
        <w:t> </w:t>
      </w:r>
      <w:proofErr w:type="gramStart"/>
      <w:r>
        <w:t>The</w:t>
      </w:r>
      <w:proofErr w:type="gramEnd"/>
      <w:r>
        <w:t xml:space="preserve"> derivation path for the Smoker subtype in </w:t>
      </w:r>
      <w:fldSimple w:instr=" REF _Ref343008527  \* MERGEFORMAT ">
        <w:r w:rsidR="00FA72A8">
          <w:t>Figure 1</w:t>
        </w:r>
        <w:r w:rsidR="00FA72A8">
          <w:noBreakHyphen/>
          <w:t>2</w:t>
        </w:r>
      </w:fldSimple>
    </w:p>
    <w:p w:rsidR="00D118B6" w:rsidRDefault="00D118B6" w:rsidP="00D118B6">
      <w:pPr>
        <w:ind w:left="567"/>
        <w:rPr>
          <w:rFonts w:asciiTheme="majorHAnsi" w:hAnsiTheme="majorHAnsi" w:cs="Times New Roman"/>
          <w:sz w:val="20"/>
          <w:szCs w:val="20"/>
        </w:rPr>
      </w:pPr>
      <w:r w:rsidRPr="00933714">
        <w:rPr>
          <w:rFonts w:asciiTheme="majorHAnsi" w:hAnsiTheme="majorHAnsi" w:cs="Times New Roman"/>
          <w:sz w:val="20"/>
          <w:szCs w:val="20"/>
        </w:rPr>
        <w:lastRenderedPageBreak/>
        <w:t xml:space="preserve">The remaining sections </w:t>
      </w:r>
      <w:r>
        <w:rPr>
          <w:rFonts w:asciiTheme="majorHAnsi" w:hAnsiTheme="majorHAnsi" w:cs="Times New Roman"/>
          <w:sz w:val="20"/>
          <w:szCs w:val="20"/>
        </w:rPr>
        <w:t xml:space="preserve">of this chapter discuss several examples of how to add derivation rules for subtypes using NORMA. The completed ORM schemas for these examples are available in the following NORMA files, listed by section number. You may work through the examples interactively with NORMA by first deleting the Derivation Path, and then following the step-by-step procedure outlined in the section for the relevant example. </w:t>
      </w:r>
    </w:p>
    <w:p w:rsidR="00D118B6" w:rsidRDefault="00D118B6" w:rsidP="00D118B6">
      <w:pPr>
        <w:ind w:left="567"/>
        <w:rPr>
          <w:rFonts w:asciiTheme="majorHAnsi" w:hAnsiTheme="majorHAnsi" w:cs="Times New Roman"/>
          <w:sz w:val="20"/>
          <w:szCs w:val="20"/>
        </w:rPr>
      </w:pPr>
    </w:p>
    <w:p w:rsidR="00D118B6" w:rsidRDefault="00D118B6" w:rsidP="00D118B6">
      <w:pPr>
        <w:ind w:left="567"/>
        <w:rPr>
          <w:rFonts w:asciiTheme="majorHAnsi" w:hAnsiTheme="majorHAnsi" w:cs="Times New Roman"/>
          <w:sz w:val="20"/>
          <w:szCs w:val="20"/>
        </w:rPr>
      </w:pPr>
      <w:r>
        <w:rPr>
          <w:rFonts w:asciiTheme="majorHAnsi" w:hAnsiTheme="majorHAnsi" w:cs="Times New Roman"/>
          <w:sz w:val="20"/>
          <w:szCs w:val="20"/>
        </w:rPr>
        <w:t xml:space="preserve">To remove the derivation path for a subtype, right-click the subtype shape in the Document window, choose </w:t>
      </w:r>
      <w:r w:rsidRPr="008B4E99">
        <w:rPr>
          <w:rFonts w:ascii="Arial Narrow" w:hAnsi="Arial Narrow" w:cs="Times New Roman"/>
          <w:sz w:val="18"/>
          <w:szCs w:val="18"/>
        </w:rPr>
        <w:t>Select in Model Browser</w:t>
      </w:r>
      <w:r>
        <w:rPr>
          <w:rFonts w:asciiTheme="majorHAnsi" w:hAnsiTheme="majorHAnsi" w:cs="Times New Roman"/>
          <w:sz w:val="20"/>
          <w:szCs w:val="20"/>
        </w:rPr>
        <w:t xml:space="preserve"> form its context menu, then select the Derivation Path header for that subtype in the Model Browser and press the delete key (or right-click the derivation path header and choose </w:t>
      </w:r>
      <w:r w:rsidRPr="008D70DF">
        <w:rPr>
          <w:rFonts w:ascii="Arial Narrow" w:hAnsi="Arial Narrow" w:cs="Times New Roman"/>
          <w:sz w:val="18"/>
          <w:szCs w:val="18"/>
        </w:rPr>
        <w:t xml:space="preserve">Delete </w:t>
      </w:r>
      <w:r>
        <w:rPr>
          <w:rFonts w:ascii="Arial Narrow" w:hAnsi="Arial Narrow" w:cs="Times New Roman"/>
          <w:sz w:val="18"/>
          <w:szCs w:val="18"/>
        </w:rPr>
        <w:t>F</w:t>
      </w:r>
      <w:r w:rsidRPr="008D70DF">
        <w:rPr>
          <w:rFonts w:ascii="Arial Narrow" w:hAnsi="Arial Narrow" w:cs="Times New Roman"/>
          <w:sz w:val="18"/>
          <w:szCs w:val="18"/>
        </w:rPr>
        <w:t>rom Model</w:t>
      </w:r>
      <w:r>
        <w:rPr>
          <w:rFonts w:asciiTheme="majorHAnsi" w:hAnsiTheme="majorHAnsi" w:cs="Times New Roman"/>
          <w:sz w:val="20"/>
          <w:szCs w:val="20"/>
        </w:rPr>
        <w:t>).</w:t>
      </w:r>
    </w:p>
    <w:p w:rsidR="00D118B6" w:rsidRDefault="00D118B6" w:rsidP="00D118B6">
      <w:pPr>
        <w:ind w:left="567"/>
        <w:rPr>
          <w:rFonts w:asciiTheme="majorHAnsi" w:hAnsiTheme="majorHAnsi" w:cs="Times New Roman"/>
          <w:sz w:val="20"/>
          <w:szCs w:val="20"/>
        </w:rPr>
      </w:pPr>
    </w:p>
    <w:tbl>
      <w:tblPr>
        <w:tblStyle w:val="TableGrid"/>
        <w:tblW w:w="0" w:type="auto"/>
        <w:tblInd w:w="675" w:type="dxa"/>
        <w:tblLook w:val="04A0" w:firstRow="1" w:lastRow="0" w:firstColumn="1" w:lastColumn="0" w:noHBand="0" w:noVBand="1"/>
      </w:tblPr>
      <w:tblGrid>
        <w:gridCol w:w="851"/>
        <w:gridCol w:w="3691"/>
      </w:tblGrid>
      <w:tr w:rsidR="00D118B6" w:rsidTr="007F5A9B">
        <w:tc>
          <w:tcPr>
            <w:tcW w:w="851" w:type="dxa"/>
            <w:shd w:val="clear" w:color="auto" w:fill="B8CCE4" w:themeFill="accent1" w:themeFillTint="66"/>
          </w:tcPr>
          <w:p w:rsidR="00D118B6" w:rsidRPr="0043049D" w:rsidRDefault="00D118B6" w:rsidP="002E0C3B">
            <w:pPr>
              <w:spacing w:before="40" w:after="40"/>
              <w:jc w:val="center"/>
              <w:rPr>
                <w:rFonts w:asciiTheme="majorHAnsi" w:hAnsiTheme="majorHAnsi" w:cs="Times New Roman"/>
                <w:i/>
                <w:sz w:val="18"/>
                <w:szCs w:val="18"/>
              </w:rPr>
            </w:pPr>
            <w:r w:rsidRPr="0043049D">
              <w:rPr>
                <w:rFonts w:asciiTheme="majorHAnsi" w:hAnsiTheme="majorHAnsi" w:cs="Times New Roman"/>
                <w:i/>
                <w:sz w:val="18"/>
                <w:szCs w:val="18"/>
              </w:rPr>
              <w:t xml:space="preserve">Section </w:t>
            </w:r>
          </w:p>
        </w:tc>
        <w:tc>
          <w:tcPr>
            <w:tcW w:w="3691" w:type="dxa"/>
            <w:shd w:val="clear" w:color="auto" w:fill="B8CCE4" w:themeFill="accent1" w:themeFillTint="66"/>
          </w:tcPr>
          <w:p w:rsidR="00D118B6" w:rsidRPr="0043049D" w:rsidRDefault="00D118B6" w:rsidP="002E0C3B">
            <w:pPr>
              <w:spacing w:before="40" w:after="40"/>
              <w:jc w:val="center"/>
              <w:rPr>
                <w:rFonts w:asciiTheme="majorHAnsi" w:hAnsiTheme="majorHAnsi" w:cs="Times New Roman"/>
                <w:i/>
                <w:sz w:val="18"/>
                <w:szCs w:val="18"/>
              </w:rPr>
            </w:pPr>
            <w:r w:rsidRPr="0043049D">
              <w:rPr>
                <w:rFonts w:asciiTheme="majorHAnsi" w:hAnsiTheme="majorHAnsi" w:cs="Times New Roman"/>
                <w:i/>
                <w:sz w:val="18"/>
                <w:szCs w:val="18"/>
              </w:rPr>
              <w:t>NORMA file</w:t>
            </w:r>
          </w:p>
        </w:tc>
      </w:tr>
      <w:tr w:rsidR="00D118B6" w:rsidTr="007F5A9B">
        <w:tc>
          <w:tcPr>
            <w:tcW w:w="851" w:type="dxa"/>
          </w:tcPr>
          <w:p w:rsidR="00D118B6" w:rsidRDefault="00D118B6" w:rsidP="002E0C3B">
            <w:pPr>
              <w:jc w:val="center"/>
              <w:rPr>
                <w:rFonts w:asciiTheme="majorHAnsi" w:hAnsiTheme="majorHAnsi" w:cs="Times New Roman"/>
                <w:sz w:val="18"/>
                <w:szCs w:val="18"/>
              </w:rPr>
            </w:pPr>
            <w:r>
              <w:rPr>
                <w:rFonts w:asciiTheme="majorHAnsi" w:hAnsiTheme="majorHAnsi" w:cs="Times New Roman"/>
                <w:sz w:val="18"/>
                <w:szCs w:val="18"/>
              </w:rPr>
              <w:t>1.2</w:t>
            </w:r>
          </w:p>
          <w:p w:rsidR="00D118B6" w:rsidRDefault="00D118B6" w:rsidP="002E0C3B">
            <w:pPr>
              <w:jc w:val="center"/>
              <w:rPr>
                <w:rFonts w:asciiTheme="majorHAnsi" w:hAnsiTheme="majorHAnsi" w:cs="Times New Roman"/>
                <w:sz w:val="18"/>
                <w:szCs w:val="18"/>
              </w:rPr>
            </w:pPr>
            <w:r>
              <w:rPr>
                <w:rFonts w:asciiTheme="majorHAnsi" w:hAnsiTheme="majorHAnsi" w:cs="Times New Roman"/>
                <w:sz w:val="18"/>
                <w:szCs w:val="18"/>
              </w:rPr>
              <w:t>1.3</w:t>
            </w:r>
          </w:p>
          <w:p w:rsidR="00D118B6" w:rsidRDefault="00D118B6" w:rsidP="002E0C3B">
            <w:pPr>
              <w:jc w:val="center"/>
              <w:rPr>
                <w:rFonts w:asciiTheme="majorHAnsi" w:hAnsiTheme="majorHAnsi" w:cs="Times New Roman"/>
                <w:sz w:val="18"/>
                <w:szCs w:val="18"/>
              </w:rPr>
            </w:pPr>
            <w:r>
              <w:rPr>
                <w:rFonts w:asciiTheme="majorHAnsi" w:hAnsiTheme="majorHAnsi" w:cs="Times New Roman"/>
                <w:sz w:val="18"/>
                <w:szCs w:val="18"/>
              </w:rPr>
              <w:t>1.4</w:t>
            </w:r>
          </w:p>
          <w:p w:rsidR="00D118B6" w:rsidRDefault="00D118B6" w:rsidP="002E0C3B">
            <w:pPr>
              <w:jc w:val="center"/>
              <w:rPr>
                <w:rFonts w:asciiTheme="majorHAnsi" w:hAnsiTheme="majorHAnsi" w:cs="Times New Roman"/>
                <w:sz w:val="18"/>
                <w:szCs w:val="18"/>
              </w:rPr>
            </w:pPr>
            <w:r>
              <w:rPr>
                <w:rFonts w:asciiTheme="majorHAnsi" w:hAnsiTheme="majorHAnsi" w:cs="Times New Roman"/>
                <w:sz w:val="18"/>
                <w:szCs w:val="18"/>
              </w:rPr>
              <w:t>1.5</w:t>
            </w:r>
          </w:p>
          <w:p w:rsidR="00D118B6" w:rsidRDefault="00D118B6" w:rsidP="002E0C3B">
            <w:pPr>
              <w:jc w:val="center"/>
              <w:rPr>
                <w:rFonts w:asciiTheme="majorHAnsi" w:hAnsiTheme="majorHAnsi" w:cs="Times New Roman"/>
                <w:sz w:val="18"/>
                <w:szCs w:val="18"/>
              </w:rPr>
            </w:pPr>
          </w:p>
          <w:p w:rsidR="00D118B6" w:rsidRDefault="00D118B6" w:rsidP="002E0C3B">
            <w:pPr>
              <w:jc w:val="center"/>
              <w:rPr>
                <w:rFonts w:asciiTheme="majorHAnsi" w:hAnsiTheme="majorHAnsi" w:cs="Times New Roman"/>
                <w:sz w:val="18"/>
                <w:szCs w:val="18"/>
              </w:rPr>
            </w:pPr>
            <w:r>
              <w:rPr>
                <w:rFonts w:asciiTheme="majorHAnsi" w:hAnsiTheme="majorHAnsi" w:cs="Times New Roman"/>
                <w:sz w:val="18"/>
                <w:szCs w:val="18"/>
              </w:rPr>
              <w:t>1.6</w:t>
            </w:r>
          </w:p>
          <w:p w:rsidR="00D118B6" w:rsidRDefault="00D118B6" w:rsidP="002E0C3B">
            <w:pPr>
              <w:jc w:val="center"/>
              <w:rPr>
                <w:rFonts w:asciiTheme="majorHAnsi" w:hAnsiTheme="majorHAnsi" w:cs="Times New Roman"/>
                <w:sz w:val="18"/>
                <w:szCs w:val="18"/>
              </w:rPr>
            </w:pPr>
            <w:r>
              <w:rPr>
                <w:rFonts w:asciiTheme="majorHAnsi" w:hAnsiTheme="majorHAnsi" w:cs="Times New Roman"/>
                <w:sz w:val="18"/>
                <w:szCs w:val="18"/>
              </w:rPr>
              <w:t>1.7</w:t>
            </w:r>
          </w:p>
          <w:p w:rsidR="00D118B6" w:rsidRDefault="00D118B6" w:rsidP="002E0C3B">
            <w:pPr>
              <w:jc w:val="center"/>
              <w:rPr>
                <w:rFonts w:asciiTheme="majorHAnsi" w:hAnsiTheme="majorHAnsi" w:cs="Times New Roman"/>
                <w:sz w:val="18"/>
                <w:szCs w:val="18"/>
              </w:rPr>
            </w:pPr>
            <w:r>
              <w:rPr>
                <w:rFonts w:asciiTheme="majorHAnsi" w:hAnsiTheme="majorHAnsi" w:cs="Times New Roman"/>
                <w:sz w:val="18"/>
                <w:szCs w:val="18"/>
              </w:rPr>
              <w:t>1.8</w:t>
            </w:r>
          </w:p>
          <w:p w:rsidR="00D118B6" w:rsidRPr="0043049D" w:rsidRDefault="00D118B6" w:rsidP="002E0C3B">
            <w:pPr>
              <w:jc w:val="center"/>
              <w:rPr>
                <w:rFonts w:asciiTheme="majorHAnsi" w:hAnsiTheme="majorHAnsi" w:cs="Times New Roman"/>
                <w:sz w:val="18"/>
                <w:szCs w:val="18"/>
              </w:rPr>
            </w:pPr>
            <w:r>
              <w:rPr>
                <w:rFonts w:asciiTheme="majorHAnsi" w:hAnsiTheme="majorHAnsi" w:cs="Times New Roman"/>
                <w:sz w:val="18"/>
                <w:szCs w:val="18"/>
              </w:rPr>
              <w:t>1.9</w:t>
            </w:r>
          </w:p>
        </w:tc>
        <w:tc>
          <w:tcPr>
            <w:tcW w:w="3691" w:type="dxa"/>
          </w:tcPr>
          <w:p w:rsidR="00D118B6" w:rsidRDefault="007F5A9B" w:rsidP="002E0C3B">
            <w:pPr>
              <w:rPr>
                <w:rFonts w:asciiTheme="majorHAnsi" w:hAnsiTheme="majorHAnsi" w:cs="Times New Roman"/>
                <w:sz w:val="18"/>
                <w:szCs w:val="18"/>
              </w:rPr>
            </w:pPr>
            <w:r>
              <w:rPr>
                <w:rFonts w:asciiTheme="majorHAnsi" w:hAnsiTheme="majorHAnsi" w:cs="Times New Roman"/>
                <w:sz w:val="18"/>
                <w:szCs w:val="18"/>
              </w:rPr>
              <w:t>Derivation1_SmokerSubtype</w:t>
            </w:r>
            <w:r w:rsidR="00D118B6">
              <w:rPr>
                <w:rFonts w:asciiTheme="majorHAnsi" w:hAnsiTheme="majorHAnsi" w:cs="Times New Roman"/>
                <w:sz w:val="18"/>
                <w:szCs w:val="18"/>
              </w:rPr>
              <w:t>.orm</w:t>
            </w:r>
          </w:p>
          <w:p w:rsidR="00D118B6" w:rsidRDefault="00D118B6" w:rsidP="002E0C3B">
            <w:pPr>
              <w:rPr>
                <w:rFonts w:asciiTheme="majorHAnsi" w:hAnsiTheme="majorHAnsi" w:cs="Times New Roman"/>
                <w:sz w:val="18"/>
                <w:szCs w:val="18"/>
              </w:rPr>
            </w:pPr>
            <w:r>
              <w:rPr>
                <w:rFonts w:asciiTheme="majorHAnsi" w:hAnsiTheme="majorHAnsi" w:cs="Times New Roman"/>
                <w:sz w:val="18"/>
                <w:szCs w:val="18"/>
              </w:rPr>
              <w:t>Derivation2</w:t>
            </w:r>
            <w:r w:rsidR="007F5A9B">
              <w:rPr>
                <w:rFonts w:asciiTheme="majorHAnsi" w:hAnsiTheme="majorHAnsi" w:cs="Times New Roman"/>
                <w:sz w:val="18"/>
                <w:szCs w:val="18"/>
              </w:rPr>
              <w:t>_MalePersonSubtype</w:t>
            </w:r>
            <w:r>
              <w:rPr>
                <w:rFonts w:asciiTheme="majorHAnsi" w:hAnsiTheme="majorHAnsi" w:cs="Times New Roman"/>
                <w:sz w:val="18"/>
                <w:szCs w:val="18"/>
              </w:rPr>
              <w:t>.orm</w:t>
            </w:r>
          </w:p>
          <w:p w:rsidR="00D118B6" w:rsidRDefault="00D118B6" w:rsidP="002E0C3B">
            <w:pPr>
              <w:rPr>
                <w:rFonts w:asciiTheme="majorHAnsi" w:hAnsiTheme="majorHAnsi" w:cs="Times New Roman"/>
                <w:sz w:val="18"/>
                <w:szCs w:val="18"/>
              </w:rPr>
            </w:pPr>
            <w:r>
              <w:rPr>
                <w:rFonts w:asciiTheme="majorHAnsi" w:hAnsiTheme="majorHAnsi" w:cs="Times New Roman"/>
                <w:sz w:val="18"/>
                <w:szCs w:val="18"/>
              </w:rPr>
              <w:t>Derivation3</w:t>
            </w:r>
            <w:r w:rsidR="007F5A9B">
              <w:rPr>
                <w:rFonts w:asciiTheme="majorHAnsi" w:hAnsiTheme="majorHAnsi" w:cs="Times New Roman"/>
                <w:sz w:val="18"/>
                <w:szCs w:val="18"/>
              </w:rPr>
              <w:t>_TeenagerEtcSubtypes</w:t>
            </w:r>
            <w:r>
              <w:rPr>
                <w:rFonts w:asciiTheme="majorHAnsi" w:hAnsiTheme="majorHAnsi" w:cs="Times New Roman"/>
                <w:sz w:val="18"/>
                <w:szCs w:val="18"/>
              </w:rPr>
              <w:t>.orm</w:t>
            </w:r>
          </w:p>
          <w:p w:rsidR="00D118B6" w:rsidRDefault="00D118B6" w:rsidP="002E0C3B">
            <w:pPr>
              <w:rPr>
                <w:rFonts w:asciiTheme="majorHAnsi" w:hAnsiTheme="majorHAnsi" w:cs="Times New Roman"/>
                <w:sz w:val="18"/>
                <w:szCs w:val="18"/>
              </w:rPr>
            </w:pPr>
            <w:r>
              <w:rPr>
                <w:rFonts w:asciiTheme="majorHAnsi" w:hAnsiTheme="majorHAnsi" w:cs="Times New Roman"/>
                <w:sz w:val="18"/>
                <w:szCs w:val="18"/>
              </w:rPr>
              <w:t>Derivation4</w:t>
            </w:r>
            <w:r w:rsidR="007F5A9B">
              <w:rPr>
                <w:rFonts w:asciiTheme="majorHAnsi" w:hAnsiTheme="majorHAnsi" w:cs="Times New Roman"/>
                <w:sz w:val="18"/>
                <w:szCs w:val="18"/>
              </w:rPr>
              <w:t>_MaleSmokerSubtype</w:t>
            </w:r>
            <w:r>
              <w:rPr>
                <w:rFonts w:asciiTheme="majorHAnsi" w:hAnsiTheme="majorHAnsi" w:cs="Times New Roman"/>
                <w:sz w:val="18"/>
                <w:szCs w:val="18"/>
              </w:rPr>
              <w:t>.orm</w:t>
            </w:r>
          </w:p>
          <w:p w:rsidR="00D118B6" w:rsidRDefault="00D118B6" w:rsidP="002E0C3B">
            <w:pPr>
              <w:rPr>
                <w:rFonts w:asciiTheme="majorHAnsi" w:hAnsiTheme="majorHAnsi" w:cs="Times New Roman"/>
                <w:sz w:val="18"/>
                <w:szCs w:val="18"/>
              </w:rPr>
            </w:pPr>
            <w:r>
              <w:rPr>
                <w:rFonts w:asciiTheme="majorHAnsi" w:hAnsiTheme="majorHAnsi" w:cs="Times New Roman"/>
                <w:sz w:val="18"/>
                <w:szCs w:val="18"/>
              </w:rPr>
              <w:t>Derivation</w:t>
            </w:r>
            <w:r w:rsidR="007F5A9B">
              <w:rPr>
                <w:rFonts w:asciiTheme="majorHAnsi" w:hAnsiTheme="majorHAnsi" w:cs="Times New Roman"/>
                <w:sz w:val="18"/>
                <w:szCs w:val="18"/>
              </w:rPr>
              <w:t>5_MaleSmokerSubtype2</w:t>
            </w:r>
            <w:r>
              <w:rPr>
                <w:rFonts w:asciiTheme="majorHAnsi" w:hAnsiTheme="majorHAnsi" w:cs="Times New Roman"/>
                <w:sz w:val="18"/>
                <w:szCs w:val="18"/>
              </w:rPr>
              <w:t>.orm</w:t>
            </w:r>
          </w:p>
          <w:p w:rsidR="00D118B6" w:rsidRDefault="00D118B6" w:rsidP="002E0C3B">
            <w:pPr>
              <w:rPr>
                <w:rFonts w:asciiTheme="majorHAnsi" w:hAnsiTheme="majorHAnsi" w:cs="Times New Roman"/>
                <w:sz w:val="18"/>
                <w:szCs w:val="18"/>
              </w:rPr>
            </w:pPr>
            <w:r>
              <w:rPr>
                <w:rFonts w:asciiTheme="majorHAnsi" w:hAnsiTheme="majorHAnsi" w:cs="Times New Roman"/>
                <w:sz w:val="18"/>
                <w:szCs w:val="18"/>
              </w:rPr>
              <w:t>Derivation</w:t>
            </w:r>
            <w:r w:rsidR="007F5A9B">
              <w:rPr>
                <w:rFonts w:asciiTheme="majorHAnsi" w:hAnsiTheme="majorHAnsi" w:cs="Times New Roman"/>
                <w:sz w:val="18"/>
                <w:szCs w:val="18"/>
              </w:rPr>
              <w:t>6_NonSmokerEtcSubtypes</w:t>
            </w:r>
            <w:r>
              <w:rPr>
                <w:rFonts w:asciiTheme="majorHAnsi" w:hAnsiTheme="majorHAnsi" w:cs="Times New Roman"/>
                <w:sz w:val="18"/>
                <w:szCs w:val="18"/>
              </w:rPr>
              <w:t>.orm</w:t>
            </w:r>
          </w:p>
          <w:p w:rsidR="00D118B6" w:rsidRDefault="00D118B6" w:rsidP="002E0C3B">
            <w:pPr>
              <w:rPr>
                <w:rFonts w:asciiTheme="majorHAnsi" w:hAnsiTheme="majorHAnsi" w:cs="Times New Roman"/>
                <w:sz w:val="18"/>
                <w:szCs w:val="18"/>
              </w:rPr>
            </w:pPr>
            <w:r>
              <w:rPr>
                <w:rFonts w:asciiTheme="majorHAnsi" w:hAnsiTheme="majorHAnsi" w:cs="Times New Roman"/>
                <w:sz w:val="18"/>
                <w:szCs w:val="18"/>
              </w:rPr>
              <w:t>Derivation</w:t>
            </w:r>
            <w:r w:rsidR="007F5A9B">
              <w:rPr>
                <w:rFonts w:asciiTheme="majorHAnsi" w:hAnsiTheme="majorHAnsi" w:cs="Times New Roman"/>
                <w:sz w:val="18"/>
                <w:szCs w:val="18"/>
              </w:rPr>
              <w:t>7_ResidentEtcSubtypes</w:t>
            </w:r>
            <w:r>
              <w:rPr>
                <w:rFonts w:asciiTheme="majorHAnsi" w:hAnsiTheme="majorHAnsi" w:cs="Times New Roman"/>
                <w:sz w:val="18"/>
                <w:szCs w:val="18"/>
              </w:rPr>
              <w:t>.orm</w:t>
            </w:r>
          </w:p>
          <w:p w:rsidR="00D118B6" w:rsidRDefault="00D118B6" w:rsidP="002E0C3B">
            <w:pPr>
              <w:rPr>
                <w:rFonts w:asciiTheme="majorHAnsi" w:hAnsiTheme="majorHAnsi" w:cs="Times New Roman"/>
                <w:sz w:val="18"/>
                <w:szCs w:val="18"/>
              </w:rPr>
            </w:pPr>
            <w:r>
              <w:rPr>
                <w:rFonts w:asciiTheme="majorHAnsi" w:hAnsiTheme="majorHAnsi" w:cs="Times New Roman"/>
                <w:sz w:val="18"/>
                <w:szCs w:val="18"/>
              </w:rPr>
              <w:t>Derivation</w:t>
            </w:r>
            <w:r w:rsidR="007F5A9B">
              <w:rPr>
                <w:rFonts w:asciiTheme="majorHAnsi" w:hAnsiTheme="majorHAnsi" w:cs="Times New Roman"/>
                <w:sz w:val="18"/>
                <w:szCs w:val="18"/>
              </w:rPr>
              <w:t>8_FemaleManagerSubtype</w:t>
            </w:r>
            <w:r>
              <w:rPr>
                <w:rFonts w:asciiTheme="majorHAnsi" w:hAnsiTheme="majorHAnsi" w:cs="Times New Roman"/>
                <w:sz w:val="18"/>
                <w:szCs w:val="18"/>
              </w:rPr>
              <w:t>.orm</w:t>
            </w:r>
          </w:p>
          <w:p w:rsidR="00D118B6" w:rsidRDefault="00D118B6" w:rsidP="002E0C3B">
            <w:pPr>
              <w:rPr>
                <w:rFonts w:asciiTheme="majorHAnsi" w:hAnsiTheme="majorHAnsi" w:cs="Times New Roman"/>
                <w:sz w:val="18"/>
                <w:szCs w:val="18"/>
              </w:rPr>
            </w:pPr>
            <w:r>
              <w:rPr>
                <w:rFonts w:asciiTheme="majorHAnsi" w:hAnsiTheme="majorHAnsi" w:cs="Times New Roman"/>
                <w:sz w:val="18"/>
                <w:szCs w:val="18"/>
              </w:rPr>
              <w:t>Derivation</w:t>
            </w:r>
            <w:r w:rsidR="007F5A9B">
              <w:rPr>
                <w:rFonts w:asciiTheme="majorHAnsi" w:hAnsiTheme="majorHAnsi" w:cs="Times New Roman"/>
                <w:sz w:val="18"/>
                <w:szCs w:val="18"/>
              </w:rPr>
              <w:t>9_GrandparentSubtype</w:t>
            </w:r>
            <w:r>
              <w:rPr>
                <w:rFonts w:asciiTheme="majorHAnsi" w:hAnsiTheme="majorHAnsi" w:cs="Times New Roman"/>
                <w:sz w:val="18"/>
                <w:szCs w:val="18"/>
              </w:rPr>
              <w:t>.orm</w:t>
            </w:r>
          </w:p>
          <w:p w:rsidR="00A74B0E" w:rsidRPr="0043049D" w:rsidRDefault="00A74B0E" w:rsidP="007F5A9B">
            <w:pPr>
              <w:rPr>
                <w:rFonts w:asciiTheme="majorHAnsi" w:hAnsiTheme="majorHAnsi" w:cs="Times New Roman"/>
                <w:sz w:val="18"/>
                <w:szCs w:val="18"/>
              </w:rPr>
            </w:pPr>
            <w:r>
              <w:rPr>
                <w:rFonts w:asciiTheme="majorHAnsi" w:hAnsiTheme="majorHAnsi" w:cs="Times New Roman"/>
                <w:sz w:val="18"/>
                <w:szCs w:val="18"/>
              </w:rPr>
              <w:t>Derivation</w:t>
            </w:r>
            <w:r w:rsidR="007F5A9B">
              <w:rPr>
                <w:rFonts w:asciiTheme="majorHAnsi" w:hAnsiTheme="majorHAnsi" w:cs="Times New Roman"/>
                <w:sz w:val="18"/>
                <w:szCs w:val="18"/>
              </w:rPr>
              <w:t>10_GrandparentSubtype2</w:t>
            </w:r>
            <w:r>
              <w:rPr>
                <w:rFonts w:asciiTheme="majorHAnsi" w:hAnsiTheme="majorHAnsi" w:cs="Times New Roman"/>
                <w:sz w:val="18"/>
                <w:szCs w:val="18"/>
              </w:rPr>
              <w:t>.orm</w:t>
            </w:r>
          </w:p>
        </w:tc>
      </w:tr>
    </w:tbl>
    <w:p w:rsidR="006269BF" w:rsidRDefault="006269BF" w:rsidP="004B4FF1"/>
    <w:p w:rsidR="008764DB" w:rsidRDefault="008764DB" w:rsidP="008764DB">
      <w:pPr>
        <w:ind w:left="567"/>
        <w:rPr>
          <w:b/>
          <w:color w:val="0070C0"/>
          <w:sz w:val="24"/>
          <w:szCs w:val="24"/>
        </w:rPr>
      </w:pPr>
      <w:r w:rsidRPr="008764DB">
        <w:rPr>
          <w:b/>
          <w:color w:val="0070C0"/>
          <w:sz w:val="24"/>
          <w:szCs w:val="24"/>
        </w:rPr>
        <w:t>Keyboard Shortcuts</w:t>
      </w:r>
    </w:p>
    <w:p w:rsidR="008764DB" w:rsidRPr="008764DB" w:rsidRDefault="008764DB" w:rsidP="008764DB">
      <w:pPr>
        <w:ind w:left="567"/>
        <w:rPr>
          <w:rFonts w:asciiTheme="majorHAnsi" w:hAnsiTheme="majorHAnsi" w:cs="Times New Roman"/>
          <w:sz w:val="20"/>
          <w:szCs w:val="20"/>
        </w:rPr>
      </w:pPr>
    </w:p>
    <w:p w:rsidR="008764DB" w:rsidRDefault="008764DB" w:rsidP="008764DB">
      <w:pPr>
        <w:ind w:left="567"/>
        <w:rPr>
          <w:rFonts w:asciiTheme="majorHAnsi" w:hAnsiTheme="majorHAnsi" w:cs="Times New Roman"/>
          <w:sz w:val="20"/>
          <w:szCs w:val="20"/>
        </w:rPr>
      </w:pPr>
      <w:r>
        <w:rPr>
          <w:rFonts w:asciiTheme="majorHAnsi" w:hAnsiTheme="majorHAnsi" w:cs="Times New Roman"/>
          <w:sz w:val="20"/>
          <w:szCs w:val="20"/>
        </w:rPr>
        <w:t>In this document, discussion on how to open menus, windows and drop-down lists typically assumes you are using a mouse (e.g. right-click an element to open its context menu). If you prefer to use keyboard shortcuts</w:t>
      </w:r>
      <w:r>
        <w:rPr>
          <w:rStyle w:val="FootnoteReference"/>
          <w:rFonts w:asciiTheme="majorHAnsi" w:hAnsiTheme="majorHAnsi" w:cs="Times New Roman"/>
          <w:sz w:val="20"/>
          <w:szCs w:val="20"/>
        </w:rPr>
        <w:footnoteReference w:id="1"/>
      </w:r>
      <w:r>
        <w:rPr>
          <w:rFonts w:asciiTheme="majorHAnsi" w:hAnsiTheme="majorHAnsi" w:cs="Times New Roman"/>
          <w:sz w:val="20"/>
          <w:szCs w:val="20"/>
        </w:rPr>
        <w:t xml:space="preserve">, </w:t>
      </w:r>
      <w:r w:rsidR="00D43AC4">
        <w:rPr>
          <w:rFonts w:asciiTheme="majorHAnsi" w:hAnsiTheme="majorHAnsi" w:cs="Times New Roman"/>
          <w:sz w:val="20"/>
          <w:szCs w:val="20"/>
        </w:rPr>
        <w:t xml:space="preserve">also known as accelerator keys or hot keys, </w:t>
      </w:r>
      <w:r>
        <w:rPr>
          <w:rFonts w:asciiTheme="majorHAnsi" w:hAnsiTheme="majorHAnsi" w:cs="Times New Roman"/>
          <w:sz w:val="20"/>
          <w:szCs w:val="20"/>
        </w:rPr>
        <w:t xml:space="preserve">some common ones relevant to NORMA are </w:t>
      </w:r>
      <w:r w:rsidR="00291BF6">
        <w:rPr>
          <w:rFonts w:asciiTheme="majorHAnsi" w:hAnsiTheme="majorHAnsi" w:cs="Times New Roman"/>
          <w:sz w:val="20"/>
          <w:szCs w:val="20"/>
        </w:rPr>
        <w:t>no</w:t>
      </w:r>
      <w:r>
        <w:rPr>
          <w:rFonts w:asciiTheme="majorHAnsi" w:hAnsiTheme="majorHAnsi" w:cs="Times New Roman"/>
          <w:sz w:val="20"/>
          <w:szCs w:val="20"/>
        </w:rPr>
        <w:t xml:space="preserve">ted here. </w:t>
      </w:r>
    </w:p>
    <w:p w:rsidR="00291BF6" w:rsidRDefault="00291BF6" w:rsidP="008764DB">
      <w:pPr>
        <w:ind w:left="567"/>
        <w:rPr>
          <w:rFonts w:asciiTheme="majorHAnsi" w:hAnsiTheme="majorHAnsi" w:cs="Times New Roman"/>
          <w:sz w:val="20"/>
          <w:szCs w:val="20"/>
        </w:rPr>
      </w:pPr>
    </w:p>
    <w:p w:rsidR="00291BF6" w:rsidRDefault="00291BF6" w:rsidP="008764DB">
      <w:pPr>
        <w:ind w:left="567"/>
        <w:rPr>
          <w:rFonts w:asciiTheme="majorHAnsi" w:hAnsiTheme="majorHAnsi" w:cs="Times New Roman"/>
          <w:sz w:val="20"/>
          <w:szCs w:val="20"/>
        </w:rPr>
      </w:pPr>
      <w:r w:rsidRPr="00291BF6">
        <w:rPr>
          <w:noProof/>
          <w:lang w:eastAsia="en-AU"/>
        </w:rPr>
        <w:drawing>
          <wp:anchor distT="0" distB="0" distL="114300" distR="114300" simplePos="0" relativeHeight="252272640" behindDoc="0" locked="0" layoutInCell="1" allowOverlap="1" wp14:anchorId="511E2C48" wp14:editId="0D95979B">
            <wp:simplePos x="0" y="0"/>
            <wp:positionH relativeFrom="column">
              <wp:posOffset>4761865</wp:posOffset>
            </wp:positionH>
            <wp:positionV relativeFrom="paragraph">
              <wp:posOffset>38100</wp:posOffset>
            </wp:positionV>
            <wp:extent cx="533400" cy="514350"/>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3400" cy="5143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 xml:space="preserve">To invoke the context menu, press the </w:t>
      </w:r>
      <w:r w:rsidRPr="00291BF6">
        <w:rPr>
          <w:rFonts w:asciiTheme="majorHAnsi" w:hAnsiTheme="majorHAnsi" w:cs="Times New Roman"/>
          <w:i/>
          <w:sz w:val="20"/>
          <w:szCs w:val="20"/>
        </w:rPr>
        <w:t>context menu key</w:t>
      </w:r>
      <w:r>
        <w:rPr>
          <w:rFonts w:asciiTheme="majorHAnsi" w:hAnsiTheme="majorHAnsi" w:cs="Times New Roman"/>
          <w:sz w:val="20"/>
          <w:szCs w:val="20"/>
        </w:rPr>
        <w:t xml:space="preserve">. On a full Windows keyboard, this key has an icon similar to that shown opposite, and is typically located to the left of the right </w:t>
      </w:r>
      <w:r w:rsidR="00F022A9">
        <w:rPr>
          <w:rFonts w:asciiTheme="majorHAnsi" w:hAnsiTheme="majorHAnsi" w:cs="Times New Roman"/>
          <w:sz w:val="20"/>
          <w:szCs w:val="20"/>
        </w:rPr>
        <w:t>control (</w:t>
      </w:r>
      <w:r>
        <w:rPr>
          <w:rFonts w:asciiTheme="majorHAnsi" w:hAnsiTheme="majorHAnsi" w:cs="Times New Roman"/>
          <w:sz w:val="20"/>
          <w:szCs w:val="20"/>
        </w:rPr>
        <w:t>Ctrl</w:t>
      </w:r>
      <w:r w:rsidR="00F022A9">
        <w:rPr>
          <w:rFonts w:asciiTheme="majorHAnsi" w:hAnsiTheme="majorHAnsi" w:cs="Times New Roman"/>
          <w:sz w:val="20"/>
          <w:szCs w:val="20"/>
        </w:rPr>
        <w:t>)</w:t>
      </w:r>
      <w:r>
        <w:rPr>
          <w:rFonts w:asciiTheme="majorHAnsi" w:hAnsiTheme="majorHAnsi" w:cs="Times New Roman"/>
          <w:sz w:val="20"/>
          <w:szCs w:val="20"/>
        </w:rPr>
        <w:t xml:space="preserve"> key.</w:t>
      </w:r>
      <w:r w:rsidR="00F022A9">
        <w:rPr>
          <w:rFonts w:asciiTheme="majorHAnsi" w:hAnsiTheme="majorHAnsi" w:cs="Times New Roman"/>
          <w:sz w:val="20"/>
          <w:szCs w:val="20"/>
        </w:rPr>
        <w:t xml:space="preserve"> If you press this key and then the “W” key, the ORM Tool Windows menu will display as shown below</w:t>
      </w:r>
      <w:r w:rsidR="00327E5A">
        <w:rPr>
          <w:rFonts w:asciiTheme="majorHAnsi" w:hAnsiTheme="majorHAnsi" w:cs="Times New Roman"/>
          <w:sz w:val="20"/>
          <w:szCs w:val="20"/>
        </w:rPr>
        <w:t xml:space="preserve"> (if the context is a blank space in the Drawing window).</w:t>
      </w:r>
    </w:p>
    <w:p w:rsidR="00291BF6" w:rsidRDefault="00327E5A" w:rsidP="008764DB">
      <w:pPr>
        <w:ind w:left="567"/>
        <w:rPr>
          <w:rFonts w:asciiTheme="majorHAnsi" w:hAnsiTheme="majorHAnsi" w:cs="Times New Roman"/>
          <w:sz w:val="20"/>
          <w:szCs w:val="20"/>
        </w:rPr>
      </w:pPr>
      <w:r>
        <w:rPr>
          <w:noProof/>
          <w:lang w:eastAsia="en-AU"/>
        </w:rPr>
        <w:drawing>
          <wp:anchor distT="0" distB="0" distL="114300" distR="114300" simplePos="0" relativeHeight="252271616" behindDoc="1" locked="0" layoutInCell="1" allowOverlap="1" wp14:anchorId="0FAEBDAA" wp14:editId="3DAED1D0">
            <wp:simplePos x="0" y="0"/>
            <wp:positionH relativeFrom="column">
              <wp:posOffset>723265</wp:posOffset>
            </wp:positionH>
            <wp:positionV relativeFrom="paragraph">
              <wp:posOffset>146050</wp:posOffset>
            </wp:positionV>
            <wp:extent cx="3985260" cy="2331720"/>
            <wp:effectExtent l="0" t="0" r="0" b="0"/>
            <wp:wrapNone/>
            <wp:docPr id="15" name="Pictur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985260" cy="2331720"/>
                    </a:xfrm>
                    <a:prstGeom prst="rect">
                      <a:avLst/>
                    </a:prstGeom>
                  </pic:spPr>
                </pic:pic>
              </a:graphicData>
            </a:graphic>
            <wp14:sizeRelH relativeFrom="page">
              <wp14:pctWidth>0</wp14:pctWidth>
            </wp14:sizeRelH>
            <wp14:sizeRelV relativeFrom="page">
              <wp14:pctHeight>0</wp14:pctHeight>
            </wp14:sizeRelV>
          </wp:anchor>
        </w:drawing>
      </w:r>
    </w:p>
    <w:p w:rsidR="00291BF6" w:rsidRDefault="00291BF6" w:rsidP="008764DB">
      <w:pPr>
        <w:ind w:left="567"/>
        <w:rPr>
          <w:rFonts w:asciiTheme="majorHAnsi" w:hAnsiTheme="majorHAnsi" w:cs="Times New Roman"/>
          <w:sz w:val="20"/>
          <w:szCs w:val="20"/>
        </w:rPr>
      </w:pPr>
    </w:p>
    <w:p w:rsidR="00291BF6" w:rsidRPr="008764DB" w:rsidRDefault="00291BF6" w:rsidP="008764DB">
      <w:pPr>
        <w:ind w:left="567"/>
        <w:rPr>
          <w:rFonts w:asciiTheme="majorHAnsi" w:hAnsiTheme="majorHAnsi" w:cs="Times New Roman"/>
          <w:sz w:val="20"/>
          <w:szCs w:val="20"/>
        </w:rPr>
      </w:pPr>
    </w:p>
    <w:p w:rsidR="008764DB" w:rsidRDefault="008764DB" w:rsidP="004B4FF1"/>
    <w:p w:rsidR="008764DB" w:rsidRDefault="008764DB" w:rsidP="004B4FF1"/>
    <w:p w:rsidR="008764DB" w:rsidRDefault="008764DB" w:rsidP="004B4FF1"/>
    <w:p w:rsidR="008764DB" w:rsidRDefault="008764DB" w:rsidP="004B4FF1"/>
    <w:p w:rsidR="008764DB" w:rsidRDefault="008764DB" w:rsidP="004B4FF1"/>
    <w:p w:rsidR="008764DB" w:rsidRDefault="008764DB" w:rsidP="004B4FF1"/>
    <w:p w:rsidR="008764DB" w:rsidRDefault="008764DB" w:rsidP="004B4FF1"/>
    <w:p w:rsidR="008764DB" w:rsidRDefault="008764DB" w:rsidP="004B4FF1"/>
    <w:p w:rsidR="008764DB" w:rsidRDefault="008764DB" w:rsidP="004B4FF1"/>
    <w:p w:rsidR="008764DB" w:rsidRDefault="008764DB" w:rsidP="004B4FF1"/>
    <w:p w:rsidR="008764DB" w:rsidRDefault="008764DB" w:rsidP="004B4FF1"/>
    <w:p w:rsidR="008D3013" w:rsidRDefault="00F022A9" w:rsidP="00F022A9">
      <w:pPr>
        <w:ind w:left="567"/>
        <w:rPr>
          <w:rFonts w:asciiTheme="majorHAnsi" w:hAnsiTheme="majorHAnsi" w:cs="Times New Roman"/>
          <w:sz w:val="20"/>
          <w:szCs w:val="20"/>
        </w:rPr>
      </w:pPr>
      <w:r w:rsidRPr="00F022A9">
        <w:rPr>
          <w:rFonts w:asciiTheme="majorHAnsi" w:hAnsiTheme="majorHAnsi" w:cs="Times New Roman"/>
          <w:sz w:val="20"/>
          <w:szCs w:val="20"/>
        </w:rPr>
        <w:lastRenderedPageBreak/>
        <w:t xml:space="preserve">Because </w:t>
      </w:r>
      <w:r>
        <w:rPr>
          <w:rFonts w:asciiTheme="majorHAnsi" w:hAnsiTheme="majorHAnsi" w:cs="Times New Roman"/>
          <w:sz w:val="20"/>
          <w:szCs w:val="20"/>
        </w:rPr>
        <w:t xml:space="preserve">you invoked the menu by using the context menu key, the display </w:t>
      </w:r>
      <w:r w:rsidRPr="00D43AC4">
        <w:rPr>
          <w:rFonts w:asciiTheme="majorHAnsi" w:hAnsiTheme="majorHAnsi" w:cs="Times New Roman"/>
          <w:sz w:val="20"/>
          <w:szCs w:val="20"/>
          <w:u w:val="single"/>
        </w:rPr>
        <w:t>underlines</w:t>
      </w:r>
      <w:r>
        <w:rPr>
          <w:rFonts w:asciiTheme="majorHAnsi" w:hAnsiTheme="majorHAnsi" w:cs="Times New Roman"/>
          <w:sz w:val="20"/>
          <w:szCs w:val="20"/>
        </w:rPr>
        <w:t xml:space="preserve"> the relevant letter</w:t>
      </w:r>
      <w:r w:rsidR="00873127">
        <w:rPr>
          <w:rFonts w:asciiTheme="majorHAnsi" w:hAnsiTheme="majorHAnsi" w:cs="Times New Roman"/>
          <w:sz w:val="20"/>
          <w:szCs w:val="20"/>
        </w:rPr>
        <w:t>s</w:t>
      </w:r>
      <w:r>
        <w:rPr>
          <w:rFonts w:asciiTheme="majorHAnsi" w:hAnsiTheme="majorHAnsi" w:cs="Times New Roman"/>
          <w:sz w:val="20"/>
          <w:szCs w:val="20"/>
        </w:rPr>
        <w:t xml:space="preserve"> used to invoke further options. For example, pressing “F” will now open the </w:t>
      </w:r>
      <w:r w:rsidRPr="00D43AC4">
        <w:rPr>
          <w:rFonts w:asciiTheme="majorHAnsi" w:hAnsiTheme="majorHAnsi" w:cs="Times New Roman"/>
          <w:sz w:val="20"/>
          <w:szCs w:val="20"/>
          <w:u w:val="single"/>
        </w:rPr>
        <w:t>F</w:t>
      </w:r>
      <w:r>
        <w:rPr>
          <w:rFonts w:asciiTheme="majorHAnsi" w:hAnsiTheme="majorHAnsi" w:cs="Times New Roman"/>
          <w:sz w:val="20"/>
          <w:szCs w:val="20"/>
        </w:rPr>
        <w:t xml:space="preserve">act Editor. If instead you press “V” this opens the </w:t>
      </w:r>
      <w:r w:rsidRPr="00D43AC4">
        <w:rPr>
          <w:rFonts w:asciiTheme="majorHAnsi" w:hAnsiTheme="majorHAnsi" w:cs="Times New Roman"/>
          <w:sz w:val="20"/>
          <w:szCs w:val="20"/>
          <w:u w:val="single"/>
        </w:rPr>
        <w:t>V</w:t>
      </w:r>
      <w:r>
        <w:rPr>
          <w:rFonts w:asciiTheme="majorHAnsi" w:hAnsiTheme="majorHAnsi" w:cs="Times New Roman"/>
          <w:sz w:val="20"/>
          <w:szCs w:val="20"/>
        </w:rPr>
        <w:t>erbalization Browser</w:t>
      </w:r>
      <w:r w:rsidR="00CE48DC">
        <w:rPr>
          <w:rFonts w:asciiTheme="majorHAnsi" w:hAnsiTheme="majorHAnsi" w:cs="Times New Roman"/>
          <w:sz w:val="20"/>
          <w:szCs w:val="20"/>
        </w:rPr>
        <w:t>. I</w:t>
      </w:r>
      <w:r>
        <w:rPr>
          <w:rFonts w:asciiTheme="majorHAnsi" w:hAnsiTheme="majorHAnsi" w:cs="Times New Roman"/>
          <w:sz w:val="20"/>
          <w:szCs w:val="20"/>
        </w:rPr>
        <w:t xml:space="preserve">f instead you press “N” this opens the </w:t>
      </w:r>
      <w:r w:rsidRPr="00D43AC4">
        <w:rPr>
          <w:rFonts w:asciiTheme="majorHAnsi" w:hAnsiTheme="majorHAnsi" w:cs="Times New Roman"/>
          <w:sz w:val="20"/>
          <w:szCs w:val="20"/>
          <w:u w:val="single"/>
        </w:rPr>
        <w:t>N</w:t>
      </w:r>
      <w:r>
        <w:rPr>
          <w:rFonts w:asciiTheme="majorHAnsi" w:hAnsiTheme="majorHAnsi" w:cs="Times New Roman"/>
          <w:sz w:val="20"/>
          <w:szCs w:val="20"/>
        </w:rPr>
        <w:t>otes Editor. It doesn’t matter whether these letters are uppercase (e.g. “N”) or lowercase (e.g. “n”), so there is no need to hold the Shift key down</w:t>
      </w:r>
      <w:r w:rsidR="00D43AC4">
        <w:rPr>
          <w:rFonts w:asciiTheme="majorHAnsi" w:hAnsiTheme="majorHAnsi" w:cs="Times New Roman"/>
          <w:sz w:val="20"/>
          <w:szCs w:val="20"/>
        </w:rPr>
        <w:t>.</w:t>
      </w:r>
      <w:r w:rsidR="00CE48DC">
        <w:rPr>
          <w:rFonts w:asciiTheme="majorHAnsi" w:hAnsiTheme="majorHAnsi" w:cs="Times New Roman"/>
          <w:sz w:val="20"/>
          <w:szCs w:val="20"/>
        </w:rPr>
        <w:t xml:space="preserve"> Nor do you need to hold down the context menu key as you press the following letter keys.</w:t>
      </w:r>
    </w:p>
    <w:p w:rsidR="008D3013" w:rsidRDefault="008D3013" w:rsidP="00F022A9">
      <w:pPr>
        <w:ind w:left="567"/>
        <w:rPr>
          <w:rFonts w:asciiTheme="majorHAnsi" w:hAnsiTheme="majorHAnsi" w:cs="Times New Roman"/>
          <w:sz w:val="20"/>
          <w:szCs w:val="20"/>
        </w:rPr>
      </w:pPr>
    </w:p>
    <w:p w:rsidR="008764DB" w:rsidRDefault="008D3013" w:rsidP="00F022A9">
      <w:pPr>
        <w:ind w:left="567"/>
        <w:rPr>
          <w:rFonts w:asciiTheme="majorHAnsi" w:hAnsiTheme="majorHAnsi" w:cs="Times New Roman"/>
          <w:sz w:val="20"/>
          <w:szCs w:val="20"/>
        </w:rPr>
      </w:pPr>
      <w:r>
        <w:rPr>
          <w:rFonts w:asciiTheme="majorHAnsi" w:hAnsiTheme="majorHAnsi" w:cs="Times New Roman"/>
          <w:sz w:val="20"/>
          <w:szCs w:val="20"/>
        </w:rPr>
        <w:t xml:space="preserve">As an alternative to using the context menu key, if you </w:t>
      </w:r>
      <w:r w:rsidRPr="00CE48DC">
        <w:rPr>
          <w:rFonts w:asciiTheme="majorHAnsi" w:hAnsiTheme="majorHAnsi" w:cs="Times New Roman"/>
          <w:i/>
          <w:sz w:val="20"/>
          <w:szCs w:val="20"/>
        </w:rPr>
        <w:t>hold the control key down while you press the relevant two letter sequence</w:t>
      </w:r>
      <w:r>
        <w:rPr>
          <w:rFonts w:asciiTheme="majorHAnsi" w:hAnsiTheme="majorHAnsi" w:cs="Times New Roman"/>
          <w:sz w:val="20"/>
          <w:szCs w:val="20"/>
        </w:rPr>
        <w:t xml:space="preserve"> </w:t>
      </w:r>
      <w:r w:rsidR="00015A09">
        <w:rPr>
          <w:rFonts w:asciiTheme="majorHAnsi" w:hAnsiTheme="majorHAnsi" w:cs="Times New Roman"/>
          <w:sz w:val="20"/>
          <w:szCs w:val="20"/>
        </w:rPr>
        <w:t xml:space="preserve">(as shown below) </w:t>
      </w:r>
      <w:r>
        <w:rPr>
          <w:rFonts w:asciiTheme="majorHAnsi" w:hAnsiTheme="majorHAnsi" w:cs="Times New Roman"/>
          <w:sz w:val="20"/>
          <w:szCs w:val="20"/>
        </w:rPr>
        <w:t xml:space="preserve">you will get the same effect. </w:t>
      </w:r>
      <w:r w:rsidR="00CE48DC">
        <w:rPr>
          <w:rFonts w:asciiTheme="majorHAnsi" w:hAnsiTheme="majorHAnsi" w:cs="Times New Roman"/>
          <w:sz w:val="20"/>
          <w:szCs w:val="20"/>
        </w:rPr>
        <w:t xml:space="preserve">You can also press </w:t>
      </w:r>
      <w:proofErr w:type="spellStart"/>
      <w:r w:rsidR="00CE48DC">
        <w:rPr>
          <w:rFonts w:asciiTheme="majorHAnsi" w:hAnsiTheme="majorHAnsi" w:cs="Times New Roman"/>
          <w:sz w:val="20"/>
          <w:szCs w:val="20"/>
        </w:rPr>
        <w:t>Ctrl+W</w:t>
      </w:r>
      <w:proofErr w:type="spellEnd"/>
      <w:r w:rsidR="00CE48DC">
        <w:rPr>
          <w:rFonts w:asciiTheme="majorHAnsi" w:hAnsiTheme="majorHAnsi" w:cs="Times New Roman"/>
          <w:sz w:val="20"/>
          <w:szCs w:val="20"/>
        </w:rPr>
        <w:t xml:space="preserve">, then release the control key, then hold the control key down as you press the next letter key. </w:t>
      </w:r>
      <w:r w:rsidR="00F022A9">
        <w:rPr>
          <w:rFonts w:asciiTheme="majorHAnsi" w:hAnsiTheme="majorHAnsi" w:cs="Times New Roman"/>
          <w:sz w:val="20"/>
          <w:szCs w:val="20"/>
        </w:rPr>
        <w:t>Using “</w:t>
      </w:r>
      <w:proofErr w:type="spellStart"/>
      <w:r w:rsidR="00F022A9">
        <w:rPr>
          <w:rFonts w:asciiTheme="majorHAnsi" w:hAnsiTheme="majorHAnsi" w:cs="Times New Roman"/>
          <w:sz w:val="20"/>
          <w:szCs w:val="20"/>
        </w:rPr>
        <w:t>C</w:t>
      </w:r>
      <w:r w:rsidR="00CB041E">
        <w:rPr>
          <w:rFonts w:asciiTheme="majorHAnsi" w:hAnsiTheme="majorHAnsi" w:cs="Times New Roman"/>
          <w:sz w:val="20"/>
          <w:szCs w:val="20"/>
        </w:rPr>
        <w:t>onte</w:t>
      </w:r>
      <w:r w:rsidR="00F022A9">
        <w:rPr>
          <w:rFonts w:asciiTheme="majorHAnsi" w:hAnsiTheme="majorHAnsi" w:cs="Times New Roman"/>
          <w:sz w:val="20"/>
          <w:szCs w:val="20"/>
        </w:rPr>
        <w:t>xtM</w:t>
      </w:r>
      <w:r w:rsidR="00CB041E">
        <w:rPr>
          <w:rFonts w:asciiTheme="majorHAnsi" w:hAnsiTheme="majorHAnsi" w:cs="Times New Roman"/>
          <w:sz w:val="20"/>
          <w:szCs w:val="20"/>
        </w:rPr>
        <w:t>e</w:t>
      </w:r>
      <w:r w:rsidR="00F022A9">
        <w:rPr>
          <w:rFonts w:asciiTheme="majorHAnsi" w:hAnsiTheme="majorHAnsi" w:cs="Times New Roman"/>
          <w:sz w:val="20"/>
          <w:szCs w:val="20"/>
        </w:rPr>
        <w:t>nu</w:t>
      </w:r>
      <w:proofErr w:type="spellEnd"/>
      <w:r w:rsidR="00F022A9">
        <w:rPr>
          <w:rFonts w:asciiTheme="majorHAnsi" w:hAnsiTheme="majorHAnsi" w:cs="Times New Roman"/>
          <w:sz w:val="20"/>
          <w:szCs w:val="20"/>
        </w:rPr>
        <w:t xml:space="preserve">” </w:t>
      </w:r>
      <w:r>
        <w:rPr>
          <w:rFonts w:asciiTheme="majorHAnsi" w:hAnsiTheme="majorHAnsi" w:cs="Times New Roman"/>
          <w:sz w:val="20"/>
          <w:szCs w:val="20"/>
        </w:rPr>
        <w:t>for</w:t>
      </w:r>
      <w:r w:rsidR="00F022A9">
        <w:rPr>
          <w:rFonts w:asciiTheme="majorHAnsi" w:hAnsiTheme="majorHAnsi" w:cs="Times New Roman"/>
          <w:sz w:val="20"/>
          <w:szCs w:val="20"/>
        </w:rPr>
        <w:t xml:space="preserve"> the context menu key, the following key stroke patterns </w:t>
      </w:r>
      <w:r w:rsidR="00CB041E">
        <w:rPr>
          <w:rFonts w:asciiTheme="majorHAnsi" w:hAnsiTheme="majorHAnsi" w:cs="Times New Roman"/>
          <w:sz w:val="20"/>
          <w:szCs w:val="20"/>
        </w:rPr>
        <w:t>may be used to perform the listed action</w:t>
      </w:r>
      <w:r w:rsidR="00F022A9">
        <w:rPr>
          <w:rFonts w:asciiTheme="majorHAnsi" w:hAnsiTheme="majorHAnsi" w:cs="Times New Roman"/>
          <w:sz w:val="20"/>
          <w:szCs w:val="20"/>
        </w:rPr>
        <w:t>.</w:t>
      </w:r>
    </w:p>
    <w:p w:rsidR="00F022A9" w:rsidRDefault="00F022A9" w:rsidP="00F022A9">
      <w:pPr>
        <w:ind w:left="567"/>
        <w:rPr>
          <w:rFonts w:asciiTheme="majorHAnsi" w:hAnsiTheme="majorHAnsi" w:cs="Times New Roman"/>
          <w:sz w:val="20"/>
          <w:szCs w:val="20"/>
        </w:rPr>
      </w:pPr>
    </w:p>
    <w:tbl>
      <w:tblPr>
        <w:tblStyle w:val="TableGrid"/>
        <w:tblW w:w="0" w:type="auto"/>
        <w:tblInd w:w="676" w:type="dxa"/>
        <w:tblLayout w:type="fixed"/>
        <w:tblLook w:val="04A0" w:firstRow="1" w:lastRow="0" w:firstColumn="1" w:lastColumn="0" w:noHBand="0" w:noVBand="1"/>
      </w:tblPr>
      <w:tblGrid>
        <w:gridCol w:w="3402"/>
        <w:gridCol w:w="1843"/>
        <w:gridCol w:w="2126"/>
      </w:tblGrid>
      <w:tr w:rsidR="00CB041E" w:rsidTr="00CE48DC">
        <w:tc>
          <w:tcPr>
            <w:tcW w:w="3402" w:type="dxa"/>
            <w:shd w:val="clear" w:color="auto" w:fill="DBE5F1" w:themeFill="accent1" w:themeFillTint="33"/>
          </w:tcPr>
          <w:p w:rsidR="00CB041E" w:rsidRPr="00DB0438" w:rsidRDefault="00CB041E" w:rsidP="00204E58">
            <w:pPr>
              <w:spacing w:before="40" w:after="40"/>
              <w:jc w:val="center"/>
              <w:rPr>
                <w:rFonts w:asciiTheme="majorHAnsi" w:hAnsiTheme="majorHAnsi" w:cs="Times New Roman"/>
                <w:i/>
                <w:sz w:val="18"/>
                <w:szCs w:val="18"/>
              </w:rPr>
            </w:pPr>
            <w:r>
              <w:rPr>
                <w:rFonts w:asciiTheme="majorHAnsi" w:hAnsiTheme="majorHAnsi" w:cs="Times New Roman"/>
                <w:i/>
                <w:sz w:val="18"/>
                <w:szCs w:val="18"/>
              </w:rPr>
              <w:t>Action</w:t>
            </w:r>
          </w:p>
        </w:tc>
        <w:tc>
          <w:tcPr>
            <w:tcW w:w="1843" w:type="dxa"/>
            <w:shd w:val="clear" w:color="auto" w:fill="DBE5F1" w:themeFill="accent1" w:themeFillTint="33"/>
          </w:tcPr>
          <w:p w:rsidR="00CB041E" w:rsidRPr="00DB0438" w:rsidRDefault="00CB041E" w:rsidP="00DB0438">
            <w:pPr>
              <w:spacing w:before="40" w:after="40"/>
              <w:jc w:val="center"/>
              <w:rPr>
                <w:rFonts w:asciiTheme="majorHAnsi" w:hAnsiTheme="majorHAnsi" w:cs="Times New Roman"/>
                <w:i/>
                <w:sz w:val="18"/>
                <w:szCs w:val="18"/>
              </w:rPr>
            </w:pPr>
            <w:r>
              <w:rPr>
                <w:rFonts w:asciiTheme="majorHAnsi" w:hAnsiTheme="majorHAnsi" w:cs="Times New Roman"/>
                <w:i/>
                <w:sz w:val="18"/>
                <w:szCs w:val="18"/>
              </w:rPr>
              <w:t>Keyboard Shortcut</w:t>
            </w:r>
          </w:p>
        </w:tc>
        <w:tc>
          <w:tcPr>
            <w:tcW w:w="2126" w:type="dxa"/>
            <w:shd w:val="clear" w:color="auto" w:fill="DBE5F1" w:themeFill="accent1" w:themeFillTint="33"/>
          </w:tcPr>
          <w:p w:rsidR="00CB041E" w:rsidRPr="00DB0438" w:rsidRDefault="00CB041E" w:rsidP="00CE48DC">
            <w:pPr>
              <w:spacing w:before="40" w:after="40"/>
              <w:jc w:val="center"/>
              <w:rPr>
                <w:rFonts w:asciiTheme="majorHAnsi" w:hAnsiTheme="majorHAnsi" w:cs="Times New Roman"/>
                <w:i/>
                <w:sz w:val="18"/>
                <w:szCs w:val="18"/>
              </w:rPr>
            </w:pPr>
            <w:r>
              <w:rPr>
                <w:rFonts w:asciiTheme="majorHAnsi" w:hAnsiTheme="majorHAnsi" w:cs="Times New Roman"/>
                <w:i/>
                <w:sz w:val="18"/>
                <w:szCs w:val="18"/>
              </w:rPr>
              <w:t xml:space="preserve">Alternative </w:t>
            </w:r>
            <w:r w:rsidRPr="00DB0438">
              <w:rPr>
                <w:rFonts w:asciiTheme="majorHAnsi" w:hAnsiTheme="majorHAnsi" w:cs="Times New Roman"/>
                <w:i/>
                <w:sz w:val="18"/>
                <w:szCs w:val="18"/>
              </w:rPr>
              <w:t>Shortcut</w:t>
            </w:r>
          </w:p>
        </w:tc>
      </w:tr>
      <w:tr w:rsidR="00CB041E" w:rsidTr="00CE48DC">
        <w:tc>
          <w:tcPr>
            <w:tcW w:w="3402" w:type="dxa"/>
          </w:tcPr>
          <w:p w:rsidR="00CB041E" w:rsidRDefault="00CB041E" w:rsidP="00204E58">
            <w:pPr>
              <w:spacing w:line="276" w:lineRule="auto"/>
              <w:rPr>
                <w:rFonts w:asciiTheme="majorHAnsi" w:hAnsiTheme="majorHAnsi" w:cs="Times New Roman"/>
                <w:sz w:val="18"/>
                <w:szCs w:val="18"/>
              </w:rPr>
            </w:pPr>
            <w:r>
              <w:rPr>
                <w:rFonts w:asciiTheme="majorHAnsi" w:hAnsiTheme="majorHAnsi" w:cs="Times New Roman"/>
                <w:sz w:val="18"/>
                <w:szCs w:val="18"/>
              </w:rPr>
              <w:t>Open context menu for current selection</w:t>
            </w:r>
          </w:p>
          <w:p w:rsidR="00CB041E" w:rsidRDefault="00CB041E" w:rsidP="00204E58">
            <w:pPr>
              <w:spacing w:line="276" w:lineRule="auto"/>
              <w:rPr>
                <w:rFonts w:asciiTheme="majorHAnsi" w:hAnsiTheme="majorHAnsi" w:cs="Times New Roman"/>
                <w:sz w:val="18"/>
                <w:szCs w:val="18"/>
              </w:rPr>
            </w:pPr>
            <w:r>
              <w:rPr>
                <w:rFonts w:asciiTheme="majorHAnsi" w:hAnsiTheme="majorHAnsi" w:cs="Times New Roman"/>
                <w:sz w:val="18"/>
                <w:szCs w:val="18"/>
              </w:rPr>
              <w:t>Open the Model Browser</w:t>
            </w:r>
          </w:p>
          <w:p w:rsidR="00CB041E" w:rsidRDefault="00CB041E" w:rsidP="00204E58">
            <w:pPr>
              <w:spacing w:line="276" w:lineRule="auto"/>
              <w:rPr>
                <w:rFonts w:asciiTheme="majorHAnsi" w:hAnsiTheme="majorHAnsi" w:cs="Times New Roman"/>
                <w:sz w:val="18"/>
                <w:szCs w:val="18"/>
              </w:rPr>
            </w:pPr>
            <w:r>
              <w:rPr>
                <w:rFonts w:asciiTheme="majorHAnsi" w:hAnsiTheme="majorHAnsi" w:cs="Times New Roman"/>
                <w:sz w:val="18"/>
                <w:szCs w:val="18"/>
              </w:rPr>
              <w:t>Open the Fact Editor</w:t>
            </w:r>
          </w:p>
          <w:p w:rsidR="00CB041E" w:rsidRDefault="00CB041E" w:rsidP="00204E58">
            <w:pPr>
              <w:spacing w:line="276" w:lineRule="auto"/>
              <w:rPr>
                <w:rFonts w:asciiTheme="majorHAnsi" w:hAnsiTheme="majorHAnsi" w:cs="Times New Roman"/>
                <w:sz w:val="18"/>
                <w:szCs w:val="18"/>
              </w:rPr>
            </w:pPr>
            <w:r>
              <w:rPr>
                <w:rFonts w:asciiTheme="majorHAnsi" w:hAnsiTheme="majorHAnsi" w:cs="Times New Roman"/>
                <w:sz w:val="18"/>
                <w:szCs w:val="18"/>
              </w:rPr>
              <w:t>Open the Reading Editor</w:t>
            </w:r>
          </w:p>
          <w:p w:rsidR="00CB041E" w:rsidRDefault="00CB041E" w:rsidP="00204E58">
            <w:pPr>
              <w:spacing w:line="276" w:lineRule="auto"/>
              <w:rPr>
                <w:rFonts w:asciiTheme="majorHAnsi" w:hAnsiTheme="majorHAnsi" w:cs="Times New Roman"/>
                <w:sz w:val="18"/>
                <w:szCs w:val="18"/>
              </w:rPr>
            </w:pPr>
            <w:r>
              <w:rPr>
                <w:rFonts w:asciiTheme="majorHAnsi" w:hAnsiTheme="majorHAnsi" w:cs="Times New Roman"/>
                <w:sz w:val="18"/>
                <w:szCs w:val="18"/>
              </w:rPr>
              <w:t>Open the Verbalization Browser</w:t>
            </w:r>
          </w:p>
          <w:p w:rsidR="00CB041E" w:rsidRDefault="00CB041E" w:rsidP="00204E58">
            <w:pPr>
              <w:spacing w:line="276" w:lineRule="auto"/>
              <w:rPr>
                <w:rFonts w:asciiTheme="majorHAnsi" w:hAnsiTheme="majorHAnsi" w:cs="Times New Roman"/>
                <w:sz w:val="18"/>
                <w:szCs w:val="18"/>
              </w:rPr>
            </w:pPr>
            <w:r>
              <w:rPr>
                <w:rFonts w:asciiTheme="majorHAnsi" w:hAnsiTheme="majorHAnsi" w:cs="Times New Roman"/>
                <w:sz w:val="18"/>
                <w:szCs w:val="18"/>
              </w:rPr>
              <w:t>Open the Informal Description Editor</w:t>
            </w:r>
          </w:p>
          <w:p w:rsidR="00CB041E" w:rsidRDefault="00CB041E" w:rsidP="00204E58">
            <w:pPr>
              <w:spacing w:line="276" w:lineRule="auto"/>
              <w:rPr>
                <w:rFonts w:asciiTheme="majorHAnsi" w:hAnsiTheme="majorHAnsi" w:cs="Times New Roman"/>
                <w:sz w:val="18"/>
                <w:szCs w:val="18"/>
              </w:rPr>
            </w:pPr>
            <w:r>
              <w:rPr>
                <w:rFonts w:asciiTheme="majorHAnsi" w:hAnsiTheme="majorHAnsi" w:cs="Times New Roman"/>
                <w:sz w:val="18"/>
                <w:szCs w:val="18"/>
              </w:rPr>
              <w:t>Open the Sample Population Editor</w:t>
            </w:r>
          </w:p>
          <w:p w:rsidR="00CB041E" w:rsidRDefault="00CB041E" w:rsidP="00204E58">
            <w:pPr>
              <w:spacing w:line="276" w:lineRule="auto"/>
              <w:rPr>
                <w:rFonts w:asciiTheme="majorHAnsi" w:hAnsiTheme="majorHAnsi" w:cs="Times New Roman"/>
                <w:sz w:val="18"/>
                <w:szCs w:val="18"/>
              </w:rPr>
            </w:pPr>
            <w:r>
              <w:rPr>
                <w:rFonts w:asciiTheme="majorHAnsi" w:hAnsiTheme="majorHAnsi" w:cs="Times New Roman"/>
                <w:sz w:val="18"/>
                <w:szCs w:val="18"/>
              </w:rPr>
              <w:t>Open the Notes Editor</w:t>
            </w:r>
          </w:p>
          <w:p w:rsidR="00CB041E" w:rsidRDefault="00CB041E" w:rsidP="00204E58">
            <w:pPr>
              <w:spacing w:line="276" w:lineRule="auto"/>
              <w:rPr>
                <w:rFonts w:asciiTheme="majorHAnsi" w:hAnsiTheme="majorHAnsi" w:cs="Times New Roman"/>
                <w:sz w:val="18"/>
                <w:szCs w:val="18"/>
              </w:rPr>
            </w:pPr>
            <w:r>
              <w:rPr>
                <w:rFonts w:asciiTheme="majorHAnsi" w:hAnsiTheme="majorHAnsi" w:cs="Times New Roman"/>
                <w:sz w:val="18"/>
                <w:szCs w:val="18"/>
              </w:rPr>
              <w:t>Open the Reference Mode Editor</w:t>
            </w:r>
          </w:p>
          <w:p w:rsidR="00CB041E" w:rsidRDefault="00CB041E" w:rsidP="00204E58">
            <w:pPr>
              <w:spacing w:line="276" w:lineRule="auto"/>
              <w:rPr>
                <w:rFonts w:asciiTheme="majorHAnsi" w:hAnsiTheme="majorHAnsi" w:cs="Times New Roman"/>
                <w:sz w:val="18"/>
                <w:szCs w:val="18"/>
              </w:rPr>
            </w:pPr>
            <w:r>
              <w:rPr>
                <w:rFonts w:asciiTheme="majorHAnsi" w:hAnsiTheme="majorHAnsi" w:cs="Times New Roman"/>
                <w:sz w:val="18"/>
                <w:szCs w:val="18"/>
              </w:rPr>
              <w:t>Open the Context Window</w:t>
            </w:r>
          </w:p>
          <w:p w:rsidR="00CB041E" w:rsidRDefault="00CB041E" w:rsidP="00204E58">
            <w:pPr>
              <w:spacing w:line="276" w:lineRule="auto"/>
              <w:rPr>
                <w:rFonts w:asciiTheme="majorHAnsi" w:hAnsiTheme="majorHAnsi" w:cs="Times New Roman"/>
                <w:sz w:val="18"/>
                <w:szCs w:val="18"/>
              </w:rPr>
            </w:pPr>
            <w:r>
              <w:rPr>
                <w:rFonts w:asciiTheme="majorHAnsi" w:hAnsiTheme="majorHAnsi" w:cs="Times New Roman"/>
                <w:sz w:val="18"/>
                <w:szCs w:val="18"/>
              </w:rPr>
              <w:t>Open the Diagram Spy Window</w:t>
            </w:r>
          </w:p>
          <w:p w:rsidR="00CB041E" w:rsidRPr="00F022A9" w:rsidRDefault="00CB041E" w:rsidP="00204E58">
            <w:pPr>
              <w:spacing w:line="276" w:lineRule="auto"/>
              <w:rPr>
                <w:rFonts w:asciiTheme="majorHAnsi" w:hAnsiTheme="majorHAnsi" w:cs="Times New Roman"/>
                <w:sz w:val="18"/>
                <w:szCs w:val="18"/>
              </w:rPr>
            </w:pPr>
            <w:r>
              <w:rPr>
                <w:rFonts w:asciiTheme="majorHAnsi" w:hAnsiTheme="majorHAnsi" w:cs="Times New Roman"/>
                <w:sz w:val="18"/>
                <w:szCs w:val="18"/>
              </w:rPr>
              <w:t>Open the Properties Window</w:t>
            </w:r>
          </w:p>
        </w:tc>
        <w:tc>
          <w:tcPr>
            <w:tcW w:w="1843" w:type="dxa"/>
          </w:tcPr>
          <w:p w:rsidR="00CB041E" w:rsidRDefault="00CB041E" w:rsidP="008D3013">
            <w:pPr>
              <w:spacing w:line="276" w:lineRule="auto"/>
              <w:rPr>
                <w:rFonts w:asciiTheme="majorHAnsi" w:hAnsiTheme="majorHAnsi" w:cs="Times New Roman"/>
                <w:sz w:val="18"/>
                <w:szCs w:val="18"/>
              </w:rPr>
            </w:pPr>
            <w:r>
              <w:rPr>
                <w:rFonts w:asciiTheme="majorHAnsi" w:hAnsiTheme="majorHAnsi" w:cs="Times New Roman"/>
                <w:sz w:val="18"/>
                <w:szCs w:val="18"/>
              </w:rPr>
              <w:t>Shift + F10</w:t>
            </w:r>
          </w:p>
          <w:p w:rsidR="00CB041E" w:rsidRDefault="00CB041E" w:rsidP="008D3013">
            <w:pPr>
              <w:spacing w:line="276" w:lineRule="auto"/>
              <w:rPr>
                <w:rFonts w:asciiTheme="majorHAnsi" w:hAnsiTheme="majorHAnsi" w:cs="Times New Roman"/>
                <w:sz w:val="18"/>
                <w:szCs w:val="18"/>
              </w:rPr>
            </w:pPr>
            <w:r>
              <w:rPr>
                <w:rFonts w:asciiTheme="majorHAnsi" w:hAnsiTheme="majorHAnsi" w:cs="Times New Roman"/>
                <w:sz w:val="18"/>
                <w:szCs w:val="18"/>
              </w:rPr>
              <w:t>Ctrl + WM</w:t>
            </w:r>
          </w:p>
          <w:p w:rsidR="00CB041E" w:rsidRDefault="00CB041E" w:rsidP="008D3013">
            <w:pPr>
              <w:spacing w:line="276" w:lineRule="auto"/>
              <w:rPr>
                <w:rFonts w:asciiTheme="majorHAnsi" w:hAnsiTheme="majorHAnsi" w:cs="Times New Roman"/>
                <w:sz w:val="18"/>
                <w:szCs w:val="18"/>
              </w:rPr>
            </w:pPr>
            <w:r>
              <w:rPr>
                <w:rFonts w:asciiTheme="majorHAnsi" w:hAnsiTheme="majorHAnsi" w:cs="Times New Roman"/>
                <w:sz w:val="18"/>
                <w:szCs w:val="18"/>
              </w:rPr>
              <w:t>Ctrl + WF</w:t>
            </w:r>
          </w:p>
          <w:p w:rsidR="00CB041E" w:rsidRDefault="00CB041E" w:rsidP="008D3013">
            <w:pPr>
              <w:spacing w:line="276" w:lineRule="auto"/>
              <w:rPr>
                <w:rFonts w:asciiTheme="majorHAnsi" w:hAnsiTheme="majorHAnsi" w:cs="Times New Roman"/>
                <w:sz w:val="18"/>
                <w:szCs w:val="18"/>
              </w:rPr>
            </w:pPr>
            <w:r>
              <w:rPr>
                <w:rFonts w:asciiTheme="majorHAnsi" w:hAnsiTheme="majorHAnsi" w:cs="Times New Roman"/>
                <w:sz w:val="18"/>
                <w:szCs w:val="18"/>
              </w:rPr>
              <w:t>Ctrl + WR</w:t>
            </w:r>
          </w:p>
          <w:p w:rsidR="00CB041E" w:rsidRDefault="00CB041E" w:rsidP="008D3013">
            <w:pPr>
              <w:spacing w:line="276" w:lineRule="auto"/>
              <w:rPr>
                <w:rFonts w:asciiTheme="majorHAnsi" w:hAnsiTheme="majorHAnsi" w:cs="Times New Roman"/>
                <w:sz w:val="18"/>
                <w:szCs w:val="18"/>
              </w:rPr>
            </w:pPr>
            <w:r>
              <w:rPr>
                <w:rFonts w:asciiTheme="majorHAnsi" w:hAnsiTheme="majorHAnsi" w:cs="Times New Roman"/>
                <w:sz w:val="18"/>
                <w:szCs w:val="18"/>
              </w:rPr>
              <w:t>Ctrl + WV</w:t>
            </w:r>
          </w:p>
          <w:p w:rsidR="00CB041E" w:rsidRDefault="00CB041E" w:rsidP="008D3013">
            <w:pPr>
              <w:spacing w:line="276" w:lineRule="auto"/>
              <w:rPr>
                <w:rFonts w:asciiTheme="majorHAnsi" w:hAnsiTheme="majorHAnsi" w:cs="Times New Roman"/>
                <w:sz w:val="18"/>
                <w:szCs w:val="18"/>
              </w:rPr>
            </w:pPr>
            <w:r>
              <w:rPr>
                <w:rFonts w:asciiTheme="majorHAnsi" w:hAnsiTheme="majorHAnsi" w:cs="Times New Roman"/>
                <w:sz w:val="18"/>
                <w:szCs w:val="18"/>
              </w:rPr>
              <w:t>Ctrl + WI</w:t>
            </w:r>
          </w:p>
          <w:p w:rsidR="00CB041E" w:rsidRDefault="00CB041E" w:rsidP="008D3013">
            <w:pPr>
              <w:spacing w:line="276" w:lineRule="auto"/>
              <w:rPr>
                <w:rFonts w:asciiTheme="majorHAnsi" w:hAnsiTheme="majorHAnsi" w:cs="Times New Roman"/>
                <w:sz w:val="18"/>
                <w:szCs w:val="18"/>
              </w:rPr>
            </w:pPr>
            <w:r>
              <w:rPr>
                <w:rFonts w:asciiTheme="majorHAnsi" w:hAnsiTheme="majorHAnsi" w:cs="Times New Roman"/>
                <w:sz w:val="18"/>
                <w:szCs w:val="18"/>
              </w:rPr>
              <w:t>Ctrl + WS</w:t>
            </w:r>
          </w:p>
          <w:p w:rsidR="00CB041E" w:rsidRDefault="00CB041E" w:rsidP="008D3013">
            <w:pPr>
              <w:spacing w:line="276" w:lineRule="auto"/>
              <w:rPr>
                <w:rFonts w:asciiTheme="majorHAnsi" w:hAnsiTheme="majorHAnsi" w:cs="Times New Roman"/>
                <w:sz w:val="18"/>
                <w:szCs w:val="18"/>
              </w:rPr>
            </w:pPr>
            <w:r>
              <w:rPr>
                <w:rFonts w:asciiTheme="majorHAnsi" w:hAnsiTheme="majorHAnsi" w:cs="Times New Roman"/>
                <w:sz w:val="18"/>
                <w:szCs w:val="18"/>
              </w:rPr>
              <w:t>Ctrl +WN</w:t>
            </w:r>
          </w:p>
          <w:p w:rsidR="00CB041E" w:rsidRDefault="00CB041E" w:rsidP="008D3013">
            <w:pPr>
              <w:spacing w:line="276" w:lineRule="auto"/>
              <w:rPr>
                <w:rFonts w:asciiTheme="majorHAnsi" w:hAnsiTheme="majorHAnsi" w:cs="Times New Roman"/>
                <w:sz w:val="18"/>
                <w:szCs w:val="18"/>
              </w:rPr>
            </w:pPr>
            <w:r>
              <w:rPr>
                <w:rFonts w:asciiTheme="majorHAnsi" w:hAnsiTheme="majorHAnsi" w:cs="Times New Roman"/>
                <w:sz w:val="18"/>
                <w:szCs w:val="18"/>
              </w:rPr>
              <w:t>Ctrl +WE</w:t>
            </w:r>
          </w:p>
          <w:p w:rsidR="00CB041E" w:rsidRDefault="00CB041E" w:rsidP="008D3013">
            <w:pPr>
              <w:spacing w:line="276" w:lineRule="auto"/>
              <w:rPr>
                <w:rFonts w:asciiTheme="majorHAnsi" w:hAnsiTheme="majorHAnsi" w:cs="Times New Roman"/>
                <w:sz w:val="18"/>
                <w:szCs w:val="18"/>
              </w:rPr>
            </w:pPr>
            <w:r>
              <w:rPr>
                <w:rFonts w:asciiTheme="majorHAnsi" w:hAnsiTheme="majorHAnsi" w:cs="Times New Roman"/>
                <w:sz w:val="18"/>
                <w:szCs w:val="18"/>
              </w:rPr>
              <w:t>Ctrl +WC</w:t>
            </w:r>
          </w:p>
          <w:p w:rsidR="00CB041E" w:rsidRDefault="00CB041E" w:rsidP="008D3013">
            <w:pPr>
              <w:spacing w:line="276" w:lineRule="auto"/>
              <w:rPr>
                <w:rFonts w:asciiTheme="majorHAnsi" w:hAnsiTheme="majorHAnsi" w:cs="Times New Roman"/>
                <w:sz w:val="18"/>
                <w:szCs w:val="18"/>
              </w:rPr>
            </w:pPr>
            <w:r>
              <w:rPr>
                <w:rFonts w:asciiTheme="majorHAnsi" w:hAnsiTheme="majorHAnsi" w:cs="Times New Roman"/>
                <w:sz w:val="18"/>
                <w:szCs w:val="18"/>
              </w:rPr>
              <w:t>Ctrl +WD</w:t>
            </w:r>
          </w:p>
          <w:p w:rsidR="00CB041E" w:rsidRDefault="00CB041E" w:rsidP="008D3013">
            <w:pPr>
              <w:spacing w:line="276" w:lineRule="auto"/>
              <w:rPr>
                <w:rFonts w:asciiTheme="majorHAnsi" w:hAnsiTheme="majorHAnsi" w:cs="Times New Roman"/>
                <w:sz w:val="18"/>
                <w:szCs w:val="18"/>
              </w:rPr>
            </w:pPr>
            <w:r>
              <w:rPr>
                <w:rFonts w:asciiTheme="majorHAnsi" w:hAnsiTheme="majorHAnsi" w:cs="Times New Roman"/>
                <w:sz w:val="18"/>
                <w:szCs w:val="18"/>
              </w:rPr>
              <w:t>Ctrl + WW</w:t>
            </w:r>
          </w:p>
        </w:tc>
        <w:tc>
          <w:tcPr>
            <w:tcW w:w="2126" w:type="dxa"/>
          </w:tcPr>
          <w:p w:rsidR="00CB041E" w:rsidRDefault="00CB041E" w:rsidP="00DB0438">
            <w:pPr>
              <w:spacing w:line="276" w:lineRule="auto"/>
              <w:rPr>
                <w:rFonts w:asciiTheme="majorHAnsi" w:hAnsiTheme="majorHAnsi" w:cs="Times New Roman"/>
                <w:sz w:val="18"/>
                <w:szCs w:val="18"/>
              </w:rPr>
            </w:pPr>
            <w:proofErr w:type="spellStart"/>
            <w:r>
              <w:rPr>
                <w:rFonts w:asciiTheme="majorHAnsi" w:hAnsiTheme="majorHAnsi" w:cs="Times New Roman"/>
                <w:sz w:val="18"/>
                <w:szCs w:val="18"/>
              </w:rPr>
              <w:t>ContextMenu</w:t>
            </w:r>
            <w:proofErr w:type="spellEnd"/>
          </w:p>
          <w:p w:rsidR="00CB041E" w:rsidRDefault="00CB041E" w:rsidP="00DB0438">
            <w:pPr>
              <w:spacing w:line="276" w:lineRule="auto"/>
              <w:rPr>
                <w:rFonts w:asciiTheme="majorHAnsi" w:hAnsiTheme="majorHAnsi" w:cs="Times New Roman"/>
                <w:sz w:val="18"/>
                <w:szCs w:val="18"/>
              </w:rPr>
            </w:pPr>
            <w:proofErr w:type="spellStart"/>
            <w:r>
              <w:rPr>
                <w:rFonts w:asciiTheme="majorHAnsi" w:hAnsiTheme="majorHAnsi" w:cs="Times New Roman"/>
                <w:sz w:val="18"/>
                <w:szCs w:val="18"/>
              </w:rPr>
              <w:t>ContextMenu</w:t>
            </w:r>
            <w:proofErr w:type="spellEnd"/>
            <w:r w:rsidRPr="00F022A9">
              <w:rPr>
                <w:rFonts w:asciiTheme="majorHAnsi" w:hAnsiTheme="majorHAnsi" w:cs="Times New Roman"/>
                <w:sz w:val="18"/>
                <w:szCs w:val="18"/>
              </w:rPr>
              <w:t xml:space="preserve">  W</w:t>
            </w:r>
            <w:r w:rsidR="00CE48DC">
              <w:rPr>
                <w:rFonts w:asciiTheme="majorHAnsi" w:hAnsiTheme="majorHAnsi" w:cs="Times New Roman"/>
                <w:sz w:val="18"/>
                <w:szCs w:val="18"/>
              </w:rPr>
              <w:t xml:space="preserve">  </w:t>
            </w:r>
            <w:r>
              <w:rPr>
                <w:rFonts w:asciiTheme="majorHAnsi" w:hAnsiTheme="majorHAnsi" w:cs="Times New Roman"/>
                <w:sz w:val="18"/>
                <w:szCs w:val="18"/>
              </w:rPr>
              <w:t>M</w:t>
            </w:r>
          </w:p>
          <w:p w:rsidR="00CB041E" w:rsidRDefault="00CB041E" w:rsidP="00DB0438">
            <w:pPr>
              <w:spacing w:line="276" w:lineRule="auto"/>
              <w:rPr>
                <w:rFonts w:asciiTheme="majorHAnsi" w:hAnsiTheme="majorHAnsi" w:cs="Times New Roman"/>
                <w:sz w:val="18"/>
                <w:szCs w:val="18"/>
              </w:rPr>
            </w:pPr>
            <w:proofErr w:type="spellStart"/>
            <w:r>
              <w:rPr>
                <w:rFonts w:asciiTheme="majorHAnsi" w:hAnsiTheme="majorHAnsi" w:cs="Times New Roman"/>
                <w:sz w:val="18"/>
                <w:szCs w:val="18"/>
              </w:rPr>
              <w:t>ContextMenu</w:t>
            </w:r>
            <w:proofErr w:type="spellEnd"/>
            <w:r w:rsidRPr="00F022A9">
              <w:rPr>
                <w:rFonts w:asciiTheme="majorHAnsi" w:hAnsiTheme="majorHAnsi" w:cs="Times New Roman"/>
                <w:sz w:val="18"/>
                <w:szCs w:val="18"/>
              </w:rPr>
              <w:t xml:space="preserve">  W</w:t>
            </w:r>
            <w:r w:rsidR="00CE48DC">
              <w:rPr>
                <w:rFonts w:asciiTheme="majorHAnsi" w:hAnsiTheme="majorHAnsi" w:cs="Times New Roman"/>
                <w:sz w:val="18"/>
                <w:szCs w:val="18"/>
              </w:rPr>
              <w:t xml:space="preserve">  </w:t>
            </w:r>
            <w:r w:rsidRPr="00F022A9">
              <w:rPr>
                <w:rFonts w:asciiTheme="majorHAnsi" w:hAnsiTheme="majorHAnsi" w:cs="Times New Roman"/>
                <w:sz w:val="18"/>
                <w:szCs w:val="18"/>
              </w:rPr>
              <w:t>F</w:t>
            </w:r>
          </w:p>
          <w:p w:rsidR="00CB041E" w:rsidRDefault="00CB041E" w:rsidP="00DB0438">
            <w:pPr>
              <w:spacing w:line="276" w:lineRule="auto"/>
              <w:rPr>
                <w:rFonts w:asciiTheme="majorHAnsi" w:hAnsiTheme="majorHAnsi" w:cs="Times New Roman"/>
                <w:sz w:val="18"/>
                <w:szCs w:val="18"/>
              </w:rPr>
            </w:pPr>
            <w:proofErr w:type="spellStart"/>
            <w:r>
              <w:rPr>
                <w:rFonts w:asciiTheme="majorHAnsi" w:hAnsiTheme="majorHAnsi" w:cs="Times New Roman"/>
                <w:sz w:val="18"/>
                <w:szCs w:val="18"/>
              </w:rPr>
              <w:t>ContextMenu</w:t>
            </w:r>
            <w:proofErr w:type="spellEnd"/>
            <w:r w:rsidRPr="00F022A9">
              <w:rPr>
                <w:rFonts w:asciiTheme="majorHAnsi" w:hAnsiTheme="majorHAnsi" w:cs="Times New Roman"/>
                <w:sz w:val="18"/>
                <w:szCs w:val="18"/>
              </w:rPr>
              <w:t xml:space="preserve">  W</w:t>
            </w:r>
            <w:r w:rsidR="00CE48DC">
              <w:rPr>
                <w:rFonts w:asciiTheme="majorHAnsi" w:hAnsiTheme="majorHAnsi" w:cs="Times New Roman"/>
                <w:sz w:val="18"/>
                <w:szCs w:val="18"/>
              </w:rPr>
              <w:t xml:space="preserve">  </w:t>
            </w:r>
            <w:r>
              <w:rPr>
                <w:rFonts w:asciiTheme="majorHAnsi" w:hAnsiTheme="majorHAnsi" w:cs="Times New Roman"/>
                <w:sz w:val="18"/>
                <w:szCs w:val="18"/>
              </w:rPr>
              <w:t>R</w:t>
            </w:r>
          </w:p>
          <w:p w:rsidR="00CB041E" w:rsidRDefault="00CB041E" w:rsidP="00DB0438">
            <w:pPr>
              <w:spacing w:line="276" w:lineRule="auto"/>
              <w:rPr>
                <w:rFonts w:asciiTheme="majorHAnsi" w:hAnsiTheme="majorHAnsi" w:cs="Times New Roman"/>
                <w:sz w:val="18"/>
                <w:szCs w:val="18"/>
              </w:rPr>
            </w:pPr>
            <w:proofErr w:type="spellStart"/>
            <w:r>
              <w:rPr>
                <w:rFonts w:asciiTheme="majorHAnsi" w:hAnsiTheme="majorHAnsi" w:cs="Times New Roman"/>
                <w:sz w:val="18"/>
                <w:szCs w:val="18"/>
              </w:rPr>
              <w:t>ContextMenu</w:t>
            </w:r>
            <w:proofErr w:type="spellEnd"/>
            <w:r w:rsidRPr="00F022A9">
              <w:rPr>
                <w:rFonts w:asciiTheme="majorHAnsi" w:hAnsiTheme="majorHAnsi" w:cs="Times New Roman"/>
                <w:sz w:val="18"/>
                <w:szCs w:val="18"/>
              </w:rPr>
              <w:t xml:space="preserve">  W</w:t>
            </w:r>
            <w:r w:rsidR="00CE48DC">
              <w:rPr>
                <w:rFonts w:asciiTheme="majorHAnsi" w:hAnsiTheme="majorHAnsi" w:cs="Times New Roman"/>
                <w:sz w:val="18"/>
                <w:szCs w:val="18"/>
              </w:rPr>
              <w:t xml:space="preserve">  </w:t>
            </w:r>
            <w:r>
              <w:rPr>
                <w:rFonts w:asciiTheme="majorHAnsi" w:hAnsiTheme="majorHAnsi" w:cs="Times New Roman"/>
                <w:sz w:val="18"/>
                <w:szCs w:val="18"/>
              </w:rPr>
              <w:t>V</w:t>
            </w:r>
          </w:p>
          <w:p w:rsidR="00CB041E" w:rsidRDefault="00CB041E" w:rsidP="00DB0438">
            <w:pPr>
              <w:spacing w:line="276" w:lineRule="auto"/>
              <w:rPr>
                <w:rFonts w:asciiTheme="majorHAnsi" w:hAnsiTheme="majorHAnsi" w:cs="Times New Roman"/>
                <w:sz w:val="18"/>
                <w:szCs w:val="18"/>
              </w:rPr>
            </w:pPr>
            <w:proofErr w:type="spellStart"/>
            <w:r>
              <w:rPr>
                <w:rFonts w:asciiTheme="majorHAnsi" w:hAnsiTheme="majorHAnsi" w:cs="Times New Roman"/>
                <w:sz w:val="18"/>
                <w:szCs w:val="18"/>
              </w:rPr>
              <w:t>ContextMenu</w:t>
            </w:r>
            <w:proofErr w:type="spellEnd"/>
            <w:r w:rsidRPr="00F022A9">
              <w:rPr>
                <w:rFonts w:asciiTheme="majorHAnsi" w:hAnsiTheme="majorHAnsi" w:cs="Times New Roman"/>
                <w:sz w:val="18"/>
                <w:szCs w:val="18"/>
              </w:rPr>
              <w:t xml:space="preserve">  W</w:t>
            </w:r>
            <w:r w:rsidR="00CE48DC">
              <w:rPr>
                <w:rFonts w:asciiTheme="majorHAnsi" w:hAnsiTheme="majorHAnsi" w:cs="Times New Roman"/>
                <w:sz w:val="18"/>
                <w:szCs w:val="18"/>
              </w:rPr>
              <w:t xml:space="preserve">  </w:t>
            </w:r>
            <w:r>
              <w:rPr>
                <w:rFonts w:asciiTheme="majorHAnsi" w:hAnsiTheme="majorHAnsi" w:cs="Times New Roman"/>
                <w:sz w:val="18"/>
                <w:szCs w:val="18"/>
              </w:rPr>
              <w:t>I</w:t>
            </w:r>
          </w:p>
          <w:p w:rsidR="00CB041E" w:rsidRDefault="00CB041E" w:rsidP="00DB0438">
            <w:pPr>
              <w:spacing w:line="276" w:lineRule="auto"/>
              <w:rPr>
                <w:rFonts w:asciiTheme="majorHAnsi" w:hAnsiTheme="majorHAnsi" w:cs="Times New Roman"/>
                <w:sz w:val="18"/>
                <w:szCs w:val="18"/>
              </w:rPr>
            </w:pPr>
            <w:proofErr w:type="spellStart"/>
            <w:r>
              <w:rPr>
                <w:rFonts w:asciiTheme="majorHAnsi" w:hAnsiTheme="majorHAnsi" w:cs="Times New Roman"/>
                <w:sz w:val="18"/>
                <w:szCs w:val="18"/>
              </w:rPr>
              <w:t>ContextMenu</w:t>
            </w:r>
            <w:proofErr w:type="spellEnd"/>
            <w:r w:rsidR="00CE48DC">
              <w:rPr>
                <w:rFonts w:asciiTheme="majorHAnsi" w:hAnsiTheme="majorHAnsi" w:cs="Times New Roman"/>
                <w:sz w:val="18"/>
                <w:szCs w:val="18"/>
              </w:rPr>
              <w:t xml:space="preserve"> </w:t>
            </w:r>
            <w:r w:rsidRPr="00F022A9">
              <w:rPr>
                <w:rFonts w:asciiTheme="majorHAnsi" w:hAnsiTheme="majorHAnsi" w:cs="Times New Roman"/>
                <w:sz w:val="18"/>
                <w:szCs w:val="18"/>
              </w:rPr>
              <w:t xml:space="preserve"> W</w:t>
            </w:r>
            <w:r w:rsidR="00CE48DC">
              <w:rPr>
                <w:rFonts w:asciiTheme="majorHAnsi" w:hAnsiTheme="majorHAnsi" w:cs="Times New Roman"/>
                <w:sz w:val="18"/>
                <w:szCs w:val="18"/>
              </w:rPr>
              <w:t xml:space="preserve">  </w:t>
            </w:r>
            <w:r>
              <w:rPr>
                <w:rFonts w:asciiTheme="majorHAnsi" w:hAnsiTheme="majorHAnsi" w:cs="Times New Roman"/>
                <w:sz w:val="18"/>
                <w:szCs w:val="18"/>
              </w:rPr>
              <w:t>S</w:t>
            </w:r>
          </w:p>
          <w:p w:rsidR="00CB041E" w:rsidRDefault="00CB041E" w:rsidP="00DB0438">
            <w:pPr>
              <w:spacing w:line="276" w:lineRule="auto"/>
              <w:rPr>
                <w:rFonts w:asciiTheme="majorHAnsi" w:hAnsiTheme="majorHAnsi" w:cs="Times New Roman"/>
                <w:sz w:val="18"/>
                <w:szCs w:val="18"/>
              </w:rPr>
            </w:pPr>
            <w:proofErr w:type="spellStart"/>
            <w:r>
              <w:rPr>
                <w:rFonts w:asciiTheme="majorHAnsi" w:hAnsiTheme="majorHAnsi" w:cs="Times New Roman"/>
                <w:sz w:val="18"/>
                <w:szCs w:val="18"/>
              </w:rPr>
              <w:t>ContextMenu</w:t>
            </w:r>
            <w:proofErr w:type="spellEnd"/>
            <w:r w:rsidR="00CE48DC">
              <w:rPr>
                <w:rFonts w:asciiTheme="majorHAnsi" w:hAnsiTheme="majorHAnsi" w:cs="Times New Roman"/>
                <w:sz w:val="18"/>
                <w:szCs w:val="18"/>
              </w:rPr>
              <w:t xml:space="preserve"> </w:t>
            </w:r>
            <w:r w:rsidRPr="00F022A9">
              <w:rPr>
                <w:rFonts w:asciiTheme="majorHAnsi" w:hAnsiTheme="majorHAnsi" w:cs="Times New Roman"/>
                <w:sz w:val="18"/>
                <w:szCs w:val="18"/>
              </w:rPr>
              <w:t xml:space="preserve"> W</w:t>
            </w:r>
            <w:r w:rsidR="00CE48DC">
              <w:rPr>
                <w:rFonts w:asciiTheme="majorHAnsi" w:hAnsiTheme="majorHAnsi" w:cs="Times New Roman"/>
                <w:sz w:val="18"/>
                <w:szCs w:val="18"/>
              </w:rPr>
              <w:t xml:space="preserve">  </w:t>
            </w:r>
            <w:r>
              <w:rPr>
                <w:rFonts w:asciiTheme="majorHAnsi" w:hAnsiTheme="majorHAnsi" w:cs="Times New Roman"/>
                <w:sz w:val="18"/>
                <w:szCs w:val="18"/>
              </w:rPr>
              <w:t>N</w:t>
            </w:r>
          </w:p>
          <w:p w:rsidR="00CB041E" w:rsidRDefault="00CB041E" w:rsidP="00DB0438">
            <w:pPr>
              <w:spacing w:line="276" w:lineRule="auto"/>
              <w:rPr>
                <w:rFonts w:asciiTheme="majorHAnsi" w:hAnsiTheme="majorHAnsi" w:cs="Times New Roman"/>
                <w:sz w:val="18"/>
                <w:szCs w:val="18"/>
              </w:rPr>
            </w:pPr>
            <w:proofErr w:type="spellStart"/>
            <w:r>
              <w:rPr>
                <w:rFonts w:asciiTheme="majorHAnsi" w:hAnsiTheme="majorHAnsi" w:cs="Times New Roman"/>
                <w:sz w:val="18"/>
                <w:szCs w:val="18"/>
              </w:rPr>
              <w:t>ContextMenu</w:t>
            </w:r>
            <w:proofErr w:type="spellEnd"/>
            <w:r w:rsidR="00CE48DC">
              <w:rPr>
                <w:rFonts w:asciiTheme="majorHAnsi" w:hAnsiTheme="majorHAnsi" w:cs="Times New Roman"/>
                <w:sz w:val="18"/>
                <w:szCs w:val="18"/>
              </w:rPr>
              <w:t xml:space="preserve"> </w:t>
            </w:r>
            <w:r w:rsidRPr="00F022A9">
              <w:rPr>
                <w:rFonts w:asciiTheme="majorHAnsi" w:hAnsiTheme="majorHAnsi" w:cs="Times New Roman"/>
                <w:sz w:val="18"/>
                <w:szCs w:val="18"/>
              </w:rPr>
              <w:t xml:space="preserve"> W</w:t>
            </w:r>
            <w:r w:rsidR="00CE48DC">
              <w:rPr>
                <w:rFonts w:asciiTheme="majorHAnsi" w:hAnsiTheme="majorHAnsi" w:cs="Times New Roman"/>
                <w:sz w:val="18"/>
                <w:szCs w:val="18"/>
              </w:rPr>
              <w:t xml:space="preserve">  </w:t>
            </w:r>
            <w:r>
              <w:rPr>
                <w:rFonts w:asciiTheme="majorHAnsi" w:hAnsiTheme="majorHAnsi" w:cs="Times New Roman"/>
                <w:sz w:val="18"/>
                <w:szCs w:val="18"/>
              </w:rPr>
              <w:t>E</w:t>
            </w:r>
          </w:p>
          <w:p w:rsidR="00CB041E" w:rsidRDefault="00CB041E" w:rsidP="00DB0438">
            <w:pPr>
              <w:spacing w:line="276" w:lineRule="auto"/>
              <w:rPr>
                <w:rFonts w:asciiTheme="majorHAnsi" w:hAnsiTheme="majorHAnsi" w:cs="Times New Roman"/>
                <w:sz w:val="18"/>
                <w:szCs w:val="18"/>
              </w:rPr>
            </w:pPr>
            <w:proofErr w:type="spellStart"/>
            <w:r>
              <w:rPr>
                <w:rFonts w:asciiTheme="majorHAnsi" w:hAnsiTheme="majorHAnsi" w:cs="Times New Roman"/>
                <w:sz w:val="18"/>
                <w:szCs w:val="18"/>
              </w:rPr>
              <w:t>ContextMenu</w:t>
            </w:r>
            <w:proofErr w:type="spellEnd"/>
            <w:r w:rsidR="00CE48DC">
              <w:rPr>
                <w:rFonts w:asciiTheme="majorHAnsi" w:hAnsiTheme="majorHAnsi" w:cs="Times New Roman"/>
                <w:sz w:val="18"/>
                <w:szCs w:val="18"/>
              </w:rPr>
              <w:t xml:space="preserve"> </w:t>
            </w:r>
            <w:r w:rsidRPr="00F022A9">
              <w:rPr>
                <w:rFonts w:asciiTheme="majorHAnsi" w:hAnsiTheme="majorHAnsi" w:cs="Times New Roman"/>
                <w:sz w:val="18"/>
                <w:szCs w:val="18"/>
              </w:rPr>
              <w:t xml:space="preserve"> W</w:t>
            </w:r>
            <w:r w:rsidR="00CE48DC">
              <w:rPr>
                <w:rFonts w:asciiTheme="majorHAnsi" w:hAnsiTheme="majorHAnsi" w:cs="Times New Roman"/>
                <w:sz w:val="18"/>
                <w:szCs w:val="18"/>
              </w:rPr>
              <w:t xml:space="preserve">  </w:t>
            </w:r>
            <w:r>
              <w:rPr>
                <w:rFonts w:asciiTheme="majorHAnsi" w:hAnsiTheme="majorHAnsi" w:cs="Times New Roman"/>
                <w:sz w:val="18"/>
                <w:szCs w:val="18"/>
              </w:rPr>
              <w:t>C</w:t>
            </w:r>
          </w:p>
          <w:p w:rsidR="00CB041E" w:rsidRDefault="00CB041E" w:rsidP="00DB0438">
            <w:pPr>
              <w:spacing w:line="276" w:lineRule="auto"/>
              <w:rPr>
                <w:rFonts w:asciiTheme="majorHAnsi" w:hAnsiTheme="majorHAnsi" w:cs="Times New Roman"/>
                <w:sz w:val="18"/>
                <w:szCs w:val="18"/>
              </w:rPr>
            </w:pPr>
            <w:proofErr w:type="spellStart"/>
            <w:r>
              <w:rPr>
                <w:rFonts w:asciiTheme="majorHAnsi" w:hAnsiTheme="majorHAnsi" w:cs="Times New Roman"/>
                <w:sz w:val="18"/>
                <w:szCs w:val="18"/>
              </w:rPr>
              <w:t>ContextMenu</w:t>
            </w:r>
            <w:proofErr w:type="spellEnd"/>
            <w:r w:rsidR="00CE48DC">
              <w:rPr>
                <w:rFonts w:asciiTheme="majorHAnsi" w:hAnsiTheme="majorHAnsi" w:cs="Times New Roman"/>
                <w:sz w:val="18"/>
                <w:szCs w:val="18"/>
              </w:rPr>
              <w:t xml:space="preserve"> </w:t>
            </w:r>
            <w:r w:rsidRPr="00F022A9">
              <w:rPr>
                <w:rFonts w:asciiTheme="majorHAnsi" w:hAnsiTheme="majorHAnsi" w:cs="Times New Roman"/>
                <w:sz w:val="18"/>
                <w:szCs w:val="18"/>
              </w:rPr>
              <w:t xml:space="preserve"> W</w:t>
            </w:r>
            <w:r w:rsidR="00CE48DC">
              <w:rPr>
                <w:rFonts w:asciiTheme="majorHAnsi" w:hAnsiTheme="majorHAnsi" w:cs="Times New Roman"/>
                <w:sz w:val="18"/>
                <w:szCs w:val="18"/>
              </w:rPr>
              <w:t xml:space="preserve">  </w:t>
            </w:r>
            <w:r>
              <w:rPr>
                <w:rFonts w:asciiTheme="majorHAnsi" w:hAnsiTheme="majorHAnsi" w:cs="Times New Roman"/>
                <w:sz w:val="18"/>
                <w:szCs w:val="18"/>
              </w:rPr>
              <w:t>D</w:t>
            </w:r>
          </w:p>
          <w:p w:rsidR="00CB041E" w:rsidRPr="00F022A9" w:rsidRDefault="00CB041E" w:rsidP="00DB0438">
            <w:pPr>
              <w:spacing w:line="276" w:lineRule="auto"/>
              <w:rPr>
                <w:rFonts w:asciiTheme="majorHAnsi" w:hAnsiTheme="majorHAnsi" w:cs="Times New Roman"/>
                <w:sz w:val="18"/>
                <w:szCs w:val="18"/>
              </w:rPr>
            </w:pPr>
            <w:proofErr w:type="spellStart"/>
            <w:r>
              <w:rPr>
                <w:rFonts w:asciiTheme="majorHAnsi" w:hAnsiTheme="majorHAnsi" w:cs="Times New Roman"/>
                <w:sz w:val="18"/>
                <w:szCs w:val="18"/>
              </w:rPr>
              <w:t>ContextMenu</w:t>
            </w:r>
            <w:proofErr w:type="spellEnd"/>
            <w:r w:rsidR="00CE48DC">
              <w:rPr>
                <w:rFonts w:asciiTheme="majorHAnsi" w:hAnsiTheme="majorHAnsi" w:cs="Times New Roman"/>
                <w:sz w:val="18"/>
                <w:szCs w:val="18"/>
              </w:rPr>
              <w:t xml:space="preserve"> </w:t>
            </w:r>
            <w:r w:rsidRPr="00F022A9">
              <w:rPr>
                <w:rFonts w:asciiTheme="majorHAnsi" w:hAnsiTheme="majorHAnsi" w:cs="Times New Roman"/>
                <w:sz w:val="18"/>
                <w:szCs w:val="18"/>
              </w:rPr>
              <w:t xml:space="preserve"> W</w:t>
            </w:r>
            <w:r w:rsidR="00CE48DC">
              <w:rPr>
                <w:rFonts w:asciiTheme="majorHAnsi" w:hAnsiTheme="majorHAnsi" w:cs="Times New Roman"/>
                <w:sz w:val="18"/>
                <w:szCs w:val="18"/>
              </w:rPr>
              <w:t xml:space="preserve">  </w:t>
            </w:r>
            <w:proofErr w:type="spellStart"/>
            <w:r>
              <w:rPr>
                <w:rFonts w:asciiTheme="majorHAnsi" w:hAnsiTheme="majorHAnsi" w:cs="Times New Roman"/>
                <w:sz w:val="18"/>
                <w:szCs w:val="18"/>
              </w:rPr>
              <w:t>W</w:t>
            </w:r>
            <w:proofErr w:type="spellEnd"/>
          </w:p>
        </w:tc>
      </w:tr>
    </w:tbl>
    <w:p w:rsidR="00291BF6" w:rsidRPr="00A82EB1" w:rsidRDefault="00291BF6" w:rsidP="004B4FF1">
      <w:pPr>
        <w:rPr>
          <w:sz w:val="16"/>
          <w:szCs w:val="16"/>
        </w:rPr>
      </w:pPr>
    </w:p>
    <w:p w:rsidR="00291BF6" w:rsidRPr="00873127" w:rsidRDefault="00A82EB1" w:rsidP="00873127">
      <w:pPr>
        <w:ind w:left="567"/>
        <w:rPr>
          <w:rFonts w:asciiTheme="majorHAnsi" w:hAnsiTheme="majorHAnsi" w:cs="Times New Roman"/>
          <w:sz w:val="20"/>
          <w:szCs w:val="20"/>
        </w:rPr>
      </w:pPr>
      <w:r w:rsidRPr="00A82EB1">
        <w:rPr>
          <w:rFonts w:asciiTheme="majorHAnsi" w:hAnsiTheme="majorHAnsi" w:cs="Times New Roman"/>
          <w:i/>
          <w:sz w:val="20"/>
          <w:szCs w:val="20"/>
        </w:rPr>
        <w:t xml:space="preserve">Update </w:t>
      </w:r>
      <w:r w:rsidR="00873127" w:rsidRPr="00A82EB1">
        <w:rPr>
          <w:rFonts w:asciiTheme="majorHAnsi" w:hAnsiTheme="majorHAnsi" w:cs="Times New Roman"/>
          <w:i/>
          <w:sz w:val="20"/>
          <w:szCs w:val="20"/>
        </w:rPr>
        <w:t>Note:</w:t>
      </w:r>
      <w:r>
        <w:rPr>
          <w:rFonts w:asciiTheme="majorHAnsi" w:hAnsiTheme="majorHAnsi" w:cs="Times New Roman"/>
          <w:sz w:val="20"/>
          <w:szCs w:val="20"/>
        </w:rPr>
        <w:t xml:space="preserve"> At the time of writing, NORMA has just added the ability to automatically determine role bindings to path variables for many derived fact type and join path cases. In this document, all role binding steps are performed manually, even if no longer needed.</w:t>
      </w:r>
    </w:p>
    <w:p w:rsidR="00C345E2" w:rsidRDefault="00C345E2" w:rsidP="00C345E2"/>
    <w:p w:rsidR="00A82EB1" w:rsidRDefault="00A82EB1" w:rsidP="00C345E2"/>
    <w:p w:rsidR="00A82EB1" w:rsidRDefault="00A82EB1" w:rsidP="00C345E2"/>
    <w:p w:rsidR="00C345E2" w:rsidRDefault="00C345E2" w:rsidP="00C345E2"/>
    <w:p w:rsidR="00C345E2" w:rsidRDefault="00C345E2" w:rsidP="00C345E2">
      <w:pPr>
        <w:sectPr w:rsidR="00C345E2" w:rsidSect="00C345E2">
          <w:headerReference w:type="even" r:id="rId18"/>
          <w:headerReference w:type="default" r:id="rId19"/>
          <w:footerReference w:type="default" r:id="rId20"/>
          <w:headerReference w:type="first" r:id="rId21"/>
          <w:footerReference w:type="first" r:id="rId22"/>
          <w:type w:val="continuous"/>
          <w:pgSz w:w="11906" w:h="16838"/>
          <w:pgMar w:top="1440" w:right="1701" w:bottom="1440" w:left="1701" w:header="709" w:footer="709" w:gutter="0"/>
          <w:pgNumType w:start="1"/>
          <w:cols w:space="708"/>
          <w:titlePg/>
          <w:docGrid w:linePitch="360"/>
        </w:sectPr>
      </w:pPr>
    </w:p>
    <w:p w:rsidR="008A0982" w:rsidRPr="00200FCE" w:rsidRDefault="00A82EB1" w:rsidP="008A0982">
      <w:pPr>
        <w:pStyle w:val="Heading2"/>
        <w:ind w:left="567" w:hanging="567"/>
      </w:pPr>
      <w:bookmarkStart w:id="7" w:name="Sec1_2"/>
      <w:bookmarkEnd w:id="7"/>
      <w:r w:rsidRPr="00F65F18">
        <w:rPr>
          <w:noProof/>
          <w:lang w:eastAsia="en-AU"/>
        </w:rPr>
        <w:lastRenderedPageBreak/>
        <w:drawing>
          <wp:anchor distT="0" distB="0" distL="114300" distR="114300" simplePos="0" relativeHeight="251664384" behindDoc="1" locked="0" layoutInCell="1" allowOverlap="1" wp14:anchorId="5E6E35FC" wp14:editId="4519EBDF">
            <wp:simplePos x="0" y="0"/>
            <wp:positionH relativeFrom="column">
              <wp:posOffset>2818765</wp:posOffset>
            </wp:positionH>
            <wp:positionV relativeFrom="paragraph">
              <wp:posOffset>344805</wp:posOffset>
            </wp:positionV>
            <wp:extent cx="2580640" cy="114427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0640" cy="1144270"/>
                    </a:xfrm>
                    <a:prstGeom prst="rect">
                      <a:avLst/>
                    </a:prstGeom>
                    <a:noFill/>
                    <a:ln>
                      <a:noFill/>
                    </a:ln>
                  </pic:spPr>
                </pic:pic>
              </a:graphicData>
            </a:graphic>
            <wp14:sizeRelH relativeFrom="page">
              <wp14:pctWidth>0</wp14:pctWidth>
            </wp14:sizeRelH>
            <wp14:sizeRelV relativeFrom="page">
              <wp14:pctHeight>0</wp14:pctHeight>
            </wp14:sizeRelV>
          </wp:anchor>
        </w:drawing>
      </w:r>
      <w:r w:rsidR="005C6E68">
        <w:t>A Simple Example of Add</w:t>
      </w:r>
      <w:r w:rsidR="008A0982">
        <w:t>ing a Subtype Derivation Rule</w:t>
      </w:r>
    </w:p>
    <w:p w:rsidR="008A0982" w:rsidRDefault="008A0982" w:rsidP="008A0982">
      <w:pPr>
        <w:rPr>
          <w:b/>
          <w:sz w:val="24"/>
          <w:szCs w:val="24"/>
        </w:rPr>
      </w:pPr>
    </w:p>
    <w:p w:rsidR="003D6021" w:rsidRDefault="00292E0D" w:rsidP="008A0982">
      <w:pPr>
        <w:ind w:left="567"/>
        <w:rPr>
          <w:rFonts w:ascii="Cambria" w:hAnsi="Cambria"/>
          <w:sz w:val="20"/>
          <w:szCs w:val="20"/>
        </w:rPr>
      </w:pPr>
      <w:r>
        <w:rPr>
          <w:rFonts w:asciiTheme="majorHAnsi" w:hAnsiTheme="majorHAnsi" w:cs="Times New Roman"/>
          <w:sz w:val="20"/>
          <w:szCs w:val="20"/>
        </w:rPr>
        <w:t xml:space="preserve">As a simple example of adding a subtype derivation rule in NORMA, consider the ORM schema </w:t>
      </w:r>
      <w:r w:rsidR="00C66945">
        <w:rPr>
          <w:rFonts w:asciiTheme="majorHAnsi" w:hAnsiTheme="majorHAnsi" w:cs="Times New Roman"/>
          <w:sz w:val="20"/>
          <w:szCs w:val="20"/>
        </w:rPr>
        <w:t>opposite</w:t>
      </w:r>
      <w:r>
        <w:rPr>
          <w:rFonts w:asciiTheme="majorHAnsi" w:hAnsiTheme="majorHAnsi" w:cs="Times New Roman"/>
          <w:sz w:val="20"/>
          <w:szCs w:val="20"/>
        </w:rPr>
        <w:t xml:space="preserve">. </w:t>
      </w:r>
      <w:r w:rsidR="007F3D0A">
        <w:rPr>
          <w:rFonts w:asciiTheme="majorHAnsi" w:hAnsiTheme="majorHAnsi" w:cs="Times New Roman"/>
          <w:sz w:val="20"/>
          <w:szCs w:val="20"/>
        </w:rPr>
        <w:t>At this stage, the Smoker subtype has no derivation rule, and is not marked as derived.</w:t>
      </w:r>
    </w:p>
    <w:p w:rsidR="00292E0D" w:rsidRDefault="00A82EB1" w:rsidP="00A82EB1">
      <w:pPr>
        <w:ind w:left="567"/>
        <w:rPr>
          <w:rFonts w:ascii="Cambria" w:hAnsi="Cambria"/>
          <w:sz w:val="20"/>
          <w:szCs w:val="20"/>
        </w:rPr>
      </w:pPr>
      <w:r>
        <w:rPr>
          <w:rFonts w:ascii="Cambria" w:hAnsi="Cambria"/>
          <w:noProof/>
          <w:sz w:val="20"/>
          <w:szCs w:val="20"/>
          <w:lang w:eastAsia="en-AU"/>
        </w:rPr>
        <w:drawing>
          <wp:anchor distT="0" distB="0" distL="114300" distR="114300" simplePos="0" relativeHeight="251665408" behindDoc="1" locked="0" layoutInCell="1" allowOverlap="1" wp14:anchorId="5EB93EC6" wp14:editId="03AA0FBE">
            <wp:simplePos x="0" y="0"/>
            <wp:positionH relativeFrom="column">
              <wp:posOffset>2252345</wp:posOffset>
            </wp:positionH>
            <wp:positionV relativeFrom="paragraph">
              <wp:posOffset>135890</wp:posOffset>
            </wp:positionV>
            <wp:extent cx="2735580" cy="1126490"/>
            <wp:effectExtent l="0" t="0" r="7620"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735580" cy="1126490"/>
                    </a:xfrm>
                    <a:prstGeom prst="rect">
                      <a:avLst/>
                    </a:prstGeom>
                  </pic:spPr>
                </pic:pic>
              </a:graphicData>
            </a:graphic>
            <wp14:sizeRelH relativeFrom="page">
              <wp14:pctWidth>0</wp14:pctWidth>
            </wp14:sizeRelH>
            <wp14:sizeRelV relativeFrom="page">
              <wp14:pctHeight>0</wp14:pctHeight>
            </wp14:sizeRelV>
          </wp:anchor>
        </w:drawing>
      </w:r>
      <w:r w:rsidR="00292E0D">
        <w:rPr>
          <w:rFonts w:asciiTheme="majorHAnsi" w:hAnsiTheme="majorHAnsi" w:cs="Times New Roman"/>
          <w:sz w:val="20"/>
          <w:szCs w:val="20"/>
        </w:rPr>
        <w:t xml:space="preserve">To enter a derivation rule for the Smoker subtype, right-click the subtype </w:t>
      </w:r>
      <w:proofErr w:type="gramStart"/>
      <w:r w:rsidR="00292E0D">
        <w:rPr>
          <w:rFonts w:asciiTheme="majorHAnsi" w:hAnsiTheme="majorHAnsi" w:cs="Times New Roman"/>
          <w:sz w:val="20"/>
          <w:szCs w:val="20"/>
        </w:rPr>
        <w:t>shape</w:t>
      </w:r>
      <w:proofErr w:type="gramEnd"/>
      <w:r w:rsidR="00292E0D">
        <w:rPr>
          <w:rFonts w:asciiTheme="majorHAnsi" w:hAnsiTheme="majorHAnsi" w:cs="Times New Roman"/>
          <w:sz w:val="20"/>
          <w:szCs w:val="20"/>
        </w:rPr>
        <w:t xml:space="preserve">, and select </w:t>
      </w:r>
      <w:r w:rsidR="00292E0D">
        <w:rPr>
          <w:rFonts w:ascii="Arial Narrow" w:hAnsi="Arial Narrow" w:cs="Times New Roman"/>
          <w:sz w:val="18"/>
          <w:szCs w:val="18"/>
        </w:rPr>
        <w:t>Add D</w:t>
      </w:r>
      <w:r w:rsidR="00292E0D" w:rsidRPr="00292E0D">
        <w:rPr>
          <w:rFonts w:ascii="Arial Narrow" w:hAnsi="Arial Narrow" w:cs="Times New Roman"/>
          <w:sz w:val="18"/>
          <w:szCs w:val="18"/>
        </w:rPr>
        <w:t>erivation Rule</w:t>
      </w:r>
      <w:r w:rsidR="00292E0D">
        <w:rPr>
          <w:rFonts w:asciiTheme="majorHAnsi" w:hAnsiTheme="majorHAnsi" w:cs="Times New Roman"/>
          <w:sz w:val="20"/>
          <w:szCs w:val="20"/>
        </w:rPr>
        <w:t xml:space="preserve"> from its context menu</w:t>
      </w:r>
      <w:r w:rsidR="00561933">
        <w:rPr>
          <w:rStyle w:val="FootnoteReference"/>
          <w:rFonts w:asciiTheme="majorHAnsi" w:hAnsiTheme="majorHAnsi" w:cs="Times New Roman"/>
          <w:sz w:val="20"/>
          <w:szCs w:val="20"/>
        </w:rPr>
        <w:footnoteReference w:id="2"/>
      </w:r>
      <w:r w:rsidR="00292E0D">
        <w:rPr>
          <w:rFonts w:asciiTheme="majorHAnsi" w:hAnsiTheme="majorHAnsi" w:cs="Times New Roman"/>
          <w:sz w:val="20"/>
          <w:szCs w:val="20"/>
        </w:rPr>
        <w:t xml:space="preserve">. </w:t>
      </w:r>
    </w:p>
    <w:p w:rsidR="00C66945" w:rsidRDefault="00C66945" w:rsidP="004E6C20">
      <w:pPr>
        <w:ind w:left="567"/>
        <w:rPr>
          <w:rFonts w:asciiTheme="majorHAnsi" w:hAnsiTheme="majorHAnsi" w:cs="Times New Roman"/>
          <w:sz w:val="20"/>
          <w:szCs w:val="20"/>
        </w:rPr>
      </w:pPr>
    </w:p>
    <w:p w:rsidR="004E6C20" w:rsidRDefault="004E6C20" w:rsidP="004E6C20">
      <w:pPr>
        <w:ind w:left="567"/>
        <w:rPr>
          <w:rFonts w:asciiTheme="majorHAnsi" w:hAnsiTheme="majorHAnsi" w:cs="Times New Roman"/>
          <w:sz w:val="20"/>
          <w:szCs w:val="20"/>
        </w:rPr>
      </w:pPr>
      <w:r>
        <w:rPr>
          <w:rFonts w:asciiTheme="majorHAnsi" w:hAnsiTheme="majorHAnsi" w:cs="Times New Roman"/>
          <w:noProof/>
          <w:sz w:val="20"/>
          <w:szCs w:val="20"/>
          <w:lang w:eastAsia="en-AU"/>
        </w:rPr>
        <w:lastRenderedPageBreak/>
        <w:drawing>
          <wp:anchor distT="0" distB="0" distL="114300" distR="114300" simplePos="0" relativeHeight="251674624" behindDoc="1" locked="0" layoutInCell="1" allowOverlap="1" wp14:anchorId="28C02C83" wp14:editId="6F787208">
            <wp:simplePos x="0" y="0"/>
            <wp:positionH relativeFrom="column">
              <wp:posOffset>1503045</wp:posOffset>
            </wp:positionH>
            <wp:positionV relativeFrom="paragraph">
              <wp:posOffset>375920</wp:posOffset>
            </wp:positionV>
            <wp:extent cx="160020" cy="129540"/>
            <wp:effectExtent l="0" t="0" r="0" b="3810"/>
            <wp:wrapNone/>
            <wp:docPr id="13" name="Picture 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160020" cy="12954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 xml:space="preserve">In the Document Window, </w:t>
      </w:r>
      <w:r w:rsidR="007F3D0A">
        <w:rPr>
          <w:rFonts w:asciiTheme="majorHAnsi" w:hAnsiTheme="majorHAnsi" w:cs="Times New Roman"/>
          <w:sz w:val="20"/>
          <w:szCs w:val="20"/>
        </w:rPr>
        <w:t>NORMA now adds an asterisk to the Smoker subtype shape to indicate that it is derived</w:t>
      </w:r>
      <w:r>
        <w:rPr>
          <w:rFonts w:asciiTheme="majorHAnsi" w:hAnsiTheme="majorHAnsi" w:cs="Times New Roman"/>
          <w:sz w:val="20"/>
          <w:szCs w:val="20"/>
        </w:rPr>
        <w:t>. In the ORM Model Browser</w:t>
      </w:r>
      <w:r>
        <w:rPr>
          <w:rStyle w:val="FootnoteReference"/>
          <w:rFonts w:asciiTheme="majorHAnsi" w:hAnsiTheme="majorHAnsi" w:cs="Times New Roman"/>
          <w:sz w:val="20"/>
          <w:szCs w:val="20"/>
        </w:rPr>
        <w:footnoteReference w:id="3"/>
      </w:r>
      <w:r>
        <w:rPr>
          <w:rFonts w:asciiTheme="majorHAnsi" w:hAnsiTheme="majorHAnsi" w:cs="Times New Roman"/>
          <w:sz w:val="20"/>
          <w:szCs w:val="20"/>
        </w:rPr>
        <w:t xml:space="preserve">, </w:t>
      </w:r>
      <w:r w:rsidR="007F3D0A">
        <w:rPr>
          <w:rFonts w:asciiTheme="majorHAnsi" w:hAnsiTheme="majorHAnsi" w:cs="Times New Roman"/>
          <w:sz w:val="20"/>
          <w:szCs w:val="20"/>
        </w:rPr>
        <w:t xml:space="preserve">a </w:t>
      </w:r>
      <w:r w:rsidRPr="004E6C20">
        <w:rPr>
          <w:rFonts w:ascii="Arial Narrow" w:hAnsi="Arial Narrow" w:cs="Times New Roman"/>
          <w:sz w:val="18"/>
          <w:szCs w:val="18"/>
        </w:rPr>
        <w:t>Derivation Path</w:t>
      </w:r>
      <w:r>
        <w:rPr>
          <w:rFonts w:asciiTheme="majorHAnsi" w:hAnsiTheme="majorHAnsi" w:cs="Times New Roman"/>
          <w:sz w:val="20"/>
          <w:szCs w:val="20"/>
        </w:rPr>
        <w:t xml:space="preserve"> option preceded by a </w:t>
      </w:r>
      <w:r w:rsidRPr="004E6C20">
        <w:rPr>
          <w:rFonts w:asciiTheme="majorHAnsi" w:hAnsiTheme="majorHAnsi" w:cs="Times New Roman"/>
          <w:sz w:val="20"/>
          <w:szCs w:val="20"/>
        </w:rPr>
        <w:t xml:space="preserve">“winding path” icon </w:t>
      </w:r>
      <w:r>
        <w:rPr>
          <w:rFonts w:asciiTheme="majorHAnsi" w:hAnsiTheme="majorHAnsi" w:cs="Times New Roman"/>
          <w:sz w:val="20"/>
          <w:szCs w:val="20"/>
        </w:rPr>
        <w:t xml:space="preserve">        </w:t>
      </w:r>
      <w:r w:rsidRPr="004E6C20">
        <w:rPr>
          <w:rFonts w:asciiTheme="majorHAnsi" w:hAnsiTheme="majorHAnsi" w:cs="Times New Roman"/>
          <w:sz w:val="20"/>
          <w:szCs w:val="20"/>
        </w:rPr>
        <w:t xml:space="preserve">appears </w:t>
      </w:r>
      <w:r>
        <w:rPr>
          <w:rFonts w:asciiTheme="majorHAnsi" w:hAnsiTheme="majorHAnsi" w:cs="Times New Roman"/>
          <w:sz w:val="20"/>
          <w:szCs w:val="20"/>
        </w:rPr>
        <w:t>below Smoker</w:t>
      </w:r>
      <w:r w:rsidRPr="004E6C20">
        <w:rPr>
          <w:rFonts w:asciiTheme="majorHAnsi" w:hAnsiTheme="majorHAnsi" w:cs="Times New Roman"/>
          <w:sz w:val="20"/>
          <w:szCs w:val="20"/>
        </w:rPr>
        <w:t xml:space="preserve">, and a dialog opens for you to select the root object type for the derivation. </w:t>
      </w:r>
    </w:p>
    <w:p w:rsidR="007F3D0A" w:rsidRDefault="004E6C20" w:rsidP="00DC5A9C">
      <w:pPr>
        <w:ind w:left="567"/>
        <w:rPr>
          <w:rFonts w:asciiTheme="majorHAnsi" w:hAnsiTheme="majorHAnsi" w:cs="Times New Roman"/>
          <w:sz w:val="20"/>
          <w:szCs w:val="20"/>
        </w:rPr>
      </w:pPr>
      <w:r w:rsidRPr="004E6C20">
        <w:rPr>
          <w:noProof/>
          <w:lang w:eastAsia="en-AU"/>
        </w:rPr>
        <w:drawing>
          <wp:anchor distT="0" distB="0" distL="114300" distR="114300" simplePos="0" relativeHeight="251673600" behindDoc="1" locked="0" layoutInCell="1" allowOverlap="1" wp14:anchorId="7ABB91F1" wp14:editId="08DAC01E">
            <wp:simplePos x="0" y="0"/>
            <wp:positionH relativeFrom="column">
              <wp:posOffset>360045</wp:posOffset>
            </wp:positionH>
            <wp:positionV relativeFrom="paragraph">
              <wp:posOffset>76200</wp:posOffset>
            </wp:positionV>
            <wp:extent cx="2819400" cy="1249680"/>
            <wp:effectExtent l="0" t="0" r="0" b="762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19400"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671552" behindDoc="1" locked="0" layoutInCell="1" allowOverlap="1" wp14:anchorId="4B08F239" wp14:editId="31415ECF">
            <wp:simplePos x="0" y="0"/>
            <wp:positionH relativeFrom="column">
              <wp:posOffset>3286125</wp:posOffset>
            </wp:positionH>
            <wp:positionV relativeFrom="paragraph">
              <wp:posOffset>111125</wp:posOffset>
            </wp:positionV>
            <wp:extent cx="2179320" cy="1737360"/>
            <wp:effectExtent l="0" t="0" r="0" b="0"/>
            <wp:wrapNone/>
            <wp:docPr id="7" name="Pictur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2179320" cy="1737360"/>
                    </a:xfrm>
                    <a:prstGeom prst="rect">
                      <a:avLst/>
                    </a:prstGeom>
                  </pic:spPr>
                </pic:pic>
              </a:graphicData>
            </a:graphic>
            <wp14:sizeRelH relativeFrom="page">
              <wp14:pctWidth>0</wp14:pctWidth>
            </wp14:sizeRelH>
            <wp14:sizeRelV relativeFrom="page">
              <wp14:pctHeight>0</wp14:pctHeight>
            </wp14:sizeRelV>
          </wp:anchor>
        </w:drawing>
      </w:r>
    </w:p>
    <w:p w:rsidR="007F3D0A" w:rsidRDefault="007F3D0A" w:rsidP="00DC5A9C">
      <w:pPr>
        <w:ind w:left="567"/>
        <w:rPr>
          <w:rFonts w:asciiTheme="majorHAnsi" w:hAnsiTheme="majorHAnsi" w:cs="Times New Roman"/>
          <w:sz w:val="20"/>
          <w:szCs w:val="20"/>
        </w:rPr>
      </w:pPr>
    </w:p>
    <w:p w:rsidR="007F3D0A" w:rsidRDefault="007F3D0A" w:rsidP="00DC5A9C">
      <w:pPr>
        <w:ind w:left="567"/>
        <w:rPr>
          <w:rFonts w:asciiTheme="majorHAnsi" w:hAnsiTheme="majorHAnsi" w:cs="Times New Roman"/>
          <w:sz w:val="20"/>
          <w:szCs w:val="20"/>
        </w:rPr>
      </w:pPr>
    </w:p>
    <w:p w:rsidR="007F3D0A" w:rsidRDefault="007F3D0A" w:rsidP="00DC5A9C">
      <w:pPr>
        <w:ind w:left="567"/>
        <w:rPr>
          <w:rFonts w:asciiTheme="majorHAnsi" w:hAnsiTheme="majorHAnsi" w:cs="Times New Roman"/>
          <w:sz w:val="20"/>
          <w:szCs w:val="20"/>
        </w:rPr>
      </w:pPr>
    </w:p>
    <w:p w:rsidR="007F3D0A" w:rsidRDefault="007F3D0A" w:rsidP="00DC5A9C">
      <w:pPr>
        <w:ind w:left="567"/>
        <w:rPr>
          <w:rFonts w:asciiTheme="majorHAnsi" w:hAnsiTheme="majorHAnsi" w:cs="Times New Roman"/>
          <w:sz w:val="20"/>
          <w:szCs w:val="20"/>
        </w:rPr>
      </w:pPr>
    </w:p>
    <w:p w:rsidR="007F3D0A" w:rsidRDefault="007F3D0A" w:rsidP="00DC5A9C">
      <w:pPr>
        <w:ind w:left="567"/>
        <w:rPr>
          <w:rFonts w:asciiTheme="majorHAnsi" w:hAnsiTheme="majorHAnsi" w:cs="Times New Roman"/>
          <w:sz w:val="20"/>
          <w:szCs w:val="20"/>
        </w:rPr>
      </w:pPr>
    </w:p>
    <w:p w:rsidR="007F3D0A" w:rsidRDefault="007F3D0A" w:rsidP="00DC5A9C">
      <w:pPr>
        <w:ind w:left="567"/>
        <w:rPr>
          <w:rFonts w:asciiTheme="majorHAnsi" w:hAnsiTheme="majorHAnsi" w:cs="Times New Roman"/>
          <w:sz w:val="20"/>
          <w:szCs w:val="20"/>
        </w:rPr>
      </w:pPr>
    </w:p>
    <w:p w:rsidR="007F3D0A" w:rsidRDefault="007F3D0A" w:rsidP="00DC5A9C">
      <w:pPr>
        <w:ind w:left="567"/>
        <w:rPr>
          <w:rFonts w:asciiTheme="majorHAnsi" w:hAnsiTheme="majorHAnsi" w:cs="Times New Roman"/>
          <w:sz w:val="20"/>
          <w:szCs w:val="20"/>
        </w:rPr>
      </w:pPr>
    </w:p>
    <w:p w:rsidR="007F3D0A" w:rsidRDefault="007F3D0A" w:rsidP="00DC5A9C">
      <w:pPr>
        <w:ind w:left="567"/>
        <w:rPr>
          <w:rFonts w:asciiTheme="majorHAnsi" w:hAnsiTheme="majorHAnsi" w:cs="Times New Roman"/>
          <w:sz w:val="20"/>
          <w:szCs w:val="20"/>
        </w:rPr>
      </w:pPr>
    </w:p>
    <w:p w:rsidR="007F3D0A" w:rsidRDefault="007F3D0A" w:rsidP="00DC5A9C">
      <w:pPr>
        <w:ind w:left="567"/>
        <w:rPr>
          <w:rFonts w:asciiTheme="majorHAnsi" w:hAnsiTheme="majorHAnsi" w:cs="Times New Roman"/>
          <w:sz w:val="20"/>
          <w:szCs w:val="20"/>
        </w:rPr>
      </w:pPr>
    </w:p>
    <w:p w:rsidR="007F3D0A" w:rsidRDefault="007F3D0A" w:rsidP="00DC5A9C">
      <w:pPr>
        <w:ind w:left="567"/>
        <w:rPr>
          <w:rFonts w:asciiTheme="majorHAnsi" w:hAnsiTheme="majorHAnsi" w:cs="Times New Roman"/>
          <w:sz w:val="20"/>
          <w:szCs w:val="20"/>
        </w:rPr>
      </w:pPr>
    </w:p>
    <w:p w:rsidR="007F3D0A" w:rsidRDefault="007F3D0A" w:rsidP="004E6C20">
      <w:pPr>
        <w:tabs>
          <w:tab w:val="left" w:pos="1956"/>
        </w:tabs>
        <w:ind w:left="567"/>
        <w:rPr>
          <w:rFonts w:asciiTheme="majorHAnsi" w:hAnsiTheme="majorHAnsi" w:cs="Times New Roman"/>
          <w:sz w:val="20"/>
          <w:szCs w:val="20"/>
        </w:rPr>
      </w:pPr>
    </w:p>
    <w:p w:rsidR="004E6C20" w:rsidRPr="004E6C20" w:rsidRDefault="001B32E1" w:rsidP="004E6C20">
      <w:pPr>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675648" behindDoc="0" locked="0" layoutInCell="1" allowOverlap="1" wp14:anchorId="28833159" wp14:editId="4C08E139">
            <wp:simplePos x="0" y="0"/>
            <wp:positionH relativeFrom="column">
              <wp:posOffset>3590925</wp:posOffset>
            </wp:positionH>
            <wp:positionV relativeFrom="paragraph">
              <wp:posOffset>28575</wp:posOffset>
            </wp:positionV>
            <wp:extent cx="1874520" cy="914400"/>
            <wp:effectExtent l="0" t="0" r="0" b="0"/>
            <wp:wrapSquare wrapText="bothSides"/>
            <wp:docPr id="14" name="Picture 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874520" cy="914400"/>
                    </a:xfrm>
                    <a:prstGeom prst="rect">
                      <a:avLst/>
                    </a:prstGeom>
                  </pic:spPr>
                </pic:pic>
              </a:graphicData>
            </a:graphic>
            <wp14:sizeRelH relativeFrom="page">
              <wp14:pctWidth>0</wp14:pctWidth>
            </wp14:sizeRelH>
            <wp14:sizeRelV relativeFrom="page">
              <wp14:pctHeight>0</wp14:pctHeight>
            </wp14:sizeRelV>
          </wp:anchor>
        </w:drawing>
      </w:r>
      <w:r w:rsidR="004E6C20" w:rsidRPr="004E6C20">
        <w:rPr>
          <w:rFonts w:asciiTheme="majorHAnsi" w:hAnsiTheme="majorHAnsi" w:cs="Times New Roman"/>
          <w:sz w:val="20"/>
          <w:szCs w:val="20"/>
        </w:rPr>
        <w:t>In this case, we wish to define a smoker as a person who smokes. So all we need do to declare the derivation path is to start with Person as the root object type and then navigate to its smokes role. Choose Person by double-clicking it, or by selecting it and pressing Enter.</w:t>
      </w:r>
    </w:p>
    <w:p w:rsidR="004E6C20" w:rsidRDefault="004E6C20" w:rsidP="004E6C20">
      <w:pPr>
        <w:tabs>
          <w:tab w:val="left" w:pos="1956"/>
        </w:tabs>
        <w:ind w:left="567"/>
        <w:rPr>
          <w:rFonts w:asciiTheme="majorHAnsi" w:hAnsiTheme="majorHAnsi" w:cs="Times New Roman"/>
          <w:sz w:val="20"/>
          <w:szCs w:val="20"/>
        </w:rPr>
      </w:pPr>
    </w:p>
    <w:p w:rsidR="001B32E1" w:rsidRDefault="000245D7" w:rsidP="001B32E1">
      <w:pPr>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70592" behindDoc="1" locked="0" layoutInCell="1" allowOverlap="1" wp14:anchorId="3CF33698" wp14:editId="5982335E">
            <wp:simplePos x="0" y="0"/>
            <wp:positionH relativeFrom="column">
              <wp:posOffset>3225165</wp:posOffset>
            </wp:positionH>
            <wp:positionV relativeFrom="paragraph">
              <wp:posOffset>62230</wp:posOffset>
            </wp:positionV>
            <wp:extent cx="2194560" cy="1447800"/>
            <wp:effectExtent l="0" t="0" r="0" b="0"/>
            <wp:wrapSquare wrapText="bothSides"/>
            <wp:docPr id="603" name="Picture 6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2194560" cy="1447800"/>
                    </a:xfrm>
                    <a:prstGeom prst="rect">
                      <a:avLst/>
                    </a:prstGeom>
                  </pic:spPr>
                </pic:pic>
              </a:graphicData>
            </a:graphic>
            <wp14:sizeRelH relativeFrom="page">
              <wp14:pctWidth>0</wp14:pctWidth>
            </wp14:sizeRelH>
            <wp14:sizeRelV relativeFrom="page">
              <wp14:pctHeight>0</wp14:pctHeight>
            </wp14:sizeRelV>
          </wp:anchor>
        </w:drawing>
      </w:r>
      <w:r w:rsidR="001B32E1" w:rsidRPr="001B32E1">
        <w:rPr>
          <w:rFonts w:asciiTheme="majorHAnsi" w:hAnsiTheme="majorHAnsi" w:cs="Times New Roman"/>
          <w:sz w:val="20"/>
          <w:szCs w:val="20"/>
        </w:rPr>
        <w:t xml:space="preserve">A </w:t>
      </w:r>
      <w:r w:rsidR="001B32E1" w:rsidRPr="001B32E1">
        <w:rPr>
          <w:rFonts w:ascii="Arial Narrow" w:hAnsi="Arial Narrow" w:cs="Times New Roman"/>
          <w:sz w:val="18"/>
          <w:szCs w:val="18"/>
        </w:rPr>
        <w:t xml:space="preserve">Join </w:t>
      </w:r>
      <w:proofErr w:type="gramStart"/>
      <w:r w:rsidR="001B32E1" w:rsidRPr="001B32E1">
        <w:rPr>
          <w:rFonts w:ascii="Arial Narrow" w:hAnsi="Arial Narrow" w:cs="Times New Roman"/>
          <w:sz w:val="18"/>
          <w:szCs w:val="18"/>
        </w:rPr>
        <w:t>To</w:t>
      </w:r>
      <w:proofErr w:type="gramEnd"/>
      <w:r w:rsidR="001B32E1" w:rsidRPr="001B32E1">
        <w:rPr>
          <w:rFonts w:ascii="Arial Narrow" w:hAnsi="Arial Narrow" w:cs="Times New Roman"/>
          <w:sz w:val="18"/>
          <w:szCs w:val="18"/>
        </w:rPr>
        <w:t xml:space="preserve"> (Automatic Branching Mode)</w:t>
      </w:r>
      <w:r w:rsidR="001B32E1" w:rsidRPr="001B32E1">
        <w:rPr>
          <w:rFonts w:asciiTheme="majorHAnsi" w:hAnsiTheme="majorHAnsi" w:cs="Times New Roman"/>
          <w:sz w:val="20"/>
          <w:szCs w:val="20"/>
        </w:rPr>
        <w:t xml:space="preserve"> dialog opens for you to continue the derivation path from Person. Automatic Branching Mode guarantees that the paths entered are properly connected via joins, so long as the underlying model is unchanged</w:t>
      </w:r>
      <w:r w:rsidR="001B32E1" w:rsidRPr="001B32E1">
        <w:rPr>
          <w:rStyle w:val="FootnoteReference"/>
          <w:rFonts w:cs="Times New Roman"/>
          <w:sz w:val="20"/>
          <w:szCs w:val="20"/>
        </w:rPr>
        <w:footnoteReference w:id="4"/>
      </w:r>
      <w:r w:rsidR="001B32E1" w:rsidRPr="001B32E1">
        <w:rPr>
          <w:rFonts w:asciiTheme="majorHAnsi" w:hAnsiTheme="majorHAnsi" w:cs="Times New Roman"/>
          <w:sz w:val="20"/>
          <w:szCs w:val="20"/>
        </w:rPr>
        <w:t xml:space="preserve">. You now need to choose a role to continue the path. NORMA displays each role in angle brackets (e.g. </w:t>
      </w:r>
      <w:r w:rsidR="001B32E1" w:rsidRPr="001B32E1">
        <w:rPr>
          <w:rFonts w:ascii="Arial Narrow" w:hAnsi="Arial Narrow" w:cs="Times New Roman"/>
          <w:sz w:val="18"/>
          <w:szCs w:val="18"/>
        </w:rPr>
        <w:t>“&lt;Person&gt;</w:t>
      </w:r>
      <w:r w:rsidR="001B32E1" w:rsidRPr="001B32E1">
        <w:rPr>
          <w:rFonts w:asciiTheme="majorHAnsi" w:hAnsiTheme="majorHAnsi" w:cs="Times New Roman"/>
          <w:sz w:val="20"/>
          <w:szCs w:val="20"/>
        </w:rPr>
        <w:t xml:space="preserve">”) within its fact type. Choose Person’s role in the fact type </w:t>
      </w:r>
      <w:r w:rsidR="001B32E1" w:rsidRPr="001B32E1">
        <w:rPr>
          <w:rFonts w:ascii="Arial Narrow" w:hAnsi="Arial Narrow" w:cs="Times New Roman"/>
          <w:sz w:val="18"/>
          <w:szCs w:val="18"/>
        </w:rPr>
        <w:t>Person smokes</w:t>
      </w:r>
      <w:r w:rsidR="001B32E1" w:rsidRPr="001B32E1">
        <w:rPr>
          <w:rFonts w:asciiTheme="majorHAnsi" w:hAnsiTheme="majorHAnsi" w:cs="Times New Roman"/>
          <w:sz w:val="20"/>
          <w:szCs w:val="20"/>
        </w:rPr>
        <w:t xml:space="preserve"> by double-clicking it, or by selecting it and pressing Enter. </w:t>
      </w:r>
    </w:p>
    <w:p w:rsidR="001B32E1" w:rsidRDefault="001B32E1" w:rsidP="001B32E1">
      <w:pPr>
        <w:ind w:left="567"/>
        <w:rPr>
          <w:rFonts w:asciiTheme="majorHAnsi" w:hAnsiTheme="majorHAnsi" w:cs="Times New Roman"/>
          <w:sz w:val="20"/>
          <w:szCs w:val="20"/>
        </w:rPr>
      </w:pPr>
    </w:p>
    <w:p w:rsidR="001B32E1" w:rsidRPr="001B32E1" w:rsidRDefault="001B32E1" w:rsidP="001B32E1">
      <w:pPr>
        <w:ind w:left="567"/>
        <w:rPr>
          <w:rFonts w:asciiTheme="majorHAnsi" w:hAnsiTheme="majorHAnsi" w:cs="Times New Roman"/>
          <w:sz w:val="20"/>
          <w:szCs w:val="20"/>
        </w:rPr>
      </w:pPr>
      <w:r w:rsidRPr="001B32E1">
        <w:rPr>
          <w:rFonts w:asciiTheme="majorHAnsi" w:hAnsiTheme="majorHAnsi" w:cs="Times New Roman"/>
          <w:sz w:val="20"/>
          <w:szCs w:val="20"/>
        </w:rPr>
        <w:t>If the same object type play</w:t>
      </w:r>
      <w:r>
        <w:rPr>
          <w:rFonts w:asciiTheme="majorHAnsi" w:hAnsiTheme="majorHAnsi" w:cs="Times New Roman"/>
          <w:sz w:val="20"/>
          <w:szCs w:val="20"/>
        </w:rPr>
        <w:t>s</w:t>
      </w:r>
      <w:r w:rsidRPr="001B32E1">
        <w:rPr>
          <w:rFonts w:asciiTheme="majorHAnsi" w:hAnsiTheme="majorHAnsi" w:cs="Times New Roman"/>
          <w:sz w:val="20"/>
          <w:szCs w:val="20"/>
        </w:rPr>
        <w:t xml:space="preserve"> more than one role in the same fact type, the fact type would be displayed multiple times, with the relevant role in angle brackets. For example, if we added the fact type </w:t>
      </w:r>
      <w:r w:rsidRPr="001B32E1">
        <w:rPr>
          <w:rFonts w:ascii="Arial Narrow" w:hAnsi="Arial Narrow" w:cs="Times New Roman"/>
          <w:sz w:val="18"/>
          <w:szCs w:val="18"/>
        </w:rPr>
        <w:t>Person likes Person</w:t>
      </w:r>
      <w:r w:rsidRPr="001B32E1">
        <w:rPr>
          <w:rFonts w:asciiTheme="majorHAnsi" w:hAnsiTheme="majorHAnsi" w:cs="Times New Roman"/>
          <w:sz w:val="20"/>
          <w:szCs w:val="20"/>
        </w:rPr>
        <w:t xml:space="preserve"> to the schema, we would see the following displayed: </w:t>
      </w:r>
      <w:r w:rsidRPr="001B32E1">
        <w:rPr>
          <w:rFonts w:ascii="Arial Narrow" w:hAnsi="Arial Narrow" w:cs="Times New Roman"/>
          <w:sz w:val="18"/>
          <w:szCs w:val="18"/>
        </w:rPr>
        <w:t>&lt;Person&gt; likes Person</w:t>
      </w:r>
      <w:r w:rsidRPr="001B32E1">
        <w:rPr>
          <w:rFonts w:asciiTheme="majorHAnsi" w:hAnsiTheme="majorHAnsi" w:cs="Times New Roman"/>
          <w:sz w:val="20"/>
          <w:szCs w:val="20"/>
        </w:rPr>
        <w:t xml:space="preserve"> (for choosing the first role), and </w:t>
      </w:r>
      <w:r w:rsidRPr="001B32E1">
        <w:rPr>
          <w:rFonts w:ascii="Arial Narrow" w:hAnsi="Arial Narrow" w:cs="Times New Roman"/>
          <w:sz w:val="18"/>
          <w:szCs w:val="18"/>
        </w:rPr>
        <w:t>Person likes &lt;Person&gt;</w:t>
      </w:r>
      <w:r w:rsidRPr="001B32E1">
        <w:rPr>
          <w:rFonts w:asciiTheme="majorHAnsi" w:hAnsiTheme="majorHAnsi" w:cs="Times New Roman"/>
          <w:sz w:val="20"/>
          <w:szCs w:val="20"/>
        </w:rPr>
        <w:t xml:space="preserve"> (for choosing the second role</w:t>
      </w:r>
      <w:r>
        <w:rPr>
          <w:rFonts w:asciiTheme="majorHAnsi" w:hAnsiTheme="majorHAnsi" w:cs="Times New Roman"/>
          <w:sz w:val="20"/>
          <w:szCs w:val="20"/>
        </w:rPr>
        <w:t>)</w:t>
      </w:r>
      <w:r w:rsidRPr="001B32E1">
        <w:rPr>
          <w:rFonts w:asciiTheme="majorHAnsi" w:hAnsiTheme="majorHAnsi" w:cs="Times New Roman"/>
          <w:sz w:val="20"/>
          <w:szCs w:val="20"/>
        </w:rPr>
        <w:t xml:space="preserve">. </w:t>
      </w:r>
    </w:p>
    <w:p w:rsidR="001B32E1" w:rsidRDefault="001B32E1" w:rsidP="001B32E1">
      <w:pPr>
        <w:ind w:left="567"/>
        <w:rPr>
          <w:rFonts w:asciiTheme="majorHAnsi" w:hAnsiTheme="majorHAnsi" w:cs="Times New Roman"/>
          <w:sz w:val="20"/>
          <w:szCs w:val="20"/>
        </w:rPr>
      </w:pPr>
    </w:p>
    <w:p w:rsidR="001B32E1" w:rsidRDefault="001B32E1" w:rsidP="001B32E1">
      <w:pPr>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677696" behindDoc="0" locked="0" layoutInCell="1" allowOverlap="1" wp14:anchorId="09511D39" wp14:editId="07DADB31">
            <wp:simplePos x="0" y="0"/>
            <wp:positionH relativeFrom="column">
              <wp:posOffset>3621405</wp:posOffset>
            </wp:positionH>
            <wp:positionV relativeFrom="paragraph">
              <wp:posOffset>8890</wp:posOffset>
            </wp:positionV>
            <wp:extent cx="1760220" cy="640080"/>
            <wp:effectExtent l="0" t="0" r="0" b="7620"/>
            <wp:wrapSquare wrapText="bothSides"/>
            <wp:docPr id="16" name="Pictur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1760220" cy="640080"/>
                    </a:xfrm>
                    <a:prstGeom prst="rect">
                      <a:avLst/>
                    </a:prstGeom>
                  </pic:spPr>
                </pic:pic>
              </a:graphicData>
            </a:graphic>
            <wp14:sizeRelH relativeFrom="page">
              <wp14:pctWidth>0</wp14:pctWidth>
            </wp14:sizeRelH>
            <wp14:sizeRelV relativeFrom="page">
              <wp14:pctHeight>0</wp14:pctHeight>
            </wp14:sizeRelV>
          </wp:anchor>
        </w:drawing>
      </w:r>
      <w:r w:rsidRPr="001B32E1">
        <w:rPr>
          <w:rFonts w:asciiTheme="majorHAnsi" w:hAnsiTheme="majorHAnsi" w:cs="Times New Roman"/>
          <w:sz w:val="20"/>
          <w:szCs w:val="20"/>
        </w:rPr>
        <w:t xml:space="preserve">Whenever you add a role occurrence to the path, NORMA appends a number to distinguish that occurrence from others based on the same object type. In this case, NORMA automatically appends “#1” to “Person” in displaying this occurrence of the </w:t>
      </w:r>
      <w:r w:rsidRPr="001B32E1">
        <w:rPr>
          <w:rFonts w:ascii="Arial Narrow" w:hAnsi="Arial Narrow" w:cs="Times New Roman"/>
          <w:sz w:val="18"/>
          <w:szCs w:val="18"/>
        </w:rPr>
        <w:t>Person smokes</w:t>
      </w:r>
      <w:r w:rsidRPr="001B32E1">
        <w:rPr>
          <w:rFonts w:asciiTheme="majorHAnsi" w:hAnsiTheme="majorHAnsi" w:cs="Times New Roman"/>
          <w:sz w:val="20"/>
          <w:szCs w:val="20"/>
        </w:rPr>
        <w:t xml:space="preserve"> fact type. </w:t>
      </w:r>
      <w:r w:rsidR="00284C44" w:rsidRPr="001B32E1">
        <w:rPr>
          <w:rFonts w:asciiTheme="majorHAnsi" w:hAnsiTheme="majorHAnsi" w:cs="Times New Roman"/>
          <w:sz w:val="20"/>
          <w:szCs w:val="20"/>
        </w:rPr>
        <w:t xml:space="preserve">That completes the derivation path. </w:t>
      </w:r>
      <w:r w:rsidR="00284C44">
        <w:rPr>
          <w:rFonts w:asciiTheme="majorHAnsi" w:hAnsiTheme="majorHAnsi" w:cs="Times New Roman"/>
          <w:sz w:val="20"/>
          <w:szCs w:val="20"/>
        </w:rPr>
        <w:t xml:space="preserve"> </w:t>
      </w:r>
    </w:p>
    <w:p w:rsidR="001B32E1" w:rsidRDefault="001B32E1" w:rsidP="001B32E1">
      <w:pPr>
        <w:ind w:left="567"/>
        <w:rPr>
          <w:rFonts w:asciiTheme="majorHAnsi" w:hAnsiTheme="majorHAnsi" w:cs="Times New Roman"/>
          <w:sz w:val="20"/>
          <w:szCs w:val="20"/>
        </w:rPr>
      </w:pPr>
    </w:p>
    <w:p w:rsidR="00D118B6" w:rsidRDefault="00D118B6">
      <w:pPr>
        <w:rPr>
          <w:rFonts w:asciiTheme="majorHAnsi" w:hAnsiTheme="majorHAnsi" w:cs="Times New Roman"/>
          <w:sz w:val="20"/>
          <w:szCs w:val="20"/>
        </w:rPr>
      </w:pPr>
      <w:r>
        <w:rPr>
          <w:rFonts w:asciiTheme="majorHAnsi" w:hAnsiTheme="majorHAnsi" w:cs="Times New Roman"/>
          <w:sz w:val="20"/>
          <w:szCs w:val="20"/>
        </w:rPr>
        <w:br w:type="page"/>
      </w:r>
    </w:p>
    <w:p w:rsidR="001B32E1" w:rsidRDefault="00284C44" w:rsidP="001B32E1">
      <w:pPr>
        <w:ind w:left="567"/>
        <w:rPr>
          <w:rFonts w:asciiTheme="majorHAnsi" w:hAnsiTheme="majorHAnsi" w:cs="Times New Roman"/>
          <w:sz w:val="20"/>
          <w:szCs w:val="20"/>
        </w:rPr>
      </w:pPr>
      <w:r>
        <w:rPr>
          <w:rFonts w:asciiTheme="majorHAnsi" w:hAnsiTheme="majorHAnsi" w:cs="Times New Roman"/>
          <w:noProof/>
          <w:sz w:val="20"/>
          <w:szCs w:val="20"/>
          <w:lang w:eastAsia="en-AU"/>
        </w:rPr>
        <w:lastRenderedPageBreak/>
        <w:drawing>
          <wp:anchor distT="0" distB="0" distL="114300" distR="114300" simplePos="0" relativeHeight="251678720" behindDoc="1" locked="0" layoutInCell="1" allowOverlap="1" wp14:anchorId="3AE08AB0" wp14:editId="53354AD8">
            <wp:simplePos x="0" y="0"/>
            <wp:positionH relativeFrom="column">
              <wp:posOffset>2798445</wp:posOffset>
            </wp:positionH>
            <wp:positionV relativeFrom="paragraph">
              <wp:posOffset>59690</wp:posOffset>
            </wp:positionV>
            <wp:extent cx="2667000" cy="541020"/>
            <wp:effectExtent l="0" t="0" r="0" b="0"/>
            <wp:wrapTight wrapText="bothSides">
              <wp:wrapPolygon edited="0">
                <wp:start x="0" y="0"/>
                <wp:lineTo x="0" y="20535"/>
                <wp:lineTo x="21446" y="20535"/>
                <wp:lineTo x="21446" y="0"/>
                <wp:lineTo x="0" y="0"/>
              </wp:wrapPolygon>
            </wp:wrapTight>
            <wp:docPr id="17" name="Pictur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2667000" cy="541020"/>
                    </a:xfrm>
                    <a:prstGeom prst="rect">
                      <a:avLst/>
                    </a:prstGeom>
                  </pic:spPr>
                </pic:pic>
              </a:graphicData>
            </a:graphic>
            <wp14:sizeRelH relativeFrom="page">
              <wp14:pctWidth>0</wp14:pctWidth>
            </wp14:sizeRelH>
            <wp14:sizeRelV relativeFrom="page">
              <wp14:pctHeight>0</wp14:pctHeight>
            </wp14:sizeRelV>
          </wp:anchor>
        </w:drawing>
      </w:r>
      <w:r w:rsidR="001B32E1" w:rsidRPr="001B32E1">
        <w:rPr>
          <w:rFonts w:asciiTheme="majorHAnsi" w:hAnsiTheme="majorHAnsi" w:cs="Times New Roman"/>
          <w:sz w:val="20"/>
          <w:szCs w:val="20"/>
        </w:rPr>
        <w:t xml:space="preserve">Now select the Smoker subtype shape on the diagram, and open the Verbalization Browser. The derivation rule that you just entered in the </w:t>
      </w:r>
      <w:r w:rsidR="001B32E1">
        <w:rPr>
          <w:rFonts w:asciiTheme="majorHAnsi" w:hAnsiTheme="majorHAnsi" w:cs="Times New Roman"/>
          <w:sz w:val="20"/>
          <w:szCs w:val="20"/>
        </w:rPr>
        <w:t xml:space="preserve">ORM </w:t>
      </w:r>
      <w:r w:rsidR="001B32E1" w:rsidRPr="001B32E1">
        <w:rPr>
          <w:rFonts w:asciiTheme="majorHAnsi" w:hAnsiTheme="majorHAnsi" w:cs="Times New Roman"/>
          <w:sz w:val="20"/>
          <w:szCs w:val="20"/>
        </w:rPr>
        <w:t xml:space="preserve">Model Browser is verbalized as </w:t>
      </w:r>
      <w:r w:rsidR="001B32E1" w:rsidRPr="00284C44">
        <w:rPr>
          <w:rFonts w:ascii="Arial Narrow" w:hAnsi="Arial Narrow" w:cs="Times New Roman"/>
          <w:sz w:val="18"/>
          <w:szCs w:val="18"/>
        </w:rPr>
        <w:t>“*</w:t>
      </w:r>
      <w:r w:rsidR="001B32E1" w:rsidRPr="00284C44">
        <w:rPr>
          <w:rFonts w:ascii="Arial Narrow" w:hAnsi="Arial Narrow" w:cs="Times New Roman"/>
          <w:b/>
          <w:sz w:val="18"/>
          <w:szCs w:val="18"/>
        </w:rPr>
        <w:t>Each</w:t>
      </w:r>
      <w:r w:rsidR="001B32E1" w:rsidRPr="00284C44">
        <w:rPr>
          <w:rFonts w:ascii="Arial Narrow" w:hAnsi="Arial Narrow" w:cs="Times New Roman"/>
          <w:sz w:val="18"/>
          <w:szCs w:val="18"/>
        </w:rPr>
        <w:t xml:space="preserve"> Smoker is </w:t>
      </w:r>
      <w:r w:rsidR="001B32E1" w:rsidRPr="00284C44">
        <w:rPr>
          <w:rFonts w:ascii="Arial Narrow" w:hAnsi="Arial Narrow" w:cs="Times New Roman"/>
          <w:b/>
          <w:sz w:val="18"/>
          <w:szCs w:val="18"/>
        </w:rPr>
        <w:t>some</w:t>
      </w:r>
      <w:r w:rsidR="001B32E1" w:rsidRPr="00284C44">
        <w:rPr>
          <w:rFonts w:ascii="Arial Narrow" w:hAnsi="Arial Narrow" w:cs="Times New Roman"/>
          <w:sz w:val="18"/>
          <w:szCs w:val="18"/>
        </w:rPr>
        <w:t xml:space="preserve"> Person </w:t>
      </w:r>
      <w:r w:rsidR="001B32E1" w:rsidRPr="00284C44">
        <w:rPr>
          <w:rFonts w:ascii="Arial Narrow" w:hAnsi="Arial Narrow" w:cs="Times New Roman"/>
          <w:b/>
          <w:sz w:val="18"/>
          <w:szCs w:val="18"/>
        </w:rPr>
        <w:t>that</w:t>
      </w:r>
      <w:r w:rsidR="001B32E1" w:rsidRPr="00284C44">
        <w:rPr>
          <w:rFonts w:ascii="Arial Narrow" w:hAnsi="Arial Narrow" w:cs="Times New Roman"/>
          <w:sz w:val="18"/>
          <w:szCs w:val="18"/>
        </w:rPr>
        <w:t xml:space="preserve"> smokes</w:t>
      </w:r>
      <w:r w:rsidR="001B32E1" w:rsidRPr="001B32E1">
        <w:rPr>
          <w:rFonts w:asciiTheme="majorHAnsi" w:hAnsiTheme="majorHAnsi" w:cs="Times New Roman"/>
          <w:sz w:val="20"/>
          <w:szCs w:val="20"/>
        </w:rPr>
        <w:t xml:space="preserve">”. </w:t>
      </w:r>
    </w:p>
    <w:p w:rsidR="001B32E1" w:rsidRDefault="001B32E1" w:rsidP="001B32E1">
      <w:pPr>
        <w:ind w:left="567"/>
        <w:rPr>
          <w:rFonts w:asciiTheme="majorHAnsi" w:hAnsiTheme="majorHAnsi" w:cs="Times New Roman"/>
          <w:sz w:val="20"/>
          <w:szCs w:val="20"/>
        </w:rPr>
      </w:pPr>
    </w:p>
    <w:p w:rsidR="001B32E1" w:rsidRPr="001B32E1" w:rsidRDefault="001B32E1" w:rsidP="001B32E1">
      <w:pPr>
        <w:ind w:left="567"/>
        <w:rPr>
          <w:rFonts w:asciiTheme="majorHAnsi" w:hAnsiTheme="majorHAnsi" w:cs="Times New Roman"/>
          <w:sz w:val="20"/>
          <w:szCs w:val="20"/>
        </w:rPr>
      </w:pPr>
      <w:r w:rsidRPr="001B32E1">
        <w:rPr>
          <w:rFonts w:asciiTheme="majorHAnsi" w:hAnsiTheme="majorHAnsi" w:cs="Times New Roman"/>
          <w:sz w:val="20"/>
          <w:szCs w:val="20"/>
        </w:rPr>
        <w:t xml:space="preserve">To improve the verbalization, select the Person shape, and in the Properties </w:t>
      </w:r>
      <w:r w:rsidR="00284C44">
        <w:rPr>
          <w:rFonts w:asciiTheme="majorHAnsi" w:hAnsiTheme="majorHAnsi" w:cs="Times New Roman"/>
          <w:sz w:val="20"/>
          <w:szCs w:val="20"/>
        </w:rPr>
        <w:t>w</w:t>
      </w:r>
      <w:r w:rsidRPr="001B32E1">
        <w:rPr>
          <w:rFonts w:asciiTheme="majorHAnsi" w:hAnsiTheme="majorHAnsi" w:cs="Times New Roman"/>
          <w:sz w:val="20"/>
          <w:szCs w:val="20"/>
        </w:rPr>
        <w:t xml:space="preserve">indow toggle its </w:t>
      </w:r>
      <w:proofErr w:type="spellStart"/>
      <w:r w:rsidRPr="00284C44">
        <w:rPr>
          <w:rFonts w:ascii="Arial Narrow" w:hAnsi="Arial Narrow" w:cs="Times New Roman"/>
          <w:sz w:val="18"/>
          <w:szCs w:val="18"/>
        </w:rPr>
        <w:t>IsPersonal</w:t>
      </w:r>
      <w:proofErr w:type="spellEnd"/>
      <w:r w:rsidRPr="001B32E1">
        <w:rPr>
          <w:rFonts w:asciiTheme="majorHAnsi" w:hAnsiTheme="majorHAnsi" w:cs="Times New Roman"/>
          <w:sz w:val="20"/>
          <w:szCs w:val="20"/>
        </w:rPr>
        <w:t xml:space="preserve"> property </w:t>
      </w:r>
      <w:r w:rsidR="00284C44">
        <w:rPr>
          <w:rFonts w:asciiTheme="majorHAnsi" w:hAnsiTheme="majorHAnsi" w:cs="Times New Roman"/>
          <w:sz w:val="20"/>
          <w:szCs w:val="20"/>
        </w:rPr>
        <w:t xml:space="preserve">entry from False </w:t>
      </w:r>
      <w:r w:rsidRPr="001B32E1">
        <w:rPr>
          <w:rFonts w:asciiTheme="majorHAnsi" w:hAnsiTheme="majorHAnsi" w:cs="Times New Roman"/>
          <w:sz w:val="20"/>
          <w:szCs w:val="20"/>
        </w:rPr>
        <w:t xml:space="preserve">to </w:t>
      </w:r>
      <w:proofErr w:type="gramStart"/>
      <w:r w:rsidRPr="001B32E1">
        <w:rPr>
          <w:rFonts w:asciiTheme="majorHAnsi" w:hAnsiTheme="majorHAnsi" w:cs="Times New Roman"/>
          <w:sz w:val="20"/>
          <w:szCs w:val="20"/>
        </w:rPr>
        <w:t>True</w:t>
      </w:r>
      <w:proofErr w:type="gramEnd"/>
      <w:r w:rsidR="00284C44">
        <w:rPr>
          <w:rFonts w:asciiTheme="majorHAnsi" w:hAnsiTheme="majorHAnsi" w:cs="Times New Roman"/>
          <w:sz w:val="20"/>
          <w:szCs w:val="20"/>
        </w:rPr>
        <w:t xml:space="preserve">, either by double-clicking the entry or by selecting True from the drop-down list. </w:t>
      </w:r>
      <w:r w:rsidRPr="001B32E1">
        <w:rPr>
          <w:rFonts w:asciiTheme="majorHAnsi" w:hAnsiTheme="majorHAnsi" w:cs="Times New Roman"/>
          <w:sz w:val="20"/>
          <w:szCs w:val="20"/>
        </w:rPr>
        <w:t>This ensures that the personal pronoun “</w:t>
      </w:r>
      <w:r w:rsidRPr="00284C44">
        <w:rPr>
          <w:rFonts w:asciiTheme="majorHAnsi" w:hAnsiTheme="majorHAnsi" w:cs="Times New Roman"/>
          <w:b/>
          <w:sz w:val="20"/>
          <w:szCs w:val="20"/>
        </w:rPr>
        <w:t>who</w:t>
      </w:r>
      <w:r w:rsidRPr="001B32E1">
        <w:rPr>
          <w:rFonts w:asciiTheme="majorHAnsi" w:hAnsiTheme="majorHAnsi" w:cs="Times New Roman"/>
          <w:sz w:val="20"/>
          <w:szCs w:val="20"/>
        </w:rPr>
        <w:t>” is used instead of “</w:t>
      </w:r>
      <w:r w:rsidRPr="00284C44">
        <w:rPr>
          <w:rFonts w:asciiTheme="majorHAnsi" w:hAnsiTheme="majorHAnsi" w:cs="Times New Roman"/>
          <w:b/>
          <w:sz w:val="20"/>
          <w:szCs w:val="20"/>
        </w:rPr>
        <w:t>that</w:t>
      </w:r>
      <w:r w:rsidRPr="001B32E1">
        <w:rPr>
          <w:rFonts w:asciiTheme="majorHAnsi" w:hAnsiTheme="majorHAnsi" w:cs="Times New Roman"/>
          <w:sz w:val="20"/>
          <w:szCs w:val="20"/>
        </w:rPr>
        <w:t xml:space="preserve">” </w:t>
      </w:r>
      <w:r w:rsidR="00284C44">
        <w:rPr>
          <w:rFonts w:asciiTheme="majorHAnsi" w:hAnsiTheme="majorHAnsi" w:cs="Times New Roman"/>
          <w:sz w:val="20"/>
          <w:szCs w:val="20"/>
        </w:rPr>
        <w:t xml:space="preserve">for Person and its subtypes </w:t>
      </w:r>
      <w:r w:rsidRPr="001B32E1">
        <w:rPr>
          <w:rFonts w:asciiTheme="majorHAnsi" w:hAnsiTheme="majorHAnsi" w:cs="Times New Roman"/>
          <w:sz w:val="20"/>
          <w:szCs w:val="20"/>
        </w:rPr>
        <w:t>where relevant in verbalizations.</w:t>
      </w:r>
    </w:p>
    <w:p w:rsidR="00284C44" w:rsidRDefault="00284C44" w:rsidP="001B32E1">
      <w:pPr>
        <w:ind w:left="567"/>
        <w:rPr>
          <w:rFonts w:ascii="Lucida Sans Unicode" w:hAnsi="Lucida Sans Unicode" w:cs="Lucida Sans Unicode"/>
          <w:sz w:val="20"/>
          <w:szCs w:val="20"/>
        </w:rPr>
      </w:pPr>
      <w:r>
        <w:rPr>
          <w:rFonts w:asciiTheme="majorHAnsi" w:hAnsiTheme="majorHAnsi" w:cs="Times New Roman"/>
          <w:noProof/>
          <w:sz w:val="20"/>
          <w:szCs w:val="20"/>
          <w:lang w:eastAsia="en-AU"/>
        </w:rPr>
        <w:drawing>
          <wp:anchor distT="0" distB="0" distL="114300" distR="114300" simplePos="0" relativeHeight="251679744" behindDoc="1" locked="0" layoutInCell="1" allowOverlap="1" wp14:anchorId="3E851031" wp14:editId="11CB0BD5">
            <wp:simplePos x="0" y="0"/>
            <wp:positionH relativeFrom="column">
              <wp:posOffset>603885</wp:posOffset>
            </wp:positionH>
            <wp:positionV relativeFrom="paragraph">
              <wp:posOffset>175895</wp:posOffset>
            </wp:positionV>
            <wp:extent cx="1638300" cy="1836420"/>
            <wp:effectExtent l="0" t="0" r="0" b="0"/>
            <wp:wrapNone/>
            <wp:docPr id="18" name="Pictur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1638300" cy="1836420"/>
                    </a:xfrm>
                    <a:prstGeom prst="rect">
                      <a:avLst/>
                    </a:prstGeom>
                  </pic:spPr>
                </pic:pic>
              </a:graphicData>
            </a:graphic>
            <wp14:sizeRelH relativeFrom="page">
              <wp14:pctWidth>0</wp14:pctWidth>
            </wp14:sizeRelH>
            <wp14:sizeRelV relativeFrom="page">
              <wp14:pctHeight>0</wp14:pctHeight>
            </wp14:sizeRelV>
          </wp:anchor>
        </w:drawing>
      </w:r>
    </w:p>
    <w:p w:rsidR="00284C44" w:rsidRDefault="00284C44" w:rsidP="001B32E1">
      <w:pPr>
        <w:ind w:left="567"/>
        <w:rPr>
          <w:rFonts w:ascii="Lucida Sans Unicode" w:hAnsi="Lucida Sans Unicode" w:cs="Lucida Sans Unicode"/>
          <w:sz w:val="20"/>
          <w:szCs w:val="20"/>
        </w:rPr>
      </w:pPr>
    </w:p>
    <w:p w:rsidR="00284C44" w:rsidRDefault="00284C44" w:rsidP="001B32E1">
      <w:pPr>
        <w:ind w:left="567"/>
        <w:rPr>
          <w:rFonts w:ascii="Lucida Sans Unicode" w:hAnsi="Lucida Sans Unicode" w:cs="Lucida Sans Unicode"/>
          <w:sz w:val="20"/>
          <w:szCs w:val="20"/>
        </w:rPr>
      </w:pPr>
    </w:p>
    <w:p w:rsidR="00284C44" w:rsidRDefault="00284C44" w:rsidP="001B32E1">
      <w:pPr>
        <w:ind w:left="567"/>
        <w:rPr>
          <w:rFonts w:ascii="Lucida Sans Unicode" w:hAnsi="Lucida Sans Unicode" w:cs="Lucida Sans Unicode"/>
          <w:sz w:val="20"/>
          <w:szCs w:val="20"/>
        </w:rPr>
      </w:pPr>
    </w:p>
    <w:p w:rsidR="00284C44" w:rsidRDefault="00284C44" w:rsidP="001B32E1">
      <w:pPr>
        <w:ind w:left="567"/>
        <w:rPr>
          <w:rFonts w:ascii="Lucida Sans Unicode" w:hAnsi="Lucida Sans Unicode" w:cs="Lucida Sans Unicode"/>
          <w:sz w:val="20"/>
          <w:szCs w:val="20"/>
        </w:rPr>
      </w:pPr>
    </w:p>
    <w:p w:rsidR="00284C44" w:rsidRDefault="00284C44" w:rsidP="001B32E1">
      <w:pPr>
        <w:ind w:left="567"/>
        <w:rPr>
          <w:rFonts w:ascii="Lucida Sans Unicode" w:hAnsi="Lucida Sans Unicode" w:cs="Lucida Sans Unicode"/>
          <w:sz w:val="20"/>
          <w:szCs w:val="20"/>
        </w:rPr>
      </w:pPr>
    </w:p>
    <w:p w:rsidR="00284C44" w:rsidRDefault="00284C44" w:rsidP="001B32E1">
      <w:pPr>
        <w:ind w:left="567"/>
        <w:rPr>
          <w:rFonts w:ascii="Lucida Sans Unicode" w:hAnsi="Lucida Sans Unicode" w:cs="Lucida Sans Unicode"/>
          <w:sz w:val="20"/>
          <w:szCs w:val="20"/>
        </w:rPr>
      </w:pPr>
      <w:r>
        <w:rPr>
          <w:rFonts w:asciiTheme="majorHAnsi" w:hAnsiTheme="majorHAnsi" w:cs="Times New Roman"/>
          <w:noProof/>
          <w:sz w:val="20"/>
          <w:szCs w:val="20"/>
          <w:lang w:eastAsia="en-AU"/>
        </w:rPr>
        <w:drawing>
          <wp:anchor distT="0" distB="0" distL="114300" distR="114300" simplePos="0" relativeHeight="251680768" behindDoc="1" locked="0" layoutInCell="1" allowOverlap="1" wp14:anchorId="3591B0AA" wp14:editId="31332BC5">
            <wp:simplePos x="0" y="0"/>
            <wp:positionH relativeFrom="column">
              <wp:posOffset>2653665</wp:posOffset>
            </wp:positionH>
            <wp:positionV relativeFrom="paragraph">
              <wp:posOffset>119380</wp:posOffset>
            </wp:positionV>
            <wp:extent cx="2705100" cy="525780"/>
            <wp:effectExtent l="0" t="0" r="0" b="7620"/>
            <wp:wrapNone/>
            <wp:docPr id="19" name="Picture 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2705100" cy="525780"/>
                    </a:xfrm>
                    <a:prstGeom prst="rect">
                      <a:avLst/>
                    </a:prstGeom>
                  </pic:spPr>
                </pic:pic>
              </a:graphicData>
            </a:graphic>
            <wp14:sizeRelH relativeFrom="page">
              <wp14:pctWidth>0</wp14:pctWidth>
            </wp14:sizeRelH>
            <wp14:sizeRelV relativeFrom="page">
              <wp14:pctHeight>0</wp14:pctHeight>
            </wp14:sizeRelV>
          </wp:anchor>
        </w:drawing>
      </w:r>
    </w:p>
    <w:p w:rsidR="00284C44" w:rsidRDefault="00284C44" w:rsidP="001B32E1">
      <w:pPr>
        <w:ind w:left="567"/>
        <w:rPr>
          <w:rFonts w:ascii="Lucida Sans Unicode" w:hAnsi="Lucida Sans Unicode" w:cs="Lucida Sans Unicode"/>
          <w:sz w:val="20"/>
          <w:szCs w:val="20"/>
        </w:rPr>
      </w:pPr>
    </w:p>
    <w:p w:rsidR="001B32E1" w:rsidRPr="00B20E00" w:rsidRDefault="00284C44" w:rsidP="00284C44">
      <w:pPr>
        <w:ind w:left="3627" w:firstLine="113"/>
        <w:rPr>
          <w:rFonts w:asciiTheme="majorHAnsi" w:hAnsiTheme="majorHAnsi" w:cs="Times New Roman"/>
        </w:rPr>
      </w:pPr>
      <w:r w:rsidRPr="00B20E00">
        <w:rPr>
          <w:rFonts w:ascii="Lucida Sans Unicode" w:hAnsi="Lucida Sans Unicode" w:cs="Lucida Sans Unicode"/>
        </w:rPr>
        <w:t>⇨</w:t>
      </w:r>
    </w:p>
    <w:p w:rsidR="001B32E1" w:rsidRDefault="001B32E1" w:rsidP="004E6C20">
      <w:pPr>
        <w:tabs>
          <w:tab w:val="left" w:pos="1956"/>
        </w:tabs>
        <w:ind w:left="567"/>
        <w:rPr>
          <w:rFonts w:asciiTheme="majorHAnsi" w:hAnsiTheme="majorHAnsi" w:cs="Times New Roman"/>
          <w:sz w:val="20"/>
          <w:szCs w:val="20"/>
        </w:rPr>
      </w:pPr>
    </w:p>
    <w:p w:rsidR="00CF428A" w:rsidRDefault="00D118B6" w:rsidP="004C0B0D">
      <w:pPr>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682816" behindDoc="0" locked="0" layoutInCell="1" allowOverlap="1" wp14:anchorId="13FEF069" wp14:editId="3659A71D">
            <wp:simplePos x="0" y="0"/>
            <wp:positionH relativeFrom="column">
              <wp:posOffset>4197985</wp:posOffset>
            </wp:positionH>
            <wp:positionV relativeFrom="paragraph">
              <wp:posOffset>86360</wp:posOffset>
            </wp:positionV>
            <wp:extent cx="1104900" cy="4053840"/>
            <wp:effectExtent l="0" t="0" r="0" b="3810"/>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1104900" cy="4053840"/>
                    </a:xfrm>
                    <a:prstGeom prst="rect">
                      <a:avLst/>
                    </a:prstGeom>
                  </pic:spPr>
                </pic:pic>
              </a:graphicData>
            </a:graphic>
            <wp14:sizeRelH relativeFrom="page">
              <wp14:pctWidth>0</wp14:pctWidth>
            </wp14:sizeRelH>
            <wp14:sizeRelV relativeFrom="page">
              <wp14:pctHeight>0</wp14:pctHeight>
            </wp14:sizeRelV>
          </wp:anchor>
        </w:drawing>
      </w:r>
      <w:r w:rsidR="004C0B0D" w:rsidRPr="004C0B0D">
        <w:rPr>
          <w:rFonts w:asciiTheme="majorHAnsi" w:hAnsiTheme="majorHAnsi" w:cs="Times New Roman"/>
          <w:sz w:val="20"/>
          <w:szCs w:val="20"/>
        </w:rPr>
        <w:t xml:space="preserve">Derivation rules entered in the ORM Model Browser are automatically verbalized, but these verbalizations are displayed only in the Verbalization Browser, not </w:t>
      </w:r>
      <w:r w:rsidR="004C0B0D">
        <w:rPr>
          <w:rFonts w:asciiTheme="majorHAnsi" w:hAnsiTheme="majorHAnsi" w:cs="Times New Roman"/>
          <w:sz w:val="20"/>
          <w:szCs w:val="20"/>
        </w:rPr>
        <w:t xml:space="preserve">in the Document window which displays the </w:t>
      </w:r>
      <w:r w:rsidR="004C0B0D" w:rsidRPr="004C0B0D">
        <w:rPr>
          <w:rFonts w:asciiTheme="majorHAnsi" w:hAnsiTheme="majorHAnsi" w:cs="Times New Roman"/>
          <w:sz w:val="20"/>
          <w:szCs w:val="20"/>
        </w:rPr>
        <w:t xml:space="preserve">ORM diagram. To see a derivation rule on the diagram, </w:t>
      </w:r>
      <w:r w:rsidR="004C0B0D">
        <w:rPr>
          <w:rFonts w:asciiTheme="majorHAnsi" w:hAnsiTheme="majorHAnsi" w:cs="Times New Roman"/>
          <w:sz w:val="20"/>
          <w:szCs w:val="20"/>
        </w:rPr>
        <w:t>include it in a Model Note.</w:t>
      </w:r>
      <w:r w:rsidR="00C66945">
        <w:rPr>
          <w:rFonts w:asciiTheme="majorHAnsi" w:hAnsiTheme="majorHAnsi" w:cs="Times New Roman"/>
          <w:sz w:val="20"/>
          <w:szCs w:val="20"/>
        </w:rPr>
        <w:t xml:space="preserve"> </w:t>
      </w:r>
      <w:r w:rsidR="007F224F">
        <w:rPr>
          <w:rFonts w:asciiTheme="majorHAnsi" w:hAnsiTheme="majorHAnsi" w:cs="Times New Roman"/>
          <w:sz w:val="20"/>
          <w:szCs w:val="20"/>
        </w:rPr>
        <w:t>S</w:t>
      </w:r>
      <w:r w:rsidR="00CF428A">
        <w:rPr>
          <w:rFonts w:asciiTheme="majorHAnsi" w:hAnsiTheme="majorHAnsi" w:cs="Times New Roman"/>
          <w:sz w:val="20"/>
          <w:szCs w:val="20"/>
        </w:rPr>
        <w:t xml:space="preserve">elect the </w:t>
      </w:r>
      <w:r w:rsidR="00CF428A" w:rsidRPr="00CF428A">
        <w:rPr>
          <w:rFonts w:ascii="Arial Narrow" w:hAnsi="Arial Narrow" w:cs="Times New Roman"/>
          <w:sz w:val="18"/>
          <w:szCs w:val="18"/>
        </w:rPr>
        <w:t>Model Note</w:t>
      </w:r>
      <w:r w:rsidR="00CF428A">
        <w:rPr>
          <w:rFonts w:asciiTheme="majorHAnsi" w:hAnsiTheme="majorHAnsi" w:cs="Times New Roman"/>
          <w:sz w:val="20"/>
          <w:szCs w:val="20"/>
        </w:rPr>
        <w:t xml:space="preserve"> icon from the Toolbox, and drag</w:t>
      </w:r>
      <w:r w:rsidR="00C66945">
        <w:rPr>
          <w:rStyle w:val="FootnoteReference"/>
          <w:rFonts w:asciiTheme="majorHAnsi" w:hAnsiTheme="majorHAnsi" w:cs="Times New Roman"/>
          <w:sz w:val="20"/>
          <w:szCs w:val="20"/>
        </w:rPr>
        <w:footnoteReference w:id="5"/>
      </w:r>
      <w:r w:rsidR="00C66945" w:rsidRPr="00C66945">
        <w:rPr>
          <w:rFonts w:asciiTheme="majorHAnsi" w:hAnsiTheme="majorHAnsi" w:cs="Times New Roman"/>
          <w:sz w:val="20"/>
          <w:szCs w:val="20"/>
        </w:rPr>
        <w:t xml:space="preserve"> </w:t>
      </w:r>
      <w:r w:rsidR="00C66945">
        <w:rPr>
          <w:rFonts w:asciiTheme="majorHAnsi" w:hAnsiTheme="majorHAnsi" w:cs="Times New Roman"/>
          <w:sz w:val="20"/>
          <w:szCs w:val="20"/>
        </w:rPr>
        <w:t>it to a position near the Smoker subtype shape.</w:t>
      </w:r>
    </w:p>
    <w:p w:rsidR="00CF428A" w:rsidRDefault="00D118B6" w:rsidP="004C0B0D">
      <w:pPr>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684864" behindDoc="0" locked="0" layoutInCell="1" allowOverlap="1" wp14:anchorId="78B3AEE6" wp14:editId="2049946F">
            <wp:simplePos x="0" y="0"/>
            <wp:positionH relativeFrom="column">
              <wp:posOffset>1151890</wp:posOffset>
            </wp:positionH>
            <wp:positionV relativeFrom="paragraph">
              <wp:posOffset>128270</wp:posOffset>
            </wp:positionV>
            <wp:extent cx="2407920" cy="1005840"/>
            <wp:effectExtent l="0" t="0" r="0" b="3810"/>
            <wp:wrapSquare wrapText="bothSides"/>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2407920" cy="1005840"/>
                    </a:xfrm>
                    <a:prstGeom prst="rect">
                      <a:avLst/>
                    </a:prstGeom>
                  </pic:spPr>
                </pic:pic>
              </a:graphicData>
            </a:graphic>
            <wp14:sizeRelH relativeFrom="page">
              <wp14:pctWidth>0</wp14:pctWidth>
            </wp14:sizeRelH>
            <wp14:sizeRelV relativeFrom="page">
              <wp14:pctHeight>0</wp14:pctHeight>
            </wp14:sizeRelV>
          </wp:anchor>
        </w:drawing>
      </w:r>
    </w:p>
    <w:p w:rsidR="00CF428A" w:rsidRDefault="00CF428A" w:rsidP="004C0B0D">
      <w:pPr>
        <w:ind w:left="567"/>
        <w:rPr>
          <w:rFonts w:asciiTheme="majorHAnsi" w:hAnsiTheme="majorHAnsi" w:cs="Times New Roman"/>
          <w:sz w:val="20"/>
          <w:szCs w:val="20"/>
        </w:rPr>
      </w:pPr>
    </w:p>
    <w:p w:rsidR="00CF428A" w:rsidRDefault="00CF428A" w:rsidP="004C0B0D">
      <w:pPr>
        <w:ind w:left="567"/>
        <w:rPr>
          <w:rFonts w:asciiTheme="majorHAnsi" w:hAnsiTheme="majorHAnsi" w:cs="Times New Roman"/>
          <w:sz w:val="20"/>
          <w:szCs w:val="20"/>
        </w:rPr>
      </w:pPr>
    </w:p>
    <w:p w:rsidR="00CF428A" w:rsidRDefault="00CF428A" w:rsidP="004C0B0D">
      <w:pPr>
        <w:ind w:left="567"/>
        <w:rPr>
          <w:rFonts w:asciiTheme="majorHAnsi" w:hAnsiTheme="majorHAnsi" w:cs="Times New Roman"/>
          <w:sz w:val="20"/>
          <w:szCs w:val="20"/>
        </w:rPr>
      </w:pPr>
    </w:p>
    <w:p w:rsidR="00CF428A" w:rsidRDefault="00CF428A" w:rsidP="004C0B0D">
      <w:pPr>
        <w:ind w:left="567"/>
        <w:rPr>
          <w:rFonts w:asciiTheme="majorHAnsi" w:hAnsiTheme="majorHAnsi" w:cs="Times New Roman"/>
          <w:sz w:val="20"/>
          <w:szCs w:val="20"/>
        </w:rPr>
      </w:pPr>
    </w:p>
    <w:p w:rsidR="00CF428A" w:rsidRDefault="00CF428A" w:rsidP="004C0B0D">
      <w:pPr>
        <w:ind w:left="567"/>
        <w:rPr>
          <w:rFonts w:asciiTheme="majorHAnsi" w:hAnsiTheme="majorHAnsi" w:cs="Times New Roman"/>
          <w:sz w:val="20"/>
          <w:szCs w:val="20"/>
        </w:rPr>
      </w:pPr>
    </w:p>
    <w:p w:rsidR="00CF428A" w:rsidRDefault="00CF428A" w:rsidP="004C0B0D">
      <w:pPr>
        <w:ind w:left="567"/>
        <w:rPr>
          <w:rFonts w:asciiTheme="majorHAnsi" w:hAnsiTheme="majorHAnsi" w:cs="Times New Roman"/>
          <w:sz w:val="20"/>
          <w:szCs w:val="20"/>
        </w:rPr>
      </w:pPr>
    </w:p>
    <w:p w:rsidR="007F224F" w:rsidRDefault="007F224F" w:rsidP="007F224F">
      <w:pPr>
        <w:ind w:left="567"/>
        <w:rPr>
          <w:rFonts w:asciiTheme="majorHAnsi" w:hAnsiTheme="majorHAnsi" w:cs="Times New Roman"/>
          <w:sz w:val="20"/>
          <w:szCs w:val="20"/>
        </w:rPr>
      </w:pPr>
      <w:r>
        <w:rPr>
          <w:rFonts w:asciiTheme="majorHAnsi" w:hAnsiTheme="majorHAnsi" w:cs="Times New Roman"/>
          <w:sz w:val="20"/>
          <w:szCs w:val="20"/>
        </w:rPr>
        <w:t xml:space="preserve">If the ORM Notes Editor is not already open and selected, right-click anywhere to invoke the context menu, then select </w:t>
      </w:r>
      <w:r w:rsidRPr="004C0B0D">
        <w:rPr>
          <w:rFonts w:ascii="Arial Narrow" w:hAnsi="Arial Narrow" w:cs="Times New Roman"/>
          <w:sz w:val="18"/>
          <w:szCs w:val="18"/>
        </w:rPr>
        <w:t>ORM Tools Windows &gt; ORM Notes Editor</w:t>
      </w:r>
      <w:r w:rsidR="00C66945">
        <w:rPr>
          <w:rFonts w:ascii="Arial Narrow" w:hAnsi="Arial Narrow" w:cs="Times New Roman"/>
          <w:sz w:val="18"/>
          <w:szCs w:val="18"/>
        </w:rPr>
        <w:t xml:space="preserve">. </w:t>
      </w:r>
      <w:r w:rsidR="00C66945" w:rsidRPr="00C66945">
        <w:rPr>
          <w:rFonts w:asciiTheme="majorHAnsi" w:hAnsiTheme="majorHAnsi" w:cs="Times New Roman"/>
          <w:sz w:val="20"/>
          <w:szCs w:val="20"/>
        </w:rPr>
        <w:t xml:space="preserve">Alternatively, </w:t>
      </w:r>
      <w:r>
        <w:rPr>
          <w:rFonts w:asciiTheme="majorHAnsi" w:hAnsiTheme="majorHAnsi" w:cs="Times New Roman"/>
          <w:sz w:val="20"/>
          <w:szCs w:val="20"/>
        </w:rPr>
        <w:t xml:space="preserve">press </w:t>
      </w:r>
      <w:proofErr w:type="spellStart"/>
      <w:r w:rsidR="00C66945">
        <w:rPr>
          <w:rFonts w:asciiTheme="majorHAnsi" w:hAnsiTheme="majorHAnsi" w:cs="Times New Roman"/>
          <w:sz w:val="20"/>
          <w:szCs w:val="20"/>
        </w:rPr>
        <w:t>Ctrl+WN</w:t>
      </w:r>
      <w:proofErr w:type="spellEnd"/>
      <w:r w:rsidR="00C66945">
        <w:rPr>
          <w:rFonts w:asciiTheme="majorHAnsi" w:hAnsiTheme="majorHAnsi" w:cs="Times New Roman"/>
          <w:sz w:val="20"/>
          <w:szCs w:val="20"/>
        </w:rPr>
        <w:t>.</w:t>
      </w:r>
    </w:p>
    <w:p w:rsidR="007F224F" w:rsidRDefault="00C66945" w:rsidP="007F224F">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74688" behindDoc="1" locked="0" layoutInCell="1" allowOverlap="1" wp14:anchorId="11F7E74F" wp14:editId="6E716DE8">
            <wp:simplePos x="0" y="0"/>
            <wp:positionH relativeFrom="column">
              <wp:posOffset>526415</wp:posOffset>
            </wp:positionH>
            <wp:positionV relativeFrom="paragraph">
              <wp:posOffset>80645</wp:posOffset>
            </wp:positionV>
            <wp:extent cx="3297555" cy="1417955"/>
            <wp:effectExtent l="0" t="0" r="0" b="0"/>
            <wp:wrapNone/>
            <wp:docPr id="20"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3297555" cy="1417955"/>
                    </a:xfrm>
                    <a:prstGeom prst="rect">
                      <a:avLst/>
                    </a:prstGeom>
                  </pic:spPr>
                </pic:pic>
              </a:graphicData>
            </a:graphic>
            <wp14:sizeRelH relativeFrom="page">
              <wp14:pctWidth>0</wp14:pctWidth>
            </wp14:sizeRelH>
            <wp14:sizeRelV relativeFrom="page">
              <wp14:pctHeight>0</wp14:pctHeight>
            </wp14:sizeRelV>
          </wp:anchor>
        </w:drawing>
      </w:r>
    </w:p>
    <w:p w:rsidR="007F224F" w:rsidRDefault="007F224F" w:rsidP="007F224F">
      <w:pPr>
        <w:tabs>
          <w:tab w:val="left" w:pos="1956"/>
        </w:tabs>
        <w:ind w:left="567"/>
        <w:rPr>
          <w:rFonts w:asciiTheme="majorHAnsi" w:hAnsiTheme="majorHAnsi" w:cs="Times New Roman"/>
          <w:sz w:val="20"/>
          <w:szCs w:val="20"/>
        </w:rPr>
      </w:pPr>
    </w:p>
    <w:p w:rsidR="007F224F" w:rsidRDefault="007F224F" w:rsidP="007F224F">
      <w:pPr>
        <w:tabs>
          <w:tab w:val="left" w:pos="1956"/>
        </w:tabs>
        <w:ind w:left="567"/>
        <w:rPr>
          <w:rFonts w:asciiTheme="majorHAnsi" w:hAnsiTheme="majorHAnsi" w:cs="Times New Roman"/>
          <w:sz w:val="20"/>
          <w:szCs w:val="20"/>
        </w:rPr>
      </w:pPr>
    </w:p>
    <w:p w:rsidR="007F224F" w:rsidRDefault="007F224F" w:rsidP="007F224F">
      <w:pPr>
        <w:tabs>
          <w:tab w:val="left" w:pos="1956"/>
        </w:tabs>
        <w:ind w:left="567"/>
        <w:rPr>
          <w:rFonts w:asciiTheme="majorHAnsi" w:hAnsiTheme="majorHAnsi" w:cs="Times New Roman"/>
          <w:sz w:val="20"/>
          <w:szCs w:val="20"/>
        </w:rPr>
      </w:pPr>
    </w:p>
    <w:p w:rsidR="007F224F" w:rsidRDefault="007F224F" w:rsidP="007F224F">
      <w:pPr>
        <w:tabs>
          <w:tab w:val="left" w:pos="1956"/>
        </w:tabs>
        <w:ind w:left="567"/>
        <w:rPr>
          <w:rFonts w:asciiTheme="majorHAnsi" w:hAnsiTheme="majorHAnsi" w:cs="Times New Roman"/>
          <w:sz w:val="20"/>
          <w:szCs w:val="20"/>
        </w:rPr>
      </w:pPr>
    </w:p>
    <w:p w:rsidR="007F224F" w:rsidRDefault="007F224F" w:rsidP="007F224F">
      <w:pPr>
        <w:tabs>
          <w:tab w:val="left" w:pos="1956"/>
        </w:tabs>
        <w:ind w:left="567"/>
        <w:rPr>
          <w:rFonts w:asciiTheme="majorHAnsi" w:hAnsiTheme="majorHAnsi" w:cs="Times New Roman"/>
          <w:sz w:val="20"/>
          <w:szCs w:val="20"/>
        </w:rPr>
      </w:pPr>
    </w:p>
    <w:p w:rsidR="007F224F" w:rsidRDefault="007F224F" w:rsidP="007F224F">
      <w:pPr>
        <w:tabs>
          <w:tab w:val="left" w:pos="1956"/>
        </w:tabs>
        <w:ind w:left="567"/>
        <w:rPr>
          <w:rFonts w:asciiTheme="majorHAnsi" w:hAnsiTheme="majorHAnsi" w:cs="Times New Roman"/>
          <w:sz w:val="20"/>
          <w:szCs w:val="20"/>
        </w:rPr>
      </w:pPr>
    </w:p>
    <w:p w:rsidR="007F224F" w:rsidRDefault="007F224F" w:rsidP="007F224F">
      <w:pPr>
        <w:tabs>
          <w:tab w:val="left" w:pos="1956"/>
        </w:tabs>
        <w:ind w:left="567"/>
        <w:rPr>
          <w:rFonts w:asciiTheme="majorHAnsi" w:hAnsiTheme="majorHAnsi" w:cs="Times New Roman"/>
          <w:sz w:val="20"/>
          <w:szCs w:val="20"/>
        </w:rPr>
      </w:pPr>
    </w:p>
    <w:p w:rsidR="007F224F" w:rsidRDefault="007F224F" w:rsidP="007F224F">
      <w:pPr>
        <w:tabs>
          <w:tab w:val="left" w:pos="1956"/>
        </w:tabs>
        <w:ind w:left="567"/>
        <w:rPr>
          <w:rFonts w:asciiTheme="majorHAnsi" w:hAnsiTheme="majorHAnsi" w:cs="Times New Roman"/>
          <w:sz w:val="20"/>
          <w:szCs w:val="20"/>
        </w:rPr>
      </w:pPr>
    </w:p>
    <w:p w:rsidR="00D118B6" w:rsidRDefault="00CF428A" w:rsidP="004C0B0D">
      <w:pPr>
        <w:ind w:left="567"/>
        <w:rPr>
          <w:rFonts w:asciiTheme="majorHAnsi" w:hAnsiTheme="majorHAnsi" w:cs="Times New Roman"/>
          <w:sz w:val="20"/>
          <w:szCs w:val="20"/>
        </w:rPr>
      </w:pPr>
      <w:r>
        <w:rPr>
          <w:rFonts w:asciiTheme="majorHAnsi" w:hAnsiTheme="majorHAnsi" w:cs="Times New Roman"/>
          <w:sz w:val="20"/>
          <w:szCs w:val="20"/>
        </w:rPr>
        <w:lastRenderedPageBreak/>
        <w:t xml:space="preserve">One way to enter the derivation rule in the model note is to copy its verbalization from the Verbalization Browser. </w:t>
      </w:r>
      <w:r w:rsidR="00037D07">
        <w:rPr>
          <w:rFonts w:asciiTheme="majorHAnsi" w:hAnsiTheme="majorHAnsi" w:cs="Times New Roman"/>
          <w:sz w:val="20"/>
          <w:szCs w:val="20"/>
        </w:rPr>
        <w:t>First</w:t>
      </w:r>
      <w:r>
        <w:rPr>
          <w:rFonts w:asciiTheme="majorHAnsi" w:hAnsiTheme="majorHAnsi" w:cs="Times New Roman"/>
          <w:sz w:val="20"/>
          <w:szCs w:val="20"/>
        </w:rPr>
        <w:t xml:space="preserve">, select the </w:t>
      </w:r>
      <w:r w:rsidR="00835FD7">
        <w:rPr>
          <w:rFonts w:asciiTheme="majorHAnsi" w:hAnsiTheme="majorHAnsi" w:cs="Times New Roman"/>
          <w:sz w:val="20"/>
          <w:szCs w:val="20"/>
        </w:rPr>
        <w:t xml:space="preserve">Smoker subtype, open the </w:t>
      </w:r>
      <w:proofErr w:type="spellStart"/>
      <w:r w:rsidR="00835FD7">
        <w:rPr>
          <w:rFonts w:asciiTheme="majorHAnsi" w:hAnsiTheme="majorHAnsi" w:cs="Times New Roman"/>
          <w:sz w:val="20"/>
          <w:szCs w:val="20"/>
        </w:rPr>
        <w:t>Verbalizer</w:t>
      </w:r>
      <w:proofErr w:type="spellEnd"/>
      <w:r w:rsidR="00037D07">
        <w:rPr>
          <w:rFonts w:asciiTheme="majorHAnsi" w:hAnsiTheme="majorHAnsi" w:cs="Times New Roman"/>
          <w:sz w:val="20"/>
          <w:szCs w:val="20"/>
        </w:rPr>
        <w:t xml:space="preserve">, </w:t>
      </w:r>
      <w:r w:rsidR="00835FD7">
        <w:rPr>
          <w:rFonts w:asciiTheme="majorHAnsi" w:hAnsiTheme="majorHAnsi" w:cs="Times New Roman"/>
          <w:sz w:val="20"/>
          <w:szCs w:val="20"/>
        </w:rPr>
        <w:t xml:space="preserve">select the derivation rule </w:t>
      </w:r>
      <w:r>
        <w:rPr>
          <w:rFonts w:asciiTheme="majorHAnsi" w:hAnsiTheme="majorHAnsi" w:cs="Times New Roman"/>
          <w:sz w:val="20"/>
          <w:szCs w:val="20"/>
        </w:rPr>
        <w:t xml:space="preserve">text, </w:t>
      </w:r>
      <w:r w:rsidR="00835FD7">
        <w:rPr>
          <w:rFonts w:asciiTheme="majorHAnsi" w:hAnsiTheme="majorHAnsi" w:cs="Times New Roman"/>
          <w:sz w:val="20"/>
          <w:szCs w:val="20"/>
        </w:rPr>
        <w:t xml:space="preserve">and </w:t>
      </w:r>
      <w:r>
        <w:rPr>
          <w:rFonts w:asciiTheme="majorHAnsi" w:hAnsiTheme="majorHAnsi" w:cs="Times New Roman"/>
          <w:sz w:val="20"/>
          <w:szCs w:val="20"/>
        </w:rPr>
        <w:t xml:space="preserve">press </w:t>
      </w:r>
      <w:proofErr w:type="spellStart"/>
      <w:r>
        <w:rPr>
          <w:rFonts w:asciiTheme="majorHAnsi" w:hAnsiTheme="majorHAnsi" w:cs="Times New Roman"/>
          <w:sz w:val="20"/>
          <w:szCs w:val="20"/>
        </w:rPr>
        <w:t>Ctrl+C</w:t>
      </w:r>
      <w:proofErr w:type="spellEnd"/>
      <w:r>
        <w:rPr>
          <w:rFonts w:asciiTheme="majorHAnsi" w:hAnsiTheme="majorHAnsi" w:cs="Times New Roman"/>
          <w:sz w:val="20"/>
          <w:szCs w:val="20"/>
        </w:rPr>
        <w:t xml:space="preserve"> to copy it to the clipboard</w:t>
      </w:r>
      <w:r w:rsidR="00835FD7">
        <w:rPr>
          <w:rFonts w:asciiTheme="majorHAnsi" w:hAnsiTheme="majorHAnsi" w:cs="Times New Roman"/>
          <w:sz w:val="20"/>
          <w:szCs w:val="20"/>
        </w:rPr>
        <w:t xml:space="preserve">. </w:t>
      </w:r>
    </w:p>
    <w:p w:rsidR="00D118B6" w:rsidRDefault="00D118B6" w:rsidP="004C0B0D">
      <w:pPr>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683840" behindDoc="0" locked="0" layoutInCell="1" allowOverlap="1" wp14:anchorId="213A147E" wp14:editId="4C30EF81">
            <wp:simplePos x="0" y="0"/>
            <wp:positionH relativeFrom="column">
              <wp:posOffset>1646555</wp:posOffset>
            </wp:positionH>
            <wp:positionV relativeFrom="paragraph">
              <wp:posOffset>114935</wp:posOffset>
            </wp:positionV>
            <wp:extent cx="2712720" cy="533400"/>
            <wp:effectExtent l="0" t="0" r="0" b="0"/>
            <wp:wrapSquare wrapText="bothSides"/>
            <wp:docPr id="21" name="Picture 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2712720" cy="533400"/>
                    </a:xfrm>
                    <a:prstGeom prst="rect">
                      <a:avLst/>
                    </a:prstGeom>
                  </pic:spPr>
                </pic:pic>
              </a:graphicData>
            </a:graphic>
            <wp14:sizeRelH relativeFrom="page">
              <wp14:pctWidth>0</wp14:pctWidth>
            </wp14:sizeRelH>
            <wp14:sizeRelV relativeFrom="page">
              <wp14:pctHeight>0</wp14:pctHeight>
            </wp14:sizeRelV>
          </wp:anchor>
        </w:drawing>
      </w:r>
    </w:p>
    <w:p w:rsidR="00D118B6" w:rsidRDefault="00D118B6" w:rsidP="004C0B0D">
      <w:pPr>
        <w:ind w:left="567"/>
        <w:rPr>
          <w:rFonts w:asciiTheme="majorHAnsi" w:hAnsiTheme="majorHAnsi" w:cs="Times New Roman"/>
          <w:sz w:val="20"/>
          <w:szCs w:val="20"/>
        </w:rPr>
      </w:pPr>
    </w:p>
    <w:p w:rsidR="00D118B6" w:rsidRDefault="00D118B6" w:rsidP="004C0B0D">
      <w:pPr>
        <w:ind w:left="567"/>
        <w:rPr>
          <w:rFonts w:asciiTheme="majorHAnsi" w:hAnsiTheme="majorHAnsi" w:cs="Times New Roman"/>
          <w:sz w:val="20"/>
          <w:szCs w:val="20"/>
        </w:rPr>
      </w:pPr>
    </w:p>
    <w:p w:rsidR="00D118B6" w:rsidRDefault="00D118B6" w:rsidP="004C0B0D">
      <w:pPr>
        <w:ind w:left="567"/>
        <w:rPr>
          <w:rFonts w:asciiTheme="majorHAnsi" w:hAnsiTheme="majorHAnsi" w:cs="Times New Roman"/>
          <w:sz w:val="20"/>
          <w:szCs w:val="20"/>
        </w:rPr>
      </w:pPr>
    </w:p>
    <w:p w:rsidR="00D118B6" w:rsidRDefault="00D118B6" w:rsidP="004C0B0D">
      <w:pPr>
        <w:ind w:left="567"/>
        <w:rPr>
          <w:rFonts w:asciiTheme="majorHAnsi" w:hAnsiTheme="majorHAnsi" w:cs="Times New Roman"/>
          <w:sz w:val="20"/>
          <w:szCs w:val="20"/>
        </w:rPr>
      </w:pPr>
    </w:p>
    <w:p w:rsidR="00CF428A" w:rsidRDefault="00835FD7" w:rsidP="004C0B0D">
      <w:pPr>
        <w:ind w:left="567"/>
        <w:rPr>
          <w:rFonts w:asciiTheme="majorHAnsi" w:hAnsiTheme="majorHAnsi" w:cs="Times New Roman"/>
          <w:sz w:val="20"/>
          <w:szCs w:val="20"/>
        </w:rPr>
      </w:pPr>
      <w:r>
        <w:rPr>
          <w:rFonts w:asciiTheme="majorHAnsi" w:hAnsiTheme="majorHAnsi" w:cs="Times New Roman"/>
          <w:sz w:val="20"/>
          <w:szCs w:val="20"/>
        </w:rPr>
        <w:t xml:space="preserve">Now </w:t>
      </w:r>
      <w:r w:rsidRPr="00835FD7">
        <w:rPr>
          <w:rFonts w:asciiTheme="majorHAnsi" w:hAnsiTheme="majorHAnsi" w:cs="Times New Roman"/>
          <w:i/>
          <w:sz w:val="20"/>
          <w:szCs w:val="20"/>
        </w:rPr>
        <w:t>select the empty Model Note shape</w:t>
      </w:r>
      <w:r>
        <w:rPr>
          <w:rFonts w:asciiTheme="majorHAnsi" w:hAnsiTheme="majorHAnsi" w:cs="Times New Roman"/>
          <w:sz w:val="20"/>
          <w:szCs w:val="20"/>
        </w:rPr>
        <w:t xml:space="preserve">, </w:t>
      </w:r>
      <w:r w:rsidR="00CF428A">
        <w:rPr>
          <w:rFonts w:asciiTheme="majorHAnsi" w:hAnsiTheme="majorHAnsi" w:cs="Times New Roman"/>
          <w:sz w:val="20"/>
          <w:szCs w:val="20"/>
        </w:rPr>
        <w:t xml:space="preserve">open the </w:t>
      </w:r>
      <w:r w:rsidR="00CF428A" w:rsidRPr="004C0B0D">
        <w:rPr>
          <w:rFonts w:asciiTheme="majorHAnsi" w:hAnsiTheme="majorHAnsi" w:cs="Times New Roman"/>
          <w:sz w:val="20"/>
          <w:szCs w:val="20"/>
        </w:rPr>
        <w:t>ORM Notes Editor</w:t>
      </w:r>
      <w:r w:rsidR="00CF428A">
        <w:rPr>
          <w:rFonts w:asciiTheme="majorHAnsi" w:hAnsiTheme="majorHAnsi" w:cs="Times New Roman"/>
          <w:sz w:val="20"/>
          <w:szCs w:val="20"/>
        </w:rPr>
        <w:t xml:space="preserve"> and press </w:t>
      </w:r>
      <w:proofErr w:type="spellStart"/>
      <w:r w:rsidR="00CF428A">
        <w:rPr>
          <w:rFonts w:asciiTheme="majorHAnsi" w:hAnsiTheme="majorHAnsi" w:cs="Times New Roman"/>
          <w:sz w:val="20"/>
          <w:szCs w:val="20"/>
        </w:rPr>
        <w:t>Ctrl+V</w:t>
      </w:r>
      <w:proofErr w:type="spellEnd"/>
      <w:r w:rsidR="00CF428A">
        <w:rPr>
          <w:rFonts w:asciiTheme="majorHAnsi" w:hAnsiTheme="majorHAnsi" w:cs="Times New Roman"/>
          <w:sz w:val="20"/>
          <w:szCs w:val="20"/>
        </w:rPr>
        <w:t xml:space="preserve"> to paste the text into the Notes Editor. </w:t>
      </w:r>
    </w:p>
    <w:p w:rsidR="00CF428A" w:rsidRDefault="00D118B6" w:rsidP="004C0B0D">
      <w:pPr>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685888" behindDoc="0" locked="0" layoutInCell="1" allowOverlap="1" wp14:anchorId="09A059C7" wp14:editId="67A0E4A8">
            <wp:simplePos x="0" y="0"/>
            <wp:positionH relativeFrom="column">
              <wp:posOffset>2113915</wp:posOffset>
            </wp:positionH>
            <wp:positionV relativeFrom="paragraph">
              <wp:posOffset>36830</wp:posOffset>
            </wp:positionV>
            <wp:extent cx="2034540" cy="297180"/>
            <wp:effectExtent l="0" t="0" r="3810" b="7620"/>
            <wp:wrapSquare wrapText="bothSides"/>
            <wp:docPr id="24" name="Picture 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034540" cy="297180"/>
                    </a:xfrm>
                    <a:prstGeom prst="rect">
                      <a:avLst/>
                    </a:prstGeom>
                  </pic:spPr>
                </pic:pic>
              </a:graphicData>
            </a:graphic>
            <wp14:sizeRelH relativeFrom="page">
              <wp14:pctWidth>0</wp14:pctWidth>
            </wp14:sizeRelH>
            <wp14:sizeRelV relativeFrom="page">
              <wp14:pctHeight>0</wp14:pctHeight>
            </wp14:sizeRelV>
          </wp:anchor>
        </w:drawing>
      </w:r>
    </w:p>
    <w:p w:rsidR="00D118B6" w:rsidRDefault="00D118B6" w:rsidP="004C0B0D">
      <w:pPr>
        <w:ind w:left="567"/>
        <w:rPr>
          <w:rFonts w:asciiTheme="majorHAnsi" w:hAnsiTheme="majorHAnsi" w:cs="Times New Roman"/>
          <w:sz w:val="20"/>
          <w:szCs w:val="20"/>
        </w:rPr>
      </w:pPr>
    </w:p>
    <w:p w:rsidR="00D118B6" w:rsidRDefault="00D118B6" w:rsidP="004C0B0D">
      <w:pPr>
        <w:ind w:left="567"/>
        <w:rPr>
          <w:rFonts w:asciiTheme="majorHAnsi" w:hAnsiTheme="majorHAnsi" w:cs="Times New Roman"/>
          <w:sz w:val="20"/>
          <w:szCs w:val="20"/>
        </w:rPr>
      </w:pPr>
    </w:p>
    <w:p w:rsidR="00CF428A" w:rsidRDefault="00CF428A" w:rsidP="004C0B0D">
      <w:pPr>
        <w:ind w:left="567"/>
        <w:rPr>
          <w:rFonts w:asciiTheme="majorHAnsi" w:hAnsiTheme="majorHAnsi" w:cs="Times New Roman"/>
          <w:sz w:val="20"/>
          <w:szCs w:val="20"/>
        </w:rPr>
      </w:pPr>
      <w:r>
        <w:rPr>
          <w:rFonts w:asciiTheme="majorHAnsi" w:hAnsiTheme="majorHAnsi" w:cs="Times New Roman"/>
          <w:sz w:val="20"/>
          <w:szCs w:val="20"/>
        </w:rPr>
        <w:t>The derivation rule is now displayed in the Model Note, with an extra blank line, as shown.</w:t>
      </w:r>
      <w:r w:rsidR="00835FD7">
        <w:rPr>
          <w:rFonts w:asciiTheme="majorHAnsi" w:hAnsiTheme="majorHAnsi" w:cs="Times New Roman"/>
          <w:sz w:val="20"/>
          <w:szCs w:val="20"/>
        </w:rPr>
        <w:t xml:space="preserve"> If you did not select the model note shape</w:t>
      </w:r>
      <w:r w:rsidR="00037D07">
        <w:rPr>
          <w:rFonts w:asciiTheme="majorHAnsi" w:hAnsiTheme="majorHAnsi" w:cs="Times New Roman"/>
          <w:sz w:val="20"/>
          <w:szCs w:val="20"/>
        </w:rPr>
        <w:t xml:space="preserve"> before pasting the rule text,</w:t>
      </w:r>
      <w:r w:rsidR="00835FD7">
        <w:rPr>
          <w:rFonts w:asciiTheme="majorHAnsi" w:hAnsiTheme="majorHAnsi" w:cs="Times New Roman"/>
          <w:sz w:val="20"/>
          <w:szCs w:val="20"/>
        </w:rPr>
        <w:t xml:space="preserve"> </w:t>
      </w:r>
      <w:r w:rsidR="00037D07">
        <w:rPr>
          <w:rFonts w:asciiTheme="majorHAnsi" w:hAnsiTheme="majorHAnsi" w:cs="Times New Roman"/>
          <w:sz w:val="20"/>
          <w:szCs w:val="20"/>
        </w:rPr>
        <w:t xml:space="preserve">it would instead have been pasted into the Notes field in the Properties window for the subtype (since the paste would have occurred in the context of the subtype shape selection rather than the model note selection). </w:t>
      </w:r>
    </w:p>
    <w:p w:rsidR="00CF428A" w:rsidRDefault="00CF428A" w:rsidP="004C0B0D">
      <w:pPr>
        <w:ind w:left="567"/>
        <w:rPr>
          <w:rFonts w:asciiTheme="majorHAnsi" w:hAnsiTheme="majorHAnsi" w:cs="Times New Roman"/>
          <w:sz w:val="20"/>
          <w:szCs w:val="20"/>
        </w:rPr>
      </w:pPr>
    </w:p>
    <w:p w:rsidR="00CF428A" w:rsidRDefault="00CF428A" w:rsidP="004C0B0D">
      <w:pPr>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686912" behindDoc="1" locked="0" layoutInCell="1" allowOverlap="1" wp14:anchorId="5776B7F1" wp14:editId="007B746B">
            <wp:simplePos x="0" y="0"/>
            <wp:positionH relativeFrom="column">
              <wp:posOffset>1045845</wp:posOffset>
            </wp:positionH>
            <wp:positionV relativeFrom="paragraph">
              <wp:posOffset>22860</wp:posOffset>
            </wp:positionV>
            <wp:extent cx="3642360" cy="1074420"/>
            <wp:effectExtent l="0" t="0" r="0" b="0"/>
            <wp:wrapNone/>
            <wp:docPr id="25"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3642360" cy="1074420"/>
                    </a:xfrm>
                    <a:prstGeom prst="rect">
                      <a:avLst/>
                    </a:prstGeom>
                  </pic:spPr>
                </pic:pic>
              </a:graphicData>
            </a:graphic>
            <wp14:sizeRelH relativeFrom="page">
              <wp14:pctWidth>0</wp14:pctWidth>
            </wp14:sizeRelH>
            <wp14:sizeRelV relativeFrom="page">
              <wp14:pctHeight>0</wp14:pctHeight>
            </wp14:sizeRelV>
          </wp:anchor>
        </w:drawing>
      </w:r>
    </w:p>
    <w:p w:rsidR="00CF428A" w:rsidRDefault="00CF428A" w:rsidP="004C0B0D">
      <w:pPr>
        <w:ind w:left="567"/>
        <w:rPr>
          <w:rFonts w:asciiTheme="majorHAnsi" w:hAnsiTheme="majorHAnsi" w:cs="Times New Roman"/>
          <w:sz w:val="20"/>
          <w:szCs w:val="20"/>
        </w:rPr>
      </w:pPr>
    </w:p>
    <w:p w:rsidR="00CF428A" w:rsidRDefault="00CF428A" w:rsidP="004C0B0D">
      <w:pPr>
        <w:ind w:left="567"/>
        <w:rPr>
          <w:rFonts w:asciiTheme="majorHAnsi" w:hAnsiTheme="majorHAnsi" w:cs="Times New Roman"/>
          <w:sz w:val="20"/>
          <w:szCs w:val="20"/>
        </w:rPr>
      </w:pPr>
    </w:p>
    <w:p w:rsidR="00CF428A" w:rsidRDefault="00CF428A" w:rsidP="004C0B0D">
      <w:pPr>
        <w:ind w:left="567"/>
        <w:rPr>
          <w:rFonts w:asciiTheme="majorHAnsi" w:hAnsiTheme="majorHAnsi" w:cs="Times New Roman"/>
          <w:sz w:val="20"/>
          <w:szCs w:val="20"/>
        </w:rPr>
      </w:pPr>
    </w:p>
    <w:p w:rsidR="00CF428A" w:rsidRDefault="00CF428A" w:rsidP="004C0B0D">
      <w:pPr>
        <w:ind w:left="567"/>
        <w:rPr>
          <w:rFonts w:asciiTheme="majorHAnsi" w:hAnsiTheme="majorHAnsi" w:cs="Times New Roman"/>
          <w:sz w:val="20"/>
          <w:szCs w:val="20"/>
        </w:rPr>
      </w:pPr>
    </w:p>
    <w:p w:rsidR="00CF428A" w:rsidRDefault="00CF428A" w:rsidP="004C0B0D">
      <w:pPr>
        <w:ind w:left="567"/>
        <w:rPr>
          <w:rFonts w:asciiTheme="majorHAnsi" w:hAnsiTheme="majorHAnsi" w:cs="Times New Roman"/>
          <w:sz w:val="20"/>
          <w:szCs w:val="20"/>
        </w:rPr>
      </w:pPr>
    </w:p>
    <w:p w:rsidR="00CF428A" w:rsidRDefault="00CF428A" w:rsidP="004C0B0D">
      <w:pPr>
        <w:ind w:left="567"/>
        <w:rPr>
          <w:rFonts w:asciiTheme="majorHAnsi" w:hAnsiTheme="majorHAnsi" w:cs="Times New Roman"/>
          <w:sz w:val="20"/>
          <w:szCs w:val="20"/>
        </w:rPr>
      </w:pPr>
    </w:p>
    <w:p w:rsidR="00CF428A" w:rsidRDefault="00CF428A" w:rsidP="004C0B0D">
      <w:pPr>
        <w:ind w:left="567"/>
        <w:rPr>
          <w:rFonts w:asciiTheme="majorHAnsi" w:hAnsiTheme="majorHAnsi" w:cs="Times New Roman"/>
          <w:sz w:val="20"/>
          <w:szCs w:val="20"/>
        </w:rPr>
      </w:pPr>
    </w:p>
    <w:p w:rsidR="00CF428A" w:rsidRDefault="00CF428A" w:rsidP="004C0B0D">
      <w:pPr>
        <w:ind w:left="567"/>
        <w:rPr>
          <w:rFonts w:asciiTheme="majorHAnsi" w:hAnsiTheme="majorHAnsi" w:cs="Times New Roman"/>
          <w:sz w:val="20"/>
          <w:szCs w:val="20"/>
        </w:rPr>
      </w:pPr>
      <w:r>
        <w:rPr>
          <w:rFonts w:asciiTheme="majorHAnsi" w:hAnsiTheme="majorHAnsi" w:cs="Times New Roman"/>
          <w:sz w:val="20"/>
          <w:szCs w:val="20"/>
        </w:rPr>
        <w:t xml:space="preserve">To remove the blank line, select the note shape, and then in the Notes Editor go to the final line and press the Backspace key. The note is now displayed without the extra line. If you wish to connect the note shape to the subtype shape, </w:t>
      </w:r>
      <w:proofErr w:type="gramStart"/>
      <w:r>
        <w:rPr>
          <w:rFonts w:asciiTheme="majorHAnsi" w:hAnsiTheme="majorHAnsi" w:cs="Times New Roman"/>
          <w:sz w:val="20"/>
          <w:szCs w:val="20"/>
        </w:rPr>
        <w:t xml:space="preserve">click the </w:t>
      </w:r>
      <w:r w:rsidRPr="00CF428A">
        <w:rPr>
          <w:rFonts w:ascii="Arial Narrow" w:hAnsi="Arial Narrow" w:cs="Times New Roman"/>
          <w:sz w:val="18"/>
          <w:szCs w:val="18"/>
        </w:rPr>
        <w:t>Model Note Connector</w:t>
      </w:r>
      <w:r>
        <w:rPr>
          <w:rFonts w:asciiTheme="majorHAnsi" w:hAnsiTheme="majorHAnsi" w:cs="Times New Roman"/>
          <w:sz w:val="20"/>
          <w:szCs w:val="20"/>
        </w:rPr>
        <w:t xml:space="preserve"> from the Toolbox, then click the model note shape, then click</w:t>
      </w:r>
      <w:proofErr w:type="gramEnd"/>
      <w:r>
        <w:rPr>
          <w:rFonts w:asciiTheme="majorHAnsi" w:hAnsiTheme="majorHAnsi" w:cs="Times New Roman"/>
          <w:sz w:val="20"/>
          <w:szCs w:val="20"/>
        </w:rPr>
        <w:t xml:space="preserve"> the Smoker subtype shape</w:t>
      </w:r>
      <w:r w:rsidR="0075478C">
        <w:rPr>
          <w:rFonts w:asciiTheme="majorHAnsi" w:hAnsiTheme="majorHAnsi" w:cs="Times New Roman"/>
          <w:sz w:val="20"/>
          <w:szCs w:val="20"/>
        </w:rPr>
        <w:t>.</w:t>
      </w:r>
    </w:p>
    <w:p w:rsidR="00CF428A" w:rsidRDefault="00CF428A" w:rsidP="004C0B0D">
      <w:pPr>
        <w:ind w:left="567"/>
        <w:rPr>
          <w:rFonts w:asciiTheme="majorHAnsi" w:hAnsiTheme="majorHAnsi" w:cs="Times New Roman"/>
          <w:sz w:val="20"/>
          <w:szCs w:val="20"/>
        </w:rPr>
      </w:pPr>
    </w:p>
    <w:p w:rsidR="00CF428A" w:rsidRDefault="0075478C" w:rsidP="004C0B0D">
      <w:pPr>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691008" behindDoc="1" locked="0" layoutInCell="1" allowOverlap="1" wp14:anchorId="1B2DD483" wp14:editId="483E5C70">
            <wp:simplePos x="0" y="0"/>
            <wp:positionH relativeFrom="column">
              <wp:posOffset>1838325</wp:posOffset>
            </wp:positionH>
            <wp:positionV relativeFrom="paragraph">
              <wp:posOffset>52705</wp:posOffset>
            </wp:positionV>
            <wp:extent cx="3535680" cy="1112520"/>
            <wp:effectExtent l="0" t="0" r="7620" b="0"/>
            <wp:wrapNone/>
            <wp:docPr id="28" name="Picture 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3535680" cy="1112520"/>
                    </a:xfrm>
                    <a:prstGeom prst="rect">
                      <a:avLst/>
                    </a:prstGeom>
                  </pic:spPr>
                </pic:pic>
              </a:graphicData>
            </a:graphic>
            <wp14:sizeRelH relativeFrom="page">
              <wp14:pctWidth>0</wp14:pctWidth>
            </wp14:sizeRelH>
            <wp14:sizeRelV relativeFrom="page">
              <wp14:pctHeight>0</wp14:pctHeight>
            </wp14:sizeRelV>
          </wp:anchor>
        </w:drawing>
      </w:r>
    </w:p>
    <w:p w:rsidR="00CF428A" w:rsidRDefault="00CF428A" w:rsidP="004C0B0D">
      <w:pPr>
        <w:ind w:left="567"/>
        <w:rPr>
          <w:rFonts w:asciiTheme="majorHAnsi" w:hAnsiTheme="majorHAnsi" w:cs="Times New Roman"/>
          <w:sz w:val="20"/>
          <w:szCs w:val="20"/>
        </w:rPr>
      </w:pPr>
    </w:p>
    <w:p w:rsidR="00CF428A" w:rsidRDefault="00CF428A" w:rsidP="004C0B0D">
      <w:pPr>
        <w:ind w:left="567"/>
        <w:rPr>
          <w:rFonts w:asciiTheme="majorHAnsi" w:hAnsiTheme="majorHAnsi" w:cs="Times New Roman"/>
          <w:sz w:val="20"/>
          <w:szCs w:val="20"/>
        </w:rPr>
      </w:pPr>
    </w:p>
    <w:p w:rsidR="00CF428A" w:rsidRDefault="0075478C" w:rsidP="004C0B0D">
      <w:pPr>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688960" behindDoc="1" locked="0" layoutInCell="1" allowOverlap="1" wp14:anchorId="1B6D1888" wp14:editId="4352E17D">
            <wp:simplePos x="0" y="0"/>
            <wp:positionH relativeFrom="column">
              <wp:posOffset>360045</wp:posOffset>
            </wp:positionH>
            <wp:positionV relativeFrom="paragraph">
              <wp:posOffset>106680</wp:posOffset>
            </wp:positionV>
            <wp:extent cx="1478280" cy="472440"/>
            <wp:effectExtent l="0" t="0" r="7620" b="3810"/>
            <wp:wrapNone/>
            <wp:docPr id="27" name="Picture 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478280" cy="472440"/>
                    </a:xfrm>
                    <a:prstGeom prst="rect">
                      <a:avLst/>
                    </a:prstGeom>
                  </pic:spPr>
                </pic:pic>
              </a:graphicData>
            </a:graphic>
            <wp14:sizeRelH relativeFrom="page">
              <wp14:pctWidth>0</wp14:pctWidth>
            </wp14:sizeRelH>
            <wp14:sizeRelV relativeFrom="page">
              <wp14:pctHeight>0</wp14:pctHeight>
            </wp14:sizeRelV>
          </wp:anchor>
        </w:drawing>
      </w:r>
    </w:p>
    <w:p w:rsidR="00CF428A" w:rsidRDefault="00CF428A" w:rsidP="004C0B0D">
      <w:pPr>
        <w:ind w:left="567"/>
        <w:rPr>
          <w:rFonts w:asciiTheme="majorHAnsi" w:hAnsiTheme="majorHAnsi" w:cs="Times New Roman"/>
          <w:sz w:val="20"/>
          <w:szCs w:val="20"/>
        </w:rPr>
      </w:pPr>
    </w:p>
    <w:p w:rsidR="00CF428A" w:rsidRDefault="00CF428A" w:rsidP="004C0B0D">
      <w:pPr>
        <w:ind w:left="567"/>
        <w:rPr>
          <w:rFonts w:asciiTheme="majorHAnsi" w:hAnsiTheme="majorHAnsi" w:cs="Times New Roman"/>
          <w:sz w:val="20"/>
          <w:szCs w:val="20"/>
        </w:rPr>
      </w:pPr>
    </w:p>
    <w:p w:rsidR="00CF428A" w:rsidRDefault="00CF428A" w:rsidP="004C0B0D">
      <w:pPr>
        <w:ind w:left="567"/>
        <w:rPr>
          <w:rFonts w:asciiTheme="majorHAnsi" w:hAnsiTheme="majorHAnsi" w:cs="Times New Roman"/>
          <w:sz w:val="20"/>
          <w:szCs w:val="20"/>
        </w:rPr>
      </w:pPr>
    </w:p>
    <w:p w:rsidR="00CF428A" w:rsidRDefault="00CF428A" w:rsidP="004C0B0D">
      <w:pPr>
        <w:ind w:left="567"/>
        <w:rPr>
          <w:rFonts w:asciiTheme="majorHAnsi" w:hAnsiTheme="majorHAnsi" w:cs="Times New Roman"/>
          <w:sz w:val="20"/>
          <w:szCs w:val="20"/>
        </w:rPr>
      </w:pPr>
    </w:p>
    <w:p w:rsidR="0075478C" w:rsidRDefault="00037D07" w:rsidP="004C0B0D">
      <w:pPr>
        <w:ind w:left="567"/>
        <w:rPr>
          <w:rFonts w:asciiTheme="majorHAnsi" w:hAnsiTheme="majorHAnsi" w:cs="Times New Roman"/>
          <w:sz w:val="20"/>
          <w:szCs w:val="20"/>
        </w:rPr>
      </w:pPr>
      <w:r w:rsidRPr="00037D07">
        <w:rPr>
          <w:noProof/>
          <w:lang w:eastAsia="en-AU"/>
        </w:rPr>
        <w:drawing>
          <wp:anchor distT="0" distB="0" distL="114300" distR="114300" simplePos="0" relativeHeight="251696128" behindDoc="1" locked="0" layoutInCell="1" allowOverlap="1" wp14:anchorId="5DA14835" wp14:editId="0F5C0441">
            <wp:simplePos x="0" y="0"/>
            <wp:positionH relativeFrom="column">
              <wp:posOffset>1644015</wp:posOffset>
            </wp:positionH>
            <wp:positionV relativeFrom="paragraph">
              <wp:posOffset>203200</wp:posOffset>
            </wp:positionV>
            <wp:extent cx="2819400" cy="184404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19400" cy="1844040"/>
                    </a:xfrm>
                    <a:prstGeom prst="rect">
                      <a:avLst/>
                    </a:prstGeom>
                    <a:noFill/>
                    <a:ln>
                      <a:noFill/>
                    </a:ln>
                  </pic:spPr>
                </pic:pic>
              </a:graphicData>
            </a:graphic>
            <wp14:sizeRelH relativeFrom="page">
              <wp14:pctWidth>0</wp14:pctWidth>
            </wp14:sizeRelH>
            <wp14:sizeRelV relativeFrom="page">
              <wp14:pctHeight>0</wp14:pctHeight>
            </wp14:sizeRelV>
          </wp:anchor>
        </w:drawing>
      </w:r>
      <w:r w:rsidR="0075478C">
        <w:rPr>
          <w:rFonts w:asciiTheme="majorHAnsi" w:hAnsiTheme="majorHAnsi" w:cs="Times New Roman"/>
          <w:sz w:val="20"/>
          <w:szCs w:val="20"/>
        </w:rPr>
        <w:t>The note is now displayed with a dotted line connecting it to the subtype shape. You can reposition the model note shape wherever you like by dragging the shape to the desired position. The connector will adjust accordingly.</w:t>
      </w:r>
    </w:p>
    <w:p w:rsidR="0075478C" w:rsidRDefault="0075478C" w:rsidP="004C0B0D">
      <w:pPr>
        <w:ind w:left="567"/>
        <w:rPr>
          <w:rFonts w:asciiTheme="majorHAnsi" w:hAnsiTheme="majorHAnsi" w:cs="Times New Roman"/>
          <w:sz w:val="20"/>
          <w:szCs w:val="20"/>
        </w:rPr>
      </w:pPr>
    </w:p>
    <w:p w:rsidR="0075478C" w:rsidRDefault="0075478C" w:rsidP="004C0B0D">
      <w:pPr>
        <w:ind w:left="567"/>
        <w:rPr>
          <w:rFonts w:asciiTheme="majorHAnsi" w:hAnsiTheme="majorHAnsi" w:cs="Times New Roman"/>
          <w:sz w:val="20"/>
          <w:szCs w:val="20"/>
        </w:rPr>
      </w:pPr>
    </w:p>
    <w:p w:rsidR="0075478C" w:rsidRDefault="0075478C" w:rsidP="004C0B0D">
      <w:pPr>
        <w:ind w:left="567"/>
        <w:rPr>
          <w:rFonts w:asciiTheme="majorHAnsi" w:hAnsiTheme="majorHAnsi" w:cs="Times New Roman"/>
          <w:sz w:val="20"/>
          <w:szCs w:val="20"/>
        </w:rPr>
      </w:pPr>
    </w:p>
    <w:p w:rsidR="0075478C" w:rsidRDefault="0075478C" w:rsidP="004C0B0D">
      <w:pPr>
        <w:ind w:left="567"/>
        <w:rPr>
          <w:rFonts w:asciiTheme="majorHAnsi" w:hAnsiTheme="majorHAnsi" w:cs="Times New Roman"/>
          <w:sz w:val="20"/>
          <w:szCs w:val="20"/>
        </w:rPr>
      </w:pPr>
    </w:p>
    <w:p w:rsidR="0075478C" w:rsidRDefault="0075478C" w:rsidP="004C0B0D">
      <w:pPr>
        <w:ind w:left="567"/>
        <w:rPr>
          <w:rFonts w:asciiTheme="majorHAnsi" w:hAnsiTheme="majorHAnsi" w:cs="Times New Roman"/>
          <w:sz w:val="20"/>
          <w:szCs w:val="20"/>
        </w:rPr>
      </w:pPr>
    </w:p>
    <w:p w:rsidR="0075478C" w:rsidRDefault="0075478C" w:rsidP="004C0B0D">
      <w:pPr>
        <w:ind w:left="567"/>
        <w:rPr>
          <w:rFonts w:asciiTheme="majorHAnsi" w:hAnsiTheme="majorHAnsi" w:cs="Times New Roman"/>
          <w:sz w:val="20"/>
          <w:szCs w:val="20"/>
        </w:rPr>
      </w:pPr>
    </w:p>
    <w:p w:rsidR="0075478C" w:rsidRDefault="0075478C" w:rsidP="004C0B0D">
      <w:pPr>
        <w:ind w:left="567"/>
        <w:rPr>
          <w:rFonts w:asciiTheme="majorHAnsi" w:hAnsiTheme="majorHAnsi" w:cs="Times New Roman"/>
          <w:sz w:val="20"/>
          <w:szCs w:val="20"/>
        </w:rPr>
      </w:pPr>
    </w:p>
    <w:p w:rsidR="0075478C" w:rsidRDefault="0075478C" w:rsidP="004C0B0D">
      <w:pPr>
        <w:ind w:left="567"/>
        <w:rPr>
          <w:rFonts w:asciiTheme="majorHAnsi" w:hAnsiTheme="majorHAnsi" w:cs="Times New Roman"/>
          <w:sz w:val="20"/>
          <w:szCs w:val="20"/>
        </w:rPr>
      </w:pPr>
    </w:p>
    <w:p w:rsidR="00661B0F" w:rsidRDefault="00DA447C" w:rsidP="00661B0F">
      <w:pPr>
        <w:ind w:left="567"/>
        <w:rPr>
          <w:rFonts w:asciiTheme="majorHAnsi" w:hAnsiTheme="majorHAnsi" w:cs="Times New Roman"/>
          <w:sz w:val="20"/>
          <w:szCs w:val="20"/>
        </w:rPr>
      </w:pPr>
      <w:r>
        <w:rPr>
          <w:rFonts w:asciiTheme="majorHAnsi" w:hAnsiTheme="majorHAnsi" w:cs="Times New Roman"/>
          <w:sz w:val="20"/>
          <w:szCs w:val="20"/>
        </w:rPr>
        <w:lastRenderedPageBreak/>
        <w:t>Another way to enter a derivation rule in a model note is to simply type it in manually. On</w:t>
      </w:r>
      <w:r w:rsidR="00661B0F">
        <w:rPr>
          <w:rFonts w:asciiTheme="majorHAnsi" w:hAnsiTheme="majorHAnsi" w:cs="Times New Roman"/>
          <w:sz w:val="20"/>
          <w:szCs w:val="20"/>
        </w:rPr>
        <w:t>e</w:t>
      </w:r>
      <w:r>
        <w:rPr>
          <w:rFonts w:asciiTheme="majorHAnsi" w:hAnsiTheme="majorHAnsi" w:cs="Times New Roman"/>
          <w:sz w:val="20"/>
          <w:szCs w:val="20"/>
        </w:rPr>
        <w:t xml:space="preserve"> reason </w:t>
      </w:r>
      <w:r w:rsidR="00A03D68">
        <w:rPr>
          <w:rFonts w:asciiTheme="majorHAnsi" w:hAnsiTheme="majorHAnsi" w:cs="Times New Roman"/>
          <w:sz w:val="20"/>
          <w:szCs w:val="20"/>
        </w:rPr>
        <w:t>to do so</w:t>
      </w:r>
      <w:r>
        <w:rPr>
          <w:rFonts w:asciiTheme="majorHAnsi" w:hAnsiTheme="majorHAnsi" w:cs="Times New Roman"/>
          <w:sz w:val="20"/>
          <w:szCs w:val="20"/>
        </w:rPr>
        <w:t xml:space="preserve"> is to </w:t>
      </w:r>
      <w:r w:rsidR="00661B0F">
        <w:rPr>
          <w:rFonts w:asciiTheme="majorHAnsi" w:hAnsiTheme="majorHAnsi" w:cs="Times New Roman"/>
          <w:sz w:val="20"/>
          <w:szCs w:val="20"/>
        </w:rPr>
        <w:t>display</w:t>
      </w:r>
      <w:r>
        <w:rPr>
          <w:rFonts w:asciiTheme="majorHAnsi" w:hAnsiTheme="majorHAnsi" w:cs="Times New Roman"/>
          <w:sz w:val="20"/>
          <w:szCs w:val="20"/>
        </w:rPr>
        <w:t xml:space="preserve"> a </w:t>
      </w:r>
      <w:r w:rsidR="00A03D68">
        <w:rPr>
          <w:rFonts w:asciiTheme="majorHAnsi" w:hAnsiTheme="majorHAnsi" w:cs="Times New Roman"/>
          <w:sz w:val="20"/>
          <w:szCs w:val="20"/>
        </w:rPr>
        <w:t xml:space="preserve">more readable version of the </w:t>
      </w:r>
      <w:r>
        <w:rPr>
          <w:rFonts w:asciiTheme="majorHAnsi" w:hAnsiTheme="majorHAnsi" w:cs="Times New Roman"/>
          <w:sz w:val="20"/>
          <w:szCs w:val="20"/>
        </w:rPr>
        <w:t xml:space="preserve">derivation rule </w:t>
      </w:r>
      <w:r w:rsidR="00661B0F">
        <w:rPr>
          <w:rFonts w:asciiTheme="majorHAnsi" w:hAnsiTheme="majorHAnsi" w:cs="Times New Roman"/>
          <w:sz w:val="20"/>
          <w:szCs w:val="20"/>
        </w:rPr>
        <w:t>tha</w:t>
      </w:r>
      <w:r w:rsidR="00A03D68">
        <w:rPr>
          <w:rFonts w:asciiTheme="majorHAnsi" w:hAnsiTheme="majorHAnsi" w:cs="Times New Roman"/>
          <w:sz w:val="20"/>
          <w:szCs w:val="20"/>
        </w:rPr>
        <w:t xml:space="preserve">n </w:t>
      </w:r>
      <w:r w:rsidR="00661B0F">
        <w:rPr>
          <w:rFonts w:asciiTheme="majorHAnsi" w:hAnsiTheme="majorHAnsi" w:cs="Times New Roman"/>
          <w:sz w:val="20"/>
          <w:szCs w:val="20"/>
        </w:rPr>
        <w:t xml:space="preserve">the one that is automatically generated in the verbalization. Another reason is to </w:t>
      </w:r>
      <w:r w:rsidR="00661B0F" w:rsidRPr="004C0B0D">
        <w:rPr>
          <w:rFonts w:asciiTheme="majorHAnsi" w:hAnsiTheme="majorHAnsi" w:cs="Times New Roman"/>
          <w:sz w:val="20"/>
          <w:szCs w:val="20"/>
        </w:rPr>
        <w:t xml:space="preserve">formulate the rule in your own mind </w:t>
      </w:r>
      <w:r w:rsidR="00661B0F">
        <w:rPr>
          <w:rFonts w:asciiTheme="majorHAnsi" w:hAnsiTheme="majorHAnsi" w:cs="Times New Roman"/>
          <w:sz w:val="20"/>
          <w:szCs w:val="20"/>
        </w:rPr>
        <w:t xml:space="preserve">and see this depicted visually </w:t>
      </w:r>
      <w:r w:rsidR="00661B0F" w:rsidRPr="004C0B0D">
        <w:rPr>
          <w:rFonts w:asciiTheme="majorHAnsi" w:hAnsiTheme="majorHAnsi" w:cs="Times New Roman"/>
          <w:sz w:val="20"/>
          <w:szCs w:val="20"/>
        </w:rPr>
        <w:t xml:space="preserve">before entering </w:t>
      </w:r>
      <w:r w:rsidR="00661B0F">
        <w:rPr>
          <w:rFonts w:asciiTheme="majorHAnsi" w:hAnsiTheme="majorHAnsi" w:cs="Times New Roman"/>
          <w:sz w:val="20"/>
          <w:szCs w:val="20"/>
        </w:rPr>
        <w:t xml:space="preserve">the derivation rule </w:t>
      </w:r>
      <w:r w:rsidR="00661B0F" w:rsidRPr="004C0B0D">
        <w:rPr>
          <w:rFonts w:asciiTheme="majorHAnsi" w:hAnsiTheme="majorHAnsi" w:cs="Times New Roman"/>
          <w:sz w:val="20"/>
          <w:szCs w:val="20"/>
        </w:rPr>
        <w:t xml:space="preserve">in the Model Browser. </w:t>
      </w:r>
      <w:r w:rsidR="00B12144">
        <w:rPr>
          <w:rFonts w:asciiTheme="majorHAnsi" w:hAnsiTheme="majorHAnsi" w:cs="Times New Roman"/>
          <w:sz w:val="20"/>
          <w:szCs w:val="20"/>
        </w:rPr>
        <w:t>T</w:t>
      </w:r>
      <w:r w:rsidR="00661B0F" w:rsidRPr="004C0B0D">
        <w:rPr>
          <w:rFonts w:asciiTheme="majorHAnsi" w:hAnsiTheme="majorHAnsi" w:cs="Times New Roman"/>
          <w:sz w:val="20"/>
          <w:szCs w:val="20"/>
        </w:rPr>
        <w:t xml:space="preserve">his “double entry” procedure can be quite helpful for entering complex rules. You can write the rule notes in any syntax that is intelligible to you, but FORML syntax is used in </w:t>
      </w:r>
      <w:r w:rsidR="00661B0F">
        <w:rPr>
          <w:rFonts w:asciiTheme="majorHAnsi" w:hAnsiTheme="majorHAnsi" w:cs="Times New Roman"/>
          <w:sz w:val="20"/>
          <w:szCs w:val="20"/>
        </w:rPr>
        <w:t>our</w:t>
      </w:r>
      <w:r w:rsidR="00661B0F" w:rsidRPr="004C0B0D">
        <w:rPr>
          <w:rFonts w:asciiTheme="majorHAnsi" w:hAnsiTheme="majorHAnsi" w:cs="Times New Roman"/>
          <w:sz w:val="20"/>
          <w:szCs w:val="20"/>
        </w:rPr>
        <w:t xml:space="preserve"> examples. </w:t>
      </w:r>
      <w:r w:rsidR="00037D07">
        <w:rPr>
          <w:rFonts w:asciiTheme="majorHAnsi" w:hAnsiTheme="majorHAnsi" w:cs="Times New Roman"/>
          <w:sz w:val="20"/>
          <w:szCs w:val="20"/>
        </w:rPr>
        <w:t>You can also add whatever comments you like to the model note.</w:t>
      </w:r>
    </w:p>
    <w:p w:rsidR="00661B0F" w:rsidRDefault="00661B0F" w:rsidP="00661B0F">
      <w:pPr>
        <w:ind w:left="567"/>
        <w:rPr>
          <w:rFonts w:asciiTheme="majorHAnsi" w:hAnsiTheme="majorHAnsi" w:cs="Times New Roman"/>
          <w:sz w:val="20"/>
          <w:szCs w:val="20"/>
        </w:rPr>
      </w:pPr>
    </w:p>
    <w:p w:rsidR="00B12144" w:rsidRDefault="00661B0F" w:rsidP="00037D07">
      <w:pPr>
        <w:ind w:left="567"/>
        <w:rPr>
          <w:rFonts w:asciiTheme="majorHAnsi" w:hAnsiTheme="majorHAnsi" w:cs="Times New Roman"/>
          <w:sz w:val="20"/>
          <w:szCs w:val="20"/>
        </w:rPr>
      </w:pPr>
      <w:r>
        <w:rPr>
          <w:rFonts w:asciiTheme="majorHAnsi" w:hAnsiTheme="majorHAnsi" w:cs="Times New Roman"/>
          <w:sz w:val="20"/>
          <w:szCs w:val="20"/>
        </w:rPr>
        <w:t xml:space="preserve">Another option for displaying derivation rules in model notes is to start by copying the verbalized form of the rule to the model notes as discussed earlier, and then edit the text if desired to provide a more natural reading. As a trivial example, let’s replace “some” by “a” in the model note for Smoker. </w:t>
      </w:r>
    </w:p>
    <w:p w:rsidR="00D118B6" w:rsidRDefault="00D118B6" w:rsidP="00037D07">
      <w:pPr>
        <w:ind w:left="567"/>
        <w:rPr>
          <w:rFonts w:asciiTheme="majorHAnsi" w:hAnsiTheme="majorHAnsi" w:cs="Times New Roman"/>
          <w:sz w:val="20"/>
          <w:szCs w:val="20"/>
        </w:rPr>
      </w:pPr>
    </w:p>
    <w:p w:rsidR="00D118B6" w:rsidRDefault="00D118B6" w:rsidP="00D118B6">
      <w:pPr>
        <w:ind w:left="567"/>
        <w:rPr>
          <w:rFonts w:asciiTheme="majorHAnsi" w:hAnsiTheme="majorHAnsi" w:cs="Times New Roman"/>
          <w:sz w:val="20"/>
          <w:szCs w:val="20"/>
        </w:rPr>
      </w:pPr>
      <w:r>
        <w:rPr>
          <w:rFonts w:asciiTheme="majorHAnsi" w:hAnsiTheme="majorHAnsi" w:cs="Times New Roman"/>
          <w:sz w:val="20"/>
          <w:szCs w:val="20"/>
        </w:rPr>
        <w:t xml:space="preserve">To do this, select the note shape, then open the Notes Editor, replace “some” by “a”, and click the Document window again to see the change. Updating a model note in this way has no impact on the generated verbalization of the derivation rule. </w:t>
      </w:r>
    </w:p>
    <w:p w:rsidR="00D118B6" w:rsidRPr="004C0B0D" w:rsidRDefault="00D118B6" w:rsidP="00D118B6">
      <w:pPr>
        <w:ind w:left="567"/>
        <w:rPr>
          <w:rFonts w:asciiTheme="majorHAnsi" w:hAnsiTheme="majorHAnsi" w:cs="Times New Roman"/>
          <w:sz w:val="20"/>
          <w:szCs w:val="20"/>
        </w:rPr>
      </w:pPr>
    </w:p>
    <w:p w:rsidR="00D118B6" w:rsidRDefault="00D118B6" w:rsidP="00D118B6">
      <w:pPr>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46016" behindDoc="0" locked="0" layoutInCell="1" allowOverlap="1" wp14:anchorId="6499489A" wp14:editId="67832AFD">
            <wp:simplePos x="0" y="0"/>
            <wp:positionH relativeFrom="column">
              <wp:posOffset>1795145</wp:posOffset>
            </wp:positionH>
            <wp:positionV relativeFrom="paragraph">
              <wp:posOffset>66040</wp:posOffset>
            </wp:positionV>
            <wp:extent cx="1859280" cy="289560"/>
            <wp:effectExtent l="0" t="0" r="7620" b="0"/>
            <wp:wrapSquare wrapText="bothSides"/>
            <wp:docPr id="30" name="Pictur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859280" cy="289560"/>
                    </a:xfrm>
                    <a:prstGeom prst="rect">
                      <a:avLst/>
                    </a:prstGeom>
                  </pic:spPr>
                </pic:pic>
              </a:graphicData>
            </a:graphic>
            <wp14:sizeRelH relativeFrom="page">
              <wp14:pctWidth>0</wp14:pctWidth>
            </wp14:sizeRelH>
            <wp14:sizeRelV relativeFrom="page">
              <wp14:pctHeight>0</wp14:pctHeight>
            </wp14:sizeRelV>
          </wp:anchor>
        </w:drawing>
      </w:r>
    </w:p>
    <w:p w:rsidR="00D118B6" w:rsidRDefault="00D118B6" w:rsidP="00D118B6">
      <w:pPr>
        <w:ind w:left="567"/>
        <w:rPr>
          <w:rFonts w:asciiTheme="majorHAnsi" w:hAnsiTheme="majorHAnsi" w:cs="Times New Roman"/>
          <w:sz w:val="20"/>
          <w:szCs w:val="20"/>
        </w:rPr>
      </w:pPr>
    </w:p>
    <w:p w:rsidR="00D118B6" w:rsidRDefault="00D118B6" w:rsidP="00D118B6">
      <w:pPr>
        <w:ind w:left="567"/>
        <w:rPr>
          <w:rFonts w:asciiTheme="majorHAnsi" w:hAnsiTheme="majorHAnsi" w:cs="Times New Roman"/>
          <w:sz w:val="20"/>
          <w:szCs w:val="20"/>
        </w:rPr>
      </w:pPr>
    </w:p>
    <w:p w:rsidR="00D118B6" w:rsidRDefault="00D118B6" w:rsidP="00D118B6">
      <w:pPr>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47040" behindDoc="1" locked="0" layoutInCell="1" allowOverlap="1" wp14:anchorId="7FD15EC9" wp14:editId="1E2E40A7">
            <wp:simplePos x="0" y="0"/>
            <wp:positionH relativeFrom="column">
              <wp:posOffset>1798955</wp:posOffset>
            </wp:positionH>
            <wp:positionV relativeFrom="paragraph">
              <wp:posOffset>90170</wp:posOffset>
            </wp:positionV>
            <wp:extent cx="1676400" cy="487680"/>
            <wp:effectExtent l="0" t="0" r="0" b="7620"/>
            <wp:wrapNone/>
            <wp:docPr id="32" name="Pictur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1676400" cy="487680"/>
                    </a:xfrm>
                    <a:prstGeom prst="rect">
                      <a:avLst/>
                    </a:prstGeom>
                  </pic:spPr>
                </pic:pic>
              </a:graphicData>
            </a:graphic>
            <wp14:sizeRelH relativeFrom="page">
              <wp14:pctWidth>0</wp14:pctWidth>
            </wp14:sizeRelH>
            <wp14:sizeRelV relativeFrom="page">
              <wp14:pctHeight>0</wp14:pctHeight>
            </wp14:sizeRelV>
          </wp:anchor>
        </w:drawing>
      </w:r>
    </w:p>
    <w:p w:rsidR="00D118B6" w:rsidRDefault="00D118B6" w:rsidP="00D118B6">
      <w:pPr>
        <w:ind w:left="567"/>
        <w:rPr>
          <w:rFonts w:asciiTheme="majorHAnsi" w:hAnsiTheme="majorHAnsi" w:cs="Times New Roman"/>
          <w:sz w:val="20"/>
          <w:szCs w:val="20"/>
        </w:rPr>
      </w:pPr>
    </w:p>
    <w:p w:rsidR="00D118B6" w:rsidRDefault="00D118B6" w:rsidP="00D118B6">
      <w:pPr>
        <w:ind w:left="567"/>
        <w:rPr>
          <w:rFonts w:asciiTheme="majorHAnsi" w:hAnsiTheme="majorHAnsi" w:cs="Times New Roman"/>
          <w:sz w:val="20"/>
          <w:szCs w:val="20"/>
        </w:rPr>
      </w:pPr>
    </w:p>
    <w:p w:rsidR="00D118B6" w:rsidRDefault="00D118B6" w:rsidP="00D118B6">
      <w:pPr>
        <w:ind w:left="567"/>
        <w:rPr>
          <w:rFonts w:asciiTheme="majorHAnsi" w:hAnsiTheme="majorHAnsi" w:cs="Times New Roman"/>
          <w:sz w:val="20"/>
          <w:szCs w:val="20"/>
        </w:rPr>
      </w:pPr>
    </w:p>
    <w:p w:rsidR="00D118B6" w:rsidRDefault="00D118B6" w:rsidP="00D118B6">
      <w:pPr>
        <w:ind w:left="567"/>
        <w:rPr>
          <w:rFonts w:asciiTheme="majorHAnsi" w:hAnsiTheme="majorHAnsi" w:cs="Times New Roman"/>
          <w:sz w:val="20"/>
          <w:szCs w:val="20"/>
        </w:rPr>
      </w:pPr>
    </w:p>
    <w:p w:rsidR="00D118B6" w:rsidRDefault="00D118B6" w:rsidP="00D118B6">
      <w:pPr>
        <w:ind w:left="567"/>
        <w:rPr>
          <w:rFonts w:asciiTheme="majorHAnsi" w:hAnsiTheme="majorHAnsi" w:cs="Times New Roman"/>
          <w:sz w:val="20"/>
          <w:szCs w:val="20"/>
        </w:rPr>
      </w:pPr>
      <w:r>
        <w:rPr>
          <w:rFonts w:asciiTheme="majorHAnsi" w:hAnsiTheme="majorHAnsi" w:cs="Times New Roman"/>
          <w:sz w:val="20"/>
          <w:szCs w:val="20"/>
        </w:rPr>
        <w:t xml:space="preserve">Because the subtype is marked as fully derived, and this is the only derivation rule provided for it, the rule is interpreted strongly as a </w:t>
      </w:r>
      <w:r w:rsidRPr="00B07E92">
        <w:rPr>
          <w:rFonts w:asciiTheme="majorHAnsi" w:hAnsiTheme="majorHAnsi" w:cs="Times New Roman"/>
          <w:i/>
          <w:sz w:val="20"/>
          <w:szCs w:val="20"/>
        </w:rPr>
        <w:t>subtype definition</w:t>
      </w:r>
      <w:r>
        <w:rPr>
          <w:rFonts w:asciiTheme="majorHAnsi" w:hAnsiTheme="majorHAnsi" w:cs="Times New Roman"/>
          <w:sz w:val="20"/>
          <w:szCs w:val="20"/>
        </w:rPr>
        <w:t xml:space="preserve">. So being a person who smokes is both necessary and sufficient for an object to be a smoker. In other words, an object is a smoker </w:t>
      </w:r>
      <w:r w:rsidRPr="00B07E92">
        <w:rPr>
          <w:rFonts w:asciiTheme="majorHAnsi" w:hAnsiTheme="majorHAnsi" w:cs="Times New Roman"/>
          <w:i/>
          <w:sz w:val="20"/>
          <w:szCs w:val="20"/>
        </w:rPr>
        <w:t>if and only if</w:t>
      </w:r>
      <w:r>
        <w:rPr>
          <w:rFonts w:asciiTheme="majorHAnsi" w:hAnsiTheme="majorHAnsi" w:cs="Times New Roman"/>
          <w:sz w:val="20"/>
          <w:szCs w:val="20"/>
        </w:rPr>
        <w:t xml:space="preserve"> it is a person who smokes. </w:t>
      </w:r>
    </w:p>
    <w:p w:rsidR="00D118B6" w:rsidRDefault="00D118B6" w:rsidP="00D118B6">
      <w:pPr>
        <w:ind w:left="567"/>
        <w:rPr>
          <w:rFonts w:asciiTheme="majorHAnsi" w:hAnsiTheme="majorHAnsi" w:cs="Times New Roman"/>
          <w:sz w:val="20"/>
          <w:szCs w:val="20"/>
        </w:rPr>
      </w:pPr>
    </w:p>
    <w:p w:rsidR="00D118B6" w:rsidRDefault="00D118B6" w:rsidP="00D118B6">
      <w:pPr>
        <w:ind w:left="567"/>
        <w:rPr>
          <w:rFonts w:asciiTheme="majorHAnsi" w:hAnsiTheme="majorHAnsi" w:cs="Times New Roman"/>
          <w:sz w:val="20"/>
          <w:szCs w:val="20"/>
        </w:rPr>
      </w:pPr>
      <w:r>
        <w:rPr>
          <w:rFonts w:asciiTheme="majorHAnsi" w:hAnsiTheme="majorHAnsi" w:cs="Times New Roman"/>
          <w:sz w:val="20"/>
          <w:szCs w:val="20"/>
        </w:rPr>
        <w:t xml:space="preserve">If you wish to add further explanatory text regarding the derivation and wish to see it on the ORM diagram, you can include that as part of the model note. You can also add comments about the derivation in the subtype’s </w:t>
      </w:r>
      <w:proofErr w:type="spellStart"/>
      <w:r w:rsidRPr="00A3369F">
        <w:rPr>
          <w:rFonts w:ascii="Arial Narrow" w:hAnsi="Arial Narrow" w:cs="Times New Roman"/>
          <w:sz w:val="18"/>
          <w:szCs w:val="18"/>
        </w:rPr>
        <w:t>DerivationNote</w:t>
      </w:r>
      <w:proofErr w:type="spellEnd"/>
      <w:r w:rsidRPr="00A3369F">
        <w:rPr>
          <w:rFonts w:asciiTheme="majorHAnsi" w:hAnsiTheme="majorHAnsi" w:cs="Times New Roman"/>
          <w:sz w:val="20"/>
          <w:szCs w:val="20"/>
        </w:rPr>
        <w:t xml:space="preserve"> property</w:t>
      </w:r>
      <w:r>
        <w:rPr>
          <w:rFonts w:asciiTheme="majorHAnsi" w:hAnsiTheme="majorHAnsi" w:cs="Times New Roman"/>
          <w:sz w:val="20"/>
          <w:szCs w:val="20"/>
        </w:rPr>
        <w:t xml:space="preserve">. </w:t>
      </w:r>
      <w:r w:rsidR="0084795A">
        <w:rPr>
          <w:rFonts w:asciiTheme="majorHAnsi" w:hAnsiTheme="majorHAnsi" w:cs="Times New Roman"/>
          <w:sz w:val="20"/>
          <w:szCs w:val="20"/>
        </w:rPr>
        <w:t xml:space="preserve">By default, </w:t>
      </w:r>
      <w:r>
        <w:rPr>
          <w:rFonts w:asciiTheme="majorHAnsi" w:hAnsiTheme="majorHAnsi" w:cs="Times New Roman"/>
          <w:sz w:val="20"/>
          <w:szCs w:val="20"/>
        </w:rPr>
        <w:t xml:space="preserve">entries in the </w:t>
      </w:r>
      <w:proofErr w:type="spellStart"/>
      <w:r w:rsidRPr="00A3369F">
        <w:rPr>
          <w:rFonts w:ascii="Arial Narrow" w:hAnsi="Arial Narrow" w:cs="Times New Roman"/>
          <w:sz w:val="18"/>
          <w:szCs w:val="18"/>
        </w:rPr>
        <w:t>DerivationNote</w:t>
      </w:r>
      <w:proofErr w:type="spellEnd"/>
      <w:r>
        <w:rPr>
          <w:rFonts w:asciiTheme="majorHAnsi" w:hAnsiTheme="majorHAnsi" w:cs="Times New Roman"/>
          <w:sz w:val="20"/>
          <w:szCs w:val="20"/>
        </w:rPr>
        <w:t xml:space="preserve"> </w:t>
      </w:r>
      <w:r w:rsidRPr="00A3369F">
        <w:rPr>
          <w:rFonts w:asciiTheme="majorHAnsi" w:hAnsiTheme="majorHAnsi" w:cs="Times New Roman"/>
          <w:sz w:val="20"/>
          <w:szCs w:val="20"/>
        </w:rPr>
        <w:t>field are not displayed</w:t>
      </w:r>
      <w:r>
        <w:rPr>
          <w:rFonts w:asciiTheme="majorHAnsi" w:hAnsiTheme="majorHAnsi" w:cs="Times New Roman"/>
          <w:color w:val="FF0000"/>
          <w:sz w:val="20"/>
          <w:szCs w:val="20"/>
        </w:rPr>
        <w:t xml:space="preserve"> </w:t>
      </w:r>
      <w:r w:rsidRPr="00A3369F">
        <w:rPr>
          <w:rFonts w:asciiTheme="majorHAnsi" w:hAnsiTheme="majorHAnsi" w:cs="Times New Roman"/>
          <w:sz w:val="20"/>
          <w:szCs w:val="20"/>
        </w:rPr>
        <w:t>on the diagram</w:t>
      </w:r>
      <w:r w:rsidR="0084795A">
        <w:rPr>
          <w:rStyle w:val="FootnoteReference"/>
          <w:rFonts w:asciiTheme="majorHAnsi" w:hAnsiTheme="majorHAnsi" w:cs="Times New Roman"/>
          <w:sz w:val="20"/>
          <w:szCs w:val="20"/>
        </w:rPr>
        <w:footnoteReference w:id="6"/>
      </w:r>
      <w:r>
        <w:rPr>
          <w:rFonts w:asciiTheme="majorHAnsi" w:hAnsiTheme="majorHAnsi" w:cs="Times New Roman"/>
          <w:sz w:val="20"/>
          <w:szCs w:val="20"/>
        </w:rPr>
        <w:t>,</w:t>
      </w:r>
      <w:r w:rsidRPr="00A3369F">
        <w:rPr>
          <w:rFonts w:asciiTheme="majorHAnsi" w:hAnsiTheme="majorHAnsi" w:cs="Times New Roman"/>
          <w:sz w:val="20"/>
          <w:szCs w:val="20"/>
        </w:rPr>
        <w:t xml:space="preserve"> </w:t>
      </w:r>
      <w:r w:rsidR="0084795A">
        <w:rPr>
          <w:rFonts w:asciiTheme="majorHAnsi" w:hAnsiTheme="majorHAnsi" w:cs="Times New Roman"/>
          <w:sz w:val="20"/>
          <w:szCs w:val="20"/>
        </w:rPr>
        <w:t xml:space="preserve">but </w:t>
      </w:r>
      <w:r w:rsidRPr="00A3369F">
        <w:rPr>
          <w:rFonts w:asciiTheme="majorHAnsi" w:hAnsiTheme="majorHAnsi" w:cs="Times New Roman"/>
          <w:sz w:val="20"/>
          <w:szCs w:val="20"/>
        </w:rPr>
        <w:t xml:space="preserve">they are included in the verbalization </w:t>
      </w:r>
      <w:r>
        <w:rPr>
          <w:rFonts w:asciiTheme="majorHAnsi" w:hAnsiTheme="majorHAnsi" w:cs="Times New Roman"/>
          <w:sz w:val="20"/>
          <w:szCs w:val="20"/>
        </w:rPr>
        <w:t xml:space="preserve">for the subtype. When using the free, public domain version of NORMA, derivation rules can be entered only as derivation notes, since support for formal derivation paths is provided only in the professional version of NORMA. </w:t>
      </w:r>
    </w:p>
    <w:p w:rsidR="00D118B6" w:rsidRDefault="00D118B6" w:rsidP="00D118B6">
      <w:pPr>
        <w:ind w:left="567"/>
        <w:rPr>
          <w:rFonts w:asciiTheme="majorHAnsi" w:hAnsiTheme="majorHAnsi" w:cs="Times New Roman"/>
          <w:sz w:val="20"/>
          <w:szCs w:val="20"/>
        </w:rPr>
      </w:pPr>
    </w:p>
    <w:p w:rsidR="00D118B6" w:rsidRDefault="00D118B6" w:rsidP="00D118B6">
      <w:pPr>
        <w:ind w:left="567"/>
        <w:rPr>
          <w:rFonts w:asciiTheme="majorHAnsi" w:hAnsiTheme="majorHAnsi" w:cs="Times New Roman"/>
          <w:sz w:val="20"/>
          <w:szCs w:val="20"/>
        </w:rPr>
      </w:pPr>
      <w:r>
        <w:rPr>
          <w:rFonts w:asciiTheme="majorHAnsi" w:hAnsiTheme="majorHAnsi" w:cs="Times New Roman"/>
          <w:sz w:val="20"/>
          <w:szCs w:val="20"/>
        </w:rPr>
        <w:t xml:space="preserve">If a derivation note is supplied for a subtype, the subtype will be marked on the diagram as derived (or </w:t>
      </w:r>
      <w:proofErr w:type="spellStart"/>
      <w:r>
        <w:rPr>
          <w:rFonts w:asciiTheme="majorHAnsi" w:hAnsiTheme="majorHAnsi" w:cs="Times New Roman"/>
          <w:sz w:val="20"/>
          <w:szCs w:val="20"/>
        </w:rPr>
        <w:t>semiderived</w:t>
      </w:r>
      <w:proofErr w:type="spellEnd"/>
      <w:r>
        <w:rPr>
          <w:rFonts w:asciiTheme="majorHAnsi" w:hAnsiTheme="majorHAnsi" w:cs="Times New Roman"/>
          <w:sz w:val="20"/>
          <w:szCs w:val="20"/>
        </w:rPr>
        <w:t xml:space="preserve"> if that option is chosen—see later), but no code will be generated to enforce the derivation rule, since derivation notes are treated simply as comments. </w:t>
      </w:r>
    </w:p>
    <w:p w:rsidR="00D118B6" w:rsidRDefault="00D118B6" w:rsidP="00D118B6">
      <w:pPr>
        <w:ind w:left="567"/>
        <w:rPr>
          <w:rFonts w:asciiTheme="majorHAnsi" w:hAnsiTheme="majorHAnsi" w:cs="Times New Roman"/>
          <w:sz w:val="20"/>
          <w:szCs w:val="20"/>
        </w:rPr>
      </w:pPr>
    </w:p>
    <w:p w:rsidR="00D118B6" w:rsidRDefault="00D118B6" w:rsidP="00D118B6">
      <w:pPr>
        <w:ind w:left="567"/>
        <w:rPr>
          <w:rFonts w:asciiTheme="majorHAnsi" w:hAnsiTheme="majorHAnsi" w:cs="Times New Roman"/>
          <w:sz w:val="20"/>
          <w:szCs w:val="20"/>
        </w:rPr>
      </w:pPr>
      <w:r>
        <w:rPr>
          <w:rFonts w:asciiTheme="majorHAnsi" w:hAnsiTheme="majorHAnsi" w:cs="Times New Roman"/>
          <w:sz w:val="20"/>
          <w:szCs w:val="20"/>
        </w:rPr>
        <w:t xml:space="preserve">At the time of writing, derivation rules entered as formal derivation paths in NORMA Professional do not yet generate implementation code for relational databases. However, derivation paths are stored in a formal structure from which mapping to relational databases and other implementation targets </w:t>
      </w:r>
      <w:r w:rsidR="00C345E2">
        <w:rPr>
          <w:rFonts w:asciiTheme="majorHAnsi" w:hAnsiTheme="majorHAnsi" w:cs="Times New Roman"/>
          <w:sz w:val="20"/>
          <w:szCs w:val="20"/>
        </w:rPr>
        <w:t>are</w:t>
      </w:r>
      <w:r>
        <w:rPr>
          <w:rFonts w:asciiTheme="majorHAnsi" w:hAnsiTheme="majorHAnsi" w:cs="Times New Roman"/>
          <w:sz w:val="20"/>
          <w:szCs w:val="20"/>
        </w:rPr>
        <w:t xml:space="preserve"> planned for a future release.</w:t>
      </w:r>
    </w:p>
    <w:p w:rsidR="00D118B6" w:rsidRDefault="00D118B6" w:rsidP="00037D07">
      <w:pPr>
        <w:ind w:left="567"/>
        <w:rPr>
          <w:rFonts w:asciiTheme="majorHAnsi" w:hAnsiTheme="majorHAnsi" w:cs="Times New Roman"/>
          <w:sz w:val="20"/>
          <w:szCs w:val="20"/>
        </w:rPr>
      </w:pPr>
    </w:p>
    <w:p w:rsidR="00D118B6" w:rsidRDefault="00D118B6" w:rsidP="00037D07">
      <w:pPr>
        <w:ind w:left="567"/>
        <w:rPr>
          <w:rFonts w:asciiTheme="majorHAnsi" w:hAnsiTheme="majorHAnsi" w:cs="Times New Roman"/>
          <w:sz w:val="20"/>
          <w:szCs w:val="20"/>
        </w:rPr>
      </w:pPr>
    </w:p>
    <w:p w:rsidR="00D118B6" w:rsidRDefault="00D118B6" w:rsidP="00037D07">
      <w:pPr>
        <w:ind w:left="567"/>
        <w:rPr>
          <w:rFonts w:asciiTheme="majorHAnsi" w:hAnsiTheme="majorHAnsi" w:cs="Times New Roman"/>
          <w:sz w:val="20"/>
          <w:szCs w:val="20"/>
        </w:rPr>
        <w:sectPr w:rsidR="00D118B6" w:rsidSect="00B12144">
          <w:headerReference w:type="default" r:id="rId45"/>
          <w:headerReference w:type="first" r:id="rId46"/>
          <w:type w:val="continuous"/>
          <w:pgSz w:w="11906" w:h="16838"/>
          <w:pgMar w:top="1440" w:right="1701" w:bottom="1440" w:left="1701" w:header="709" w:footer="709" w:gutter="0"/>
          <w:cols w:space="708"/>
          <w:docGrid w:linePitch="360"/>
        </w:sectPr>
      </w:pPr>
    </w:p>
    <w:p w:rsidR="00F82FD5" w:rsidRPr="00200FCE" w:rsidRDefault="00F82FD5" w:rsidP="00F82FD5">
      <w:pPr>
        <w:pStyle w:val="Heading2"/>
        <w:ind w:left="567" w:hanging="567"/>
      </w:pPr>
      <w:bookmarkStart w:id="8" w:name="Sec1_3"/>
      <w:bookmarkEnd w:id="8"/>
      <w:r>
        <w:lastRenderedPageBreak/>
        <w:t xml:space="preserve">Derivation Rules </w:t>
      </w:r>
      <w:r w:rsidR="0097034B">
        <w:t>with a Value Equality</w:t>
      </w:r>
    </w:p>
    <w:p w:rsidR="00F82FD5" w:rsidRDefault="00F82FD5" w:rsidP="00F82FD5">
      <w:pPr>
        <w:rPr>
          <w:b/>
          <w:sz w:val="24"/>
          <w:szCs w:val="24"/>
        </w:rPr>
      </w:pPr>
    </w:p>
    <w:p w:rsidR="00396D68" w:rsidRDefault="00396D68"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Now consider the ORM schema shown 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_Ref343523134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1</w:t>
      </w:r>
      <w:r w:rsidR="00FA72A8" w:rsidRPr="00FA72A8">
        <w:rPr>
          <w:rFonts w:asciiTheme="majorHAnsi" w:hAnsiTheme="majorHAnsi" w:cs="Times New Roman"/>
          <w:sz w:val="20"/>
          <w:szCs w:val="20"/>
        </w:rPr>
        <w:noBreakHyphen/>
        <w:t>5</w:t>
      </w:r>
      <w:r>
        <w:rPr>
          <w:rFonts w:asciiTheme="majorHAnsi" w:hAnsiTheme="majorHAnsi" w:cs="Times New Roman"/>
          <w:sz w:val="20"/>
          <w:szCs w:val="20"/>
        </w:rPr>
        <w:fldChar w:fldCharType="end"/>
      </w:r>
      <w:r w:rsidR="00AB17B8">
        <w:rPr>
          <w:rFonts w:asciiTheme="majorHAnsi" w:hAnsiTheme="majorHAnsi" w:cs="Times New Roman"/>
          <w:sz w:val="20"/>
          <w:szCs w:val="20"/>
        </w:rPr>
        <w:t xml:space="preserve">. Here the </w:t>
      </w:r>
      <w:r>
        <w:rPr>
          <w:rFonts w:asciiTheme="majorHAnsi" w:hAnsiTheme="majorHAnsi" w:cs="Times New Roman"/>
          <w:sz w:val="20"/>
          <w:szCs w:val="20"/>
        </w:rPr>
        <w:t xml:space="preserve">derivation rule for the </w:t>
      </w:r>
      <w:proofErr w:type="spellStart"/>
      <w:r>
        <w:rPr>
          <w:rFonts w:asciiTheme="majorHAnsi" w:hAnsiTheme="majorHAnsi" w:cs="Times New Roman"/>
          <w:sz w:val="20"/>
          <w:szCs w:val="20"/>
        </w:rPr>
        <w:t>MalePerson</w:t>
      </w:r>
      <w:proofErr w:type="spellEnd"/>
      <w:r>
        <w:rPr>
          <w:rFonts w:asciiTheme="majorHAnsi" w:hAnsiTheme="majorHAnsi" w:cs="Times New Roman"/>
          <w:sz w:val="20"/>
          <w:szCs w:val="20"/>
        </w:rPr>
        <w:t xml:space="preserve"> subtype </w:t>
      </w:r>
      <w:r w:rsidR="00AB17B8">
        <w:rPr>
          <w:rFonts w:asciiTheme="majorHAnsi" w:hAnsiTheme="majorHAnsi" w:cs="Times New Roman"/>
          <w:sz w:val="20"/>
          <w:szCs w:val="20"/>
        </w:rPr>
        <w:t xml:space="preserve">is expressed in </w:t>
      </w:r>
      <w:r>
        <w:rPr>
          <w:rFonts w:asciiTheme="majorHAnsi" w:hAnsiTheme="majorHAnsi" w:cs="Times New Roman"/>
          <w:sz w:val="20"/>
          <w:szCs w:val="20"/>
        </w:rPr>
        <w:t xml:space="preserve">FORML </w:t>
      </w:r>
      <w:r w:rsidR="00AB17B8">
        <w:rPr>
          <w:rFonts w:asciiTheme="majorHAnsi" w:hAnsiTheme="majorHAnsi" w:cs="Times New Roman"/>
          <w:sz w:val="20"/>
          <w:szCs w:val="20"/>
        </w:rPr>
        <w:t>thus</w:t>
      </w:r>
      <w:r>
        <w:rPr>
          <w:rFonts w:asciiTheme="majorHAnsi" w:hAnsiTheme="majorHAnsi" w:cs="Times New Roman"/>
          <w:sz w:val="20"/>
          <w:szCs w:val="20"/>
        </w:rPr>
        <w:t xml:space="preserve">: </w:t>
      </w:r>
      <w:r w:rsidRPr="00AB17B8">
        <w:rPr>
          <w:rFonts w:ascii="Arial Narrow" w:hAnsi="Arial Narrow" w:cs="Times New Roman"/>
          <w:b/>
          <w:sz w:val="18"/>
          <w:szCs w:val="18"/>
        </w:rPr>
        <w:t>*Each</w:t>
      </w:r>
      <w:r w:rsidRPr="00AB17B8">
        <w:rPr>
          <w:rFonts w:ascii="Arial Narrow" w:hAnsi="Arial Narrow" w:cs="Times New Roman"/>
          <w:sz w:val="18"/>
          <w:szCs w:val="18"/>
        </w:rPr>
        <w:t xml:space="preserve"> </w:t>
      </w:r>
      <w:proofErr w:type="spellStart"/>
      <w:r w:rsidRPr="00AB17B8">
        <w:rPr>
          <w:rFonts w:ascii="Arial Narrow" w:hAnsi="Arial Narrow" w:cs="Times New Roman"/>
          <w:sz w:val="18"/>
          <w:szCs w:val="18"/>
        </w:rPr>
        <w:t>MalePerson</w:t>
      </w:r>
      <w:proofErr w:type="spellEnd"/>
      <w:r w:rsidRPr="00AB17B8">
        <w:rPr>
          <w:rFonts w:ascii="Arial Narrow" w:hAnsi="Arial Narrow" w:cs="Times New Roman"/>
          <w:sz w:val="18"/>
          <w:szCs w:val="18"/>
        </w:rPr>
        <w:t xml:space="preserve"> </w:t>
      </w:r>
      <w:r w:rsidRPr="00AB17B8">
        <w:rPr>
          <w:rFonts w:ascii="Arial Narrow" w:hAnsi="Arial Narrow" w:cs="Times New Roman"/>
          <w:b/>
          <w:sz w:val="18"/>
          <w:szCs w:val="18"/>
        </w:rPr>
        <w:t>is a</w:t>
      </w:r>
      <w:r w:rsidRPr="00AB17B8">
        <w:rPr>
          <w:rFonts w:ascii="Arial Narrow" w:hAnsi="Arial Narrow" w:cs="Times New Roman"/>
          <w:sz w:val="18"/>
          <w:szCs w:val="18"/>
        </w:rPr>
        <w:t xml:space="preserve"> Person </w:t>
      </w:r>
      <w:r w:rsidRPr="00AB17B8">
        <w:rPr>
          <w:rFonts w:ascii="Arial Narrow" w:hAnsi="Arial Narrow" w:cs="Times New Roman"/>
          <w:b/>
          <w:sz w:val="18"/>
          <w:szCs w:val="18"/>
        </w:rPr>
        <w:t>who</w:t>
      </w:r>
      <w:r w:rsidRPr="00AB17B8">
        <w:rPr>
          <w:rFonts w:ascii="Arial Narrow" w:hAnsi="Arial Narrow" w:cs="Times New Roman"/>
          <w:sz w:val="18"/>
          <w:szCs w:val="18"/>
        </w:rPr>
        <w:t xml:space="preserve"> </w:t>
      </w:r>
      <w:r w:rsidR="00AB17B8">
        <w:rPr>
          <w:rFonts w:ascii="Arial Narrow" w:hAnsi="Arial Narrow" w:cs="Times New Roman"/>
          <w:sz w:val="18"/>
          <w:szCs w:val="18"/>
        </w:rPr>
        <w:t>has</w:t>
      </w:r>
      <w:r w:rsidRPr="00AB17B8">
        <w:rPr>
          <w:rFonts w:ascii="Arial Narrow" w:hAnsi="Arial Narrow" w:cs="Times New Roman"/>
          <w:sz w:val="18"/>
          <w:szCs w:val="18"/>
        </w:rPr>
        <w:t xml:space="preserve"> Gender ‘M’</w:t>
      </w:r>
      <w:r>
        <w:rPr>
          <w:rFonts w:asciiTheme="majorHAnsi" w:hAnsiTheme="majorHAnsi" w:cs="Times New Roman"/>
          <w:sz w:val="20"/>
          <w:szCs w:val="20"/>
        </w:rPr>
        <w:t xml:space="preserve">. </w:t>
      </w:r>
      <w:r w:rsidR="00AB17B8">
        <w:rPr>
          <w:rFonts w:asciiTheme="majorHAnsi" w:hAnsiTheme="majorHAnsi" w:cs="Times New Roman"/>
          <w:sz w:val="20"/>
          <w:szCs w:val="20"/>
        </w:rPr>
        <w:t>Since Gender has Code as its popular reference mode, in FORML, the restriction “</w:t>
      </w:r>
      <w:r w:rsidR="00AB17B8" w:rsidRPr="00AB17B8">
        <w:rPr>
          <w:rFonts w:ascii="Arial Narrow" w:hAnsi="Arial Narrow" w:cs="Times New Roman"/>
          <w:sz w:val="18"/>
          <w:szCs w:val="18"/>
        </w:rPr>
        <w:t>Gender ‘M</w:t>
      </w:r>
      <w:r w:rsidR="00AB17B8">
        <w:rPr>
          <w:rFonts w:ascii="Arial Narrow" w:hAnsi="Arial Narrow" w:cs="Times New Roman"/>
          <w:sz w:val="18"/>
          <w:szCs w:val="18"/>
        </w:rPr>
        <w:t>’</w:t>
      </w:r>
      <w:r w:rsidR="00AB17B8">
        <w:rPr>
          <w:rFonts w:asciiTheme="majorHAnsi" w:hAnsiTheme="majorHAnsi" w:cs="Times New Roman"/>
          <w:sz w:val="20"/>
          <w:szCs w:val="20"/>
        </w:rPr>
        <w:t>” is understood as convenient shorthand for “</w:t>
      </w:r>
      <w:r w:rsidR="00AB17B8" w:rsidRPr="00AB17B8">
        <w:rPr>
          <w:rFonts w:ascii="Arial Narrow" w:hAnsi="Arial Narrow" w:cs="Times New Roman"/>
          <w:b/>
          <w:sz w:val="18"/>
          <w:szCs w:val="18"/>
        </w:rPr>
        <w:t>a</w:t>
      </w:r>
      <w:r w:rsidR="00AB17B8" w:rsidRPr="00AB17B8">
        <w:rPr>
          <w:rFonts w:ascii="Arial Narrow" w:hAnsi="Arial Narrow" w:cs="Times New Roman"/>
          <w:sz w:val="18"/>
          <w:szCs w:val="18"/>
        </w:rPr>
        <w:t xml:space="preserve"> Gender </w:t>
      </w:r>
      <w:r w:rsidR="00AB17B8" w:rsidRPr="00AB17B8">
        <w:rPr>
          <w:rFonts w:ascii="Arial Narrow" w:hAnsi="Arial Narrow" w:cs="Times New Roman"/>
          <w:b/>
          <w:sz w:val="18"/>
          <w:szCs w:val="18"/>
        </w:rPr>
        <w:t>that</w:t>
      </w:r>
      <w:r w:rsidR="00AB17B8" w:rsidRPr="00AB17B8">
        <w:rPr>
          <w:rFonts w:ascii="Arial Narrow" w:hAnsi="Arial Narrow" w:cs="Times New Roman"/>
          <w:sz w:val="18"/>
          <w:szCs w:val="18"/>
        </w:rPr>
        <w:t xml:space="preserve"> has </w:t>
      </w:r>
      <w:r w:rsidR="00AB17B8" w:rsidRPr="00AB17B8">
        <w:rPr>
          <w:rFonts w:ascii="Arial Narrow" w:hAnsi="Arial Narrow" w:cs="Times New Roman"/>
          <w:b/>
          <w:sz w:val="18"/>
          <w:szCs w:val="18"/>
        </w:rPr>
        <w:t>a</w:t>
      </w:r>
      <w:r w:rsidR="00AB17B8" w:rsidRPr="00AB17B8">
        <w:rPr>
          <w:rFonts w:ascii="Arial Narrow" w:hAnsi="Arial Narrow" w:cs="Times New Roman"/>
          <w:sz w:val="18"/>
          <w:szCs w:val="18"/>
        </w:rPr>
        <w:t xml:space="preserve"> </w:t>
      </w:r>
      <w:proofErr w:type="spellStart"/>
      <w:r w:rsidR="00AB17B8" w:rsidRPr="00AB17B8">
        <w:rPr>
          <w:rFonts w:ascii="Arial Narrow" w:hAnsi="Arial Narrow" w:cs="Times New Roman"/>
          <w:sz w:val="18"/>
          <w:szCs w:val="18"/>
        </w:rPr>
        <w:t>GenderCode</w:t>
      </w:r>
      <w:proofErr w:type="spellEnd"/>
      <w:r w:rsidR="00AB17B8" w:rsidRPr="00AB17B8">
        <w:rPr>
          <w:rFonts w:ascii="Arial Narrow" w:hAnsi="Arial Narrow" w:cs="Times New Roman"/>
          <w:sz w:val="18"/>
          <w:szCs w:val="18"/>
        </w:rPr>
        <w:t xml:space="preserve"> </w:t>
      </w:r>
      <w:r w:rsidR="00AB17B8" w:rsidRPr="00AB17B8">
        <w:rPr>
          <w:rFonts w:ascii="Arial Narrow" w:hAnsi="Arial Narrow" w:cs="Times New Roman"/>
          <w:b/>
          <w:sz w:val="18"/>
          <w:szCs w:val="18"/>
        </w:rPr>
        <w:t>that is represented by the</w:t>
      </w:r>
      <w:r w:rsidR="00AB17B8" w:rsidRPr="00AB17B8">
        <w:rPr>
          <w:rFonts w:ascii="Arial Narrow" w:hAnsi="Arial Narrow" w:cs="Times New Roman"/>
          <w:sz w:val="18"/>
          <w:szCs w:val="18"/>
        </w:rPr>
        <w:t xml:space="preserve"> </w:t>
      </w:r>
      <w:proofErr w:type="spellStart"/>
      <w:r w:rsidR="00AB17B8" w:rsidRPr="00AB17B8">
        <w:rPr>
          <w:rFonts w:ascii="Arial Narrow" w:hAnsi="Arial Narrow" w:cs="Times New Roman"/>
          <w:sz w:val="18"/>
          <w:szCs w:val="18"/>
        </w:rPr>
        <w:t>CharacterString</w:t>
      </w:r>
      <w:proofErr w:type="spellEnd"/>
      <w:r w:rsidR="00AB17B8" w:rsidRPr="00AB17B8">
        <w:rPr>
          <w:rFonts w:ascii="Arial Narrow" w:hAnsi="Arial Narrow" w:cs="Times New Roman"/>
          <w:sz w:val="18"/>
          <w:szCs w:val="18"/>
        </w:rPr>
        <w:t xml:space="preserve"> ‘M’</w:t>
      </w:r>
      <w:r w:rsidR="00AB17B8">
        <w:rPr>
          <w:rFonts w:asciiTheme="majorHAnsi" w:hAnsiTheme="majorHAnsi" w:cs="Times New Roman"/>
          <w:sz w:val="20"/>
          <w:szCs w:val="20"/>
        </w:rPr>
        <w:t xml:space="preserve">”. Hence the derivation rule for </w:t>
      </w:r>
      <w:proofErr w:type="spellStart"/>
      <w:r w:rsidR="00AB17B8">
        <w:rPr>
          <w:rFonts w:asciiTheme="majorHAnsi" w:hAnsiTheme="majorHAnsi" w:cs="Times New Roman"/>
          <w:sz w:val="20"/>
          <w:szCs w:val="20"/>
        </w:rPr>
        <w:t>MalePerson</w:t>
      </w:r>
      <w:proofErr w:type="spellEnd"/>
      <w:r w:rsidR="00AB17B8">
        <w:rPr>
          <w:rFonts w:asciiTheme="majorHAnsi" w:hAnsiTheme="majorHAnsi" w:cs="Times New Roman"/>
          <w:sz w:val="20"/>
          <w:szCs w:val="20"/>
        </w:rPr>
        <w:t xml:space="preserve"> requires the string constant representing the gender code of any male person to equal the specific value ‘M’. The rest of this section discusses how to enter the derivation rule as a formal derivation path in NORMA.</w:t>
      </w:r>
    </w:p>
    <w:p w:rsidR="001B32E1" w:rsidRDefault="00396D68" w:rsidP="004E6C20">
      <w:pPr>
        <w:tabs>
          <w:tab w:val="left" w:pos="1956"/>
        </w:tabs>
        <w:ind w:left="567"/>
        <w:rPr>
          <w:rFonts w:asciiTheme="majorHAnsi" w:hAnsiTheme="majorHAnsi" w:cs="Times New Roman"/>
          <w:sz w:val="20"/>
          <w:szCs w:val="20"/>
        </w:rPr>
      </w:pPr>
      <w:r w:rsidRPr="00396D68">
        <w:rPr>
          <w:noProof/>
          <w:lang w:eastAsia="en-AU"/>
        </w:rPr>
        <w:drawing>
          <wp:anchor distT="0" distB="0" distL="114300" distR="114300" simplePos="0" relativeHeight="251697152" behindDoc="1" locked="0" layoutInCell="1" allowOverlap="1" wp14:anchorId="31CB7BCD" wp14:editId="665928F5">
            <wp:simplePos x="0" y="0"/>
            <wp:positionH relativeFrom="column">
              <wp:posOffset>1396365</wp:posOffset>
            </wp:positionH>
            <wp:positionV relativeFrom="paragraph">
              <wp:posOffset>149860</wp:posOffset>
            </wp:positionV>
            <wp:extent cx="2872740" cy="78486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72740" cy="784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B32E1" w:rsidRDefault="001B32E1" w:rsidP="004E6C20">
      <w:pPr>
        <w:tabs>
          <w:tab w:val="left" w:pos="1956"/>
        </w:tabs>
        <w:ind w:left="567"/>
        <w:rPr>
          <w:rFonts w:asciiTheme="majorHAnsi" w:hAnsiTheme="majorHAnsi" w:cs="Times New Roman"/>
          <w:sz w:val="20"/>
          <w:szCs w:val="20"/>
        </w:rPr>
      </w:pPr>
    </w:p>
    <w:p w:rsidR="001B32E1" w:rsidRDefault="001B32E1" w:rsidP="004E6C20">
      <w:pPr>
        <w:tabs>
          <w:tab w:val="left" w:pos="1956"/>
        </w:tabs>
        <w:ind w:left="567"/>
        <w:rPr>
          <w:rFonts w:asciiTheme="majorHAnsi" w:hAnsiTheme="majorHAnsi" w:cs="Times New Roman"/>
          <w:sz w:val="20"/>
          <w:szCs w:val="20"/>
        </w:rPr>
      </w:pPr>
    </w:p>
    <w:p w:rsidR="001B32E1" w:rsidRDefault="001B32E1" w:rsidP="004E6C20">
      <w:pPr>
        <w:tabs>
          <w:tab w:val="left" w:pos="1956"/>
        </w:tabs>
        <w:ind w:left="567"/>
        <w:rPr>
          <w:rFonts w:asciiTheme="majorHAnsi" w:hAnsiTheme="majorHAnsi" w:cs="Times New Roman"/>
          <w:sz w:val="20"/>
          <w:szCs w:val="20"/>
        </w:rPr>
      </w:pPr>
    </w:p>
    <w:p w:rsidR="001B32E1" w:rsidRDefault="001B32E1" w:rsidP="004E6C20">
      <w:pPr>
        <w:tabs>
          <w:tab w:val="left" w:pos="1956"/>
        </w:tabs>
        <w:ind w:left="567"/>
        <w:rPr>
          <w:rFonts w:asciiTheme="majorHAnsi" w:hAnsiTheme="majorHAnsi" w:cs="Times New Roman"/>
          <w:sz w:val="20"/>
          <w:szCs w:val="20"/>
        </w:rPr>
      </w:pPr>
    </w:p>
    <w:p w:rsidR="001B32E1" w:rsidRDefault="001B32E1" w:rsidP="004E6C20">
      <w:pPr>
        <w:tabs>
          <w:tab w:val="left" w:pos="1956"/>
        </w:tabs>
        <w:ind w:left="567"/>
        <w:rPr>
          <w:rFonts w:asciiTheme="majorHAnsi" w:hAnsiTheme="majorHAnsi" w:cs="Times New Roman"/>
          <w:sz w:val="20"/>
          <w:szCs w:val="20"/>
        </w:rPr>
      </w:pPr>
    </w:p>
    <w:p w:rsidR="00396D68" w:rsidRDefault="00396D68" w:rsidP="00396D68">
      <w:pPr>
        <w:pStyle w:val="Caption"/>
        <w:ind w:left="567"/>
      </w:pPr>
      <w:bookmarkStart w:id="9" w:name="_Ref343523134"/>
      <w:r>
        <w:t xml:space="preserve">Figure </w:t>
      </w:r>
      <w:fldSimple w:instr=" STYLEREF 1 \s ">
        <w:r w:rsidR="00FA72A8">
          <w:rPr>
            <w:noProof/>
          </w:rPr>
          <w:t>1</w:t>
        </w:r>
      </w:fldSimple>
      <w:r>
        <w:noBreakHyphen/>
      </w:r>
      <w:fldSimple w:instr=" SEQ Figure \* ARABIC \s 1 ">
        <w:r w:rsidR="00FA72A8">
          <w:rPr>
            <w:noProof/>
          </w:rPr>
          <w:t>5</w:t>
        </w:r>
      </w:fldSimple>
      <w:bookmarkEnd w:id="9"/>
      <w:r>
        <w:t> </w:t>
      </w:r>
      <w:proofErr w:type="gramStart"/>
      <w:r>
        <w:t>The</w:t>
      </w:r>
      <w:proofErr w:type="gramEnd"/>
      <w:r>
        <w:t xml:space="preserve"> derivation rule for </w:t>
      </w:r>
      <w:proofErr w:type="spellStart"/>
      <w:r>
        <w:t>MalePerson</w:t>
      </w:r>
      <w:proofErr w:type="spellEnd"/>
      <w:r>
        <w:t xml:space="preserve"> requires the gender code to equal a specific value</w:t>
      </w:r>
    </w:p>
    <w:p w:rsidR="001B32E1" w:rsidRDefault="001B32E1" w:rsidP="004E6C20">
      <w:pPr>
        <w:tabs>
          <w:tab w:val="left" w:pos="1956"/>
        </w:tabs>
        <w:ind w:left="567"/>
        <w:rPr>
          <w:rFonts w:asciiTheme="majorHAnsi" w:hAnsiTheme="majorHAnsi" w:cs="Times New Roman"/>
          <w:sz w:val="20"/>
          <w:szCs w:val="20"/>
        </w:rPr>
      </w:pPr>
    </w:p>
    <w:p w:rsidR="001B32E1" w:rsidRDefault="006424B8"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To get started, right-click the </w:t>
      </w:r>
      <w:proofErr w:type="spellStart"/>
      <w:r>
        <w:rPr>
          <w:rFonts w:asciiTheme="majorHAnsi" w:hAnsiTheme="majorHAnsi" w:cs="Times New Roman"/>
          <w:sz w:val="20"/>
          <w:szCs w:val="20"/>
        </w:rPr>
        <w:t>MalePerson</w:t>
      </w:r>
      <w:proofErr w:type="spellEnd"/>
      <w:r>
        <w:rPr>
          <w:rFonts w:asciiTheme="majorHAnsi" w:hAnsiTheme="majorHAnsi" w:cs="Times New Roman"/>
          <w:sz w:val="20"/>
          <w:szCs w:val="20"/>
        </w:rPr>
        <w:t xml:space="preserve"> subtype shape, and select </w:t>
      </w:r>
      <w:r w:rsidRPr="006424B8">
        <w:rPr>
          <w:rFonts w:ascii="Arial Narrow" w:hAnsi="Arial Narrow" w:cs="Times New Roman"/>
          <w:sz w:val="18"/>
          <w:szCs w:val="18"/>
        </w:rPr>
        <w:t>Add Derivation Rule</w:t>
      </w:r>
      <w:r>
        <w:rPr>
          <w:rFonts w:asciiTheme="majorHAnsi" w:hAnsiTheme="majorHAnsi" w:cs="Times New Roman"/>
          <w:sz w:val="20"/>
          <w:szCs w:val="20"/>
        </w:rPr>
        <w:t xml:space="preserve"> from its context menu. An asterisk appears on the subtype shape to indicate that it is derived, and a </w:t>
      </w:r>
      <w:r w:rsidRPr="006424B8">
        <w:rPr>
          <w:rFonts w:ascii="Arial Narrow" w:hAnsi="Arial Narrow" w:cs="Times New Roman"/>
          <w:sz w:val="18"/>
          <w:szCs w:val="18"/>
        </w:rPr>
        <w:t>Derivation Path</w:t>
      </w:r>
      <w:r>
        <w:rPr>
          <w:rFonts w:asciiTheme="majorHAnsi" w:hAnsiTheme="majorHAnsi" w:cs="Times New Roman"/>
          <w:sz w:val="20"/>
          <w:szCs w:val="20"/>
        </w:rPr>
        <w:t xml:space="preserve"> is opened for </w:t>
      </w:r>
      <w:proofErr w:type="spellStart"/>
      <w:r>
        <w:rPr>
          <w:rFonts w:asciiTheme="majorHAnsi" w:hAnsiTheme="majorHAnsi" w:cs="Times New Roman"/>
          <w:sz w:val="20"/>
          <w:szCs w:val="20"/>
        </w:rPr>
        <w:t>MalePerson</w:t>
      </w:r>
      <w:proofErr w:type="spellEnd"/>
      <w:r>
        <w:rPr>
          <w:rFonts w:asciiTheme="majorHAnsi" w:hAnsiTheme="majorHAnsi" w:cs="Times New Roman"/>
          <w:sz w:val="20"/>
          <w:szCs w:val="20"/>
        </w:rPr>
        <w:t xml:space="preserve"> in the ORM Model Browser. Press the drop-down arrow to the right of the derivation path header</w:t>
      </w:r>
      <w:r w:rsidR="00804C93">
        <w:rPr>
          <w:rFonts w:asciiTheme="majorHAnsi" w:hAnsiTheme="majorHAnsi" w:cs="Times New Roman"/>
          <w:sz w:val="20"/>
          <w:szCs w:val="20"/>
        </w:rPr>
        <w:t xml:space="preserve"> (if needed, press F2 to display the arrow)</w:t>
      </w:r>
      <w:r>
        <w:rPr>
          <w:rFonts w:asciiTheme="majorHAnsi" w:hAnsiTheme="majorHAnsi" w:cs="Times New Roman"/>
          <w:sz w:val="20"/>
          <w:szCs w:val="20"/>
        </w:rPr>
        <w:t xml:space="preserve">, then double-click </w:t>
      </w:r>
      <w:r w:rsidRPr="006424B8">
        <w:rPr>
          <w:rFonts w:ascii="Arial Narrow" w:hAnsi="Arial Narrow" w:cs="Times New Roman"/>
          <w:sz w:val="18"/>
          <w:szCs w:val="18"/>
        </w:rPr>
        <w:t>Person</w:t>
      </w:r>
      <w:r>
        <w:rPr>
          <w:rFonts w:asciiTheme="majorHAnsi" w:hAnsiTheme="majorHAnsi" w:cs="Times New Roman"/>
          <w:sz w:val="20"/>
          <w:szCs w:val="20"/>
        </w:rPr>
        <w:t xml:space="preserve"> from the drop-down list to select it as the root object type for the derivation path</w:t>
      </w:r>
      <w:r w:rsidR="00804C93">
        <w:rPr>
          <w:rFonts w:asciiTheme="majorHAnsi" w:hAnsiTheme="majorHAnsi" w:cs="Times New Roman"/>
          <w:sz w:val="20"/>
          <w:szCs w:val="20"/>
        </w:rPr>
        <w:t>. As a shortcut, you can press Alt+</w:t>
      </w:r>
      <w:r w:rsidR="00804C93">
        <w:rPr>
          <w:rFonts w:asciiTheme="majorHAnsi" w:hAnsiTheme="majorHAnsi" w:cs="Times New Roman"/>
          <w:sz w:val="20"/>
          <w:szCs w:val="20"/>
        </w:rPr>
        <w:sym w:font="Symbol" w:char="F0AF"/>
      </w:r>
      <w:r w:rsidR="00804C93">
        <w:rPr>
          <w:rFonts w:asciiTheme="majorHAnsi" w:hAnsiTheme="majorHAnsi" w:cs="Times New Roman"/>
          <w:sz w:val="20"/>
          <w:szCs w:val="20"/>
        </w:rPr>
        <w:t xml:space="preserve"> (hold an Alt key down as you press the down-arrow key) to open the drop-down dialog.</w:t>
      </w:r>
    </w:p>
    <w:p w:rsidR="001B32E1" w:rsidRDefault="006424B8"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00224" behindDoc="1" locked="0" layoutInCell="1" allowOverlap="1" wp14:anchorId="058535C5" wp14:editId="626C7638">
            <wp:simplePos x="0" y="0"/>
            <wp:positionH relativeFrom="column">
              <wp:posOffset>361315</wp:posOffset>
            </wp:positionH>
            <wp:positionV relativeFrom="paragraph">
              <wp:posOffset>76200</wp:posOffset>
            </wp:positionV>
            <wp:extent cx="2804160" cy="1165860"/>
            <wp:effectExtent l="0" t="0" r="0" b="0"/>
            <wp:wrapNone/>
            <wp:docPr id="29" name="Picture 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804160" cy="1165860"/>
                    </a:xfrm>
                    <a:prstGeom prst="rect">
                      <a:avLst/>
                    </a:prstGeom>
                  </pic:spPr>
                </pic:pic>
              </a:graphicData>
            </a:graphic>
            <wp14:sizeRelH relativeFrom="page">
              <wp14:pctWidth>0</wp14:pctWidth>
            </wp14:sizeRelH>
            <wp14:sizeRelV relativeFrom="page">
              <wp14:pctHeight>0</wp14:pctHeight>
            </wp14:sizeRelV>
          </wp:anchor>
        </w:drawing>
      </w:r>
    </w:p>
    <w:p w:rsidR="001B32E1" w:rsidRDefault="006424B8" w:rsidP="004E6C20">
      <w:pPr>
        <w:tabs>
          <w:tab w:val="left" w:pos="1956"/>
        </w:tabs>
        <w:ind w:left="567"/>
        <w:rPr>
          <w:rFonts w:asciiTheme="majorHAnsi" w:hAnsiTheme="majorHAnsi" w:cs="Times New Roman"/>
          <w:sz w:val="20"/>
          <w:szCs w:val="20"/>
        </w:rPr>
      </w:pPr>
      <w:r>
        <w:rPr>
          <w:rFonts w:ascii="Cambria" w:hAnsi="Cambria"/>
          <w:noProof/>
          <w:sz w:val="20"/>
          <w:szCs w:val="20"/>
          <w:lang w:eastAsia="en-AU"/>
        </w:rPr>
        <w:drawing>
          <wp:anchor distT="0" distB="0" distL="114300" distR="114300" simplePos="0" relativeHeight="251699200" behindDoc="1" locked="0" layoutInCell="1" allowOverlap="1" wp14:anchorId="76003043" wp14:editId="00486617">
            <wp:simplePos x="0" y="0"/>
            <wp:positionH relativeFrom="column">
              <wp:posOffset>3412490</wp:posOffset>
            </wp:positionH>
            <wp:positionV relativeFrom="paragraph">
              <wp:posOffset>100965</wp:posOffset>
            </wp:positionV>
            <wp:extent cx="1920240" cy="853440"/>
            <wp:effectExtent l="0" t="0" r="3810" b="3810"/>
            <wp:wrapNone/>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1920240" cy="853440"/>
                    </a:xfrm>
                    <a:prstGeom prst="rect">
                      <a:avLst/>
                    </a:prstGeom>
                  </pic:spPr>
                </pic:pic>
              </a:graphicData>
            </a:graphic>
            <wp14:sizeRelH relativeFrom="page">
              <wp14:pctWidth>0</wp14:pctWidth>
            </wp14:sizeRelH>
            <wp14:sizeRelV relativeFrom="page">
              <wp14:pctHeight>0</wp14:pctHeight>
            </wp14:sizeRelV>
          </wp:anchor>
        </w:drawing>
      </w:r>
    </w:p>
    <w:p w:rsidR="001B32E1" w:rsidRDefault="001B32E1" w:rsidP="004E6C20">
      <w:pPr>
        <w:tabs>
          <w:tab w:val="left" w:pos="1956"/>
        </w:tabs>
        <w:ind w:left="567"/>
        <w:rPr>
          <w:rFonts w:asciiTheme="majorHAnsi" w:hAnsiTheme="majorHAnsi" w:cs="Times New Roman"/>
          <w:sz w:val="20"/>
          <w:szCs w:val="20"/>
        </w:rPr>
      </w:pPr>
    </w:p>
    <w:p w:rsidR="001B32E1" w:rsidRDefault="001B32E1" w:rsidP="004E6C20">
      <w:pPr>
        <w:tabs>
          <w:tab w:val="left" w:pos="1956"/>
        </w:tabs>
        <w:ind w:left="567"/>
        <w:rPr>
          <w:rFonts w:asciiTheme="majorHAnsi" w:hAnsiTheme="majorHAnsi" w:cs="Times New Roman"/>
          <w:sz w:val="20"/>
          <w:szCs w:val="20"/>
        </w:rPr>
      </w:pPr>
    </w:p>
    <w:p w:rsidR="001B32E1" w:rsidRDefault="001B32E1" w:rsidP="004E6C20">
      <w:pPr>
        <w:tabs>
          <w:tab w:val="left" w:pos="1956"/>
        </w:tabs>
        <w:ind w:left="567"/>
        <w:rPr>
          <w:rFonts w:asciiTheme="majorHAnsi" w:hAnsiTheme="majorHAnsi" w:cs="Times New Roman"/>
          <w:sz w:val="20"/>
          <w:szCs w:val="20"/>
        </w:rPr>
      </w:pPr>
    </w:p>
    <w:p w:rsidR="001B32E1" w:rsidRDefault="001B32E1" w:rsidP="004E6C20">
      <w:pPr>
        <w:tabs>
          <w:tab w:val="left" w:pos="1956"/>
        </w:tabs>
        <w:ind w:left="567"/>
        <w:rPr>
          <w:rFonts w:asciiTheme="majorHAnsi" w:hAnsiTheme="majorHAnsi" w:cs="Times New Roman"/>
          <w:sz w:val="20"/>
          <w:szCs w:val="20"/>
        </w:rPr>
      </w:pPr>
    </w:p>
    <w:p w:rsidR="001B32E1" w:rsidRDefault="001B32E1" w:rsidP="004E6C20">
      <w:pPr>
        <w:tabs>
          <w:tab w:val="left" w:pos="1956"/>
        </w:tabs>
        <w:ind w:left="567"/>
        <w:rPr>
          <w:rFonts w:asciiTheme="majorHAnsi" w:hAnsiTheme="majorHAnsi" w:cs="Times New Roman"/>
          <w:sz w:val="20"/>
          <w:szCs w:val="20"/>
        </w:rPr>
      </w:pPr>
    </w:p>
    <w:p w:rsidR="001A3B6B" w:rsidRDefault="001A3B6B" w:rsidP="004E6C20">
      <w:pPr>
        <w:tabs>
          <w:tab w:val="left" w:pos="1956"/>
        </w:tabs>
        <w:ind w:left="567"/>
        <w:rPr>
          <w:rFonts w:asciiTheme="majorHAnsi" w:hAnsiTheme="majorHAnsi" w:cs="Times New Roman"/>
          <w:sz w:val="20"/>
          <w:szCs w:val="20"/>
        </w:rPr>
      </w:pPr>
    </w:p>
    <w:p w:rsidR="001A3B6B" w:rsidRPr="001A3B6B" w:rsidRDefault="001A3B6B" w:rsidP="001A3B6B">
      <w:pPr>
        <w:tabs>
          <w:tab w:val="left" w:pos="1956"/>
        </w:tabs>
        <w:ind w:left="567"/>
        <w:rPr>
          <w:rFonts w:asciiTheme="majorHAnsi" w:hAnsiTheme="majorHAnsi" w:cs="Times New Roman"/>
          <w:sz w:val="20"/>
          <w:szCs w:val="20"/>
        </w:rPr>
      </w:pPr>
      <w:r w:rsidRPr="001A3B6B">
        <w:rPr>
          <w:rFonts w:asciiTheme="majorHAnsi" w:hAnsiTheme="majorHAnsi" w:cs="Times New Roman"/>
          <w:sz w:val="20"/>
          <w:szCs w:val="20"/>
        </w:rPr>
        <w:t xml:space="preserve">Double click </w:t>
      </w:r>
      <w:r w:rsidRPr="001A3B6B">
        <w:rPr>
          <w:rFonts w:ascii="Arial Narrow" w:hAnsi="Arial Narrow" w:cs="Times New Roman"/>
          <w:sz w:val="18"/>
          <w:szCs w:val="18"/>
        </w:rPr>
        <w:t xml:space="preserve">&lt;Person&gt; is of Gender </w:t>
      </w:r>
      <w:r w:rsidRPr="001A3B6B">
        <w:rPr>
          <w:rFonts w:asciiTheme="majorHAnsi" w:hAnsiTheme="majorHAnsi" w:cs="Times New Roman"/>
          <w:sz w:val="20"/>
          <w:szCs w:val="20"/>
        </w:rPr>
        <w:t xml:space="preserve">to continue the path, </w:t>
      </w:r>
      <w:proofErr w:type="gramStart"/>
      <w:r w:rsidRPr="001A3B6B">
        <w:rPr>
          <w:rFonts w:asciiTheme="majorHAnsi" w:hAnsiTheme="majorHAnsi" w:cs="Times New Roman"/>
          <w:sz w:val="20"/>
          <w:szCs w:val="20"/>
        </w:rPr>
        <w:t>then</w:t>
      </w:r>
      <w:proofErr w:type="gramEnd"/>
      <w:r w:rsidRPr="001A3B6B">
        <w:rPr>
          <w:rFonts w:asciiTheme="majorHAnsi" w:hAnsiTheme="majorHAnsi" w:cs="Times New Roman"/>
          <w:sz w:val="20"/>
          <w:szCs w:val="20"/>
        </w:rPr>
        <w:t xml:space="preserve"> select the Gender role from this fact type occurrence.</w:t>
      </w:r>
    </w:p>
    <w:p w:rsidR="001A3B6B" w:rsidRDefault="00F53EE8"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01248" behindDoc="1" locked="0" layoutInCell="1" allowOverlap="1" wp14:anchorId="74813B79" wp14:editId="1CD376DD">
            <wp:simplePos x="0" y="0"/>
            <wp:positionH relativeFrom="column">
              <wp:posOffset>361315</wp:posOffset>
            </wp:positionH>
            <wp:positionV relativeFrom="paragraph">
              <wp:posOffset>135890</wp:posOffset>
            </wp:positionV>
            <wp:extent cx="2735580" cy="754380"/>
            <wp:effectExtent l="0" t="0" r="7620" b="7620"/>
            <wp:wrapNone/>
            <wp:docPr id="31" name="Pictur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735580" cy="754380"/>
                    </a:xfrm>
                    <a:prstGeom prst="rect">
                      <a:avLst/>
                    </a:prstGeom>
                  </pic:spPr>
                </pic:pic>
              </a:graphicData>
            </a:graphic>
            <wp14:sizeRelH relativeFrom="page">
              <wp14:pctWidth>0</wp14:pctWidth>
            </wp14:sizeRelH>
            <wp14:sizeRelV relativeFrom="page">
              <wp14:pctHeight>0</wp14:pctHeight>
            </wp14:sizeRelV>
          </wp:anchor>
        </w:drawing>
      </w:r>
    </w:p>
    <w:p w:rsidR="001A3B6B" w:rsidRDefault="001A3B6B"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02272" behindDoc="1" locked="0" layoutInCell="1" allowOverlap="1" wp14:anchorId="7783BF58" wp14:editId="1450829D">
            <wp:simplePos x="0" y="0"/>
            <wp:positionH relativeFrom="column">
              <wp:posOffset>3510915</wp:posOffset>
            </wp:positionH>
            <wp:positionV relativeFrom="paragraph">
              <wp:posOffset>46990</wp:posOffset>
            </wp:positionV>
            <wp:extent cx="1905000" cy="845820"/>
            <wp:effectExtent l="0" t="0" r="0" b="0"/>
            <wp:wrapNone/>
            <wp:docPr id="33" name="Pictur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1905000" cy="845820"/>
                    </a:xfrm>
                    <a:prstGeom prst="rect">
                      <a:avLst/>
                    </a:prstGeom>
                  </pic:spPr>
                </pic:pic>
              </a:graphicData>
            </a:graphic>
            <wp14:sizeRelH relativeFrom="page">
              <wp14:pctWidth>0</wp14:pctWidth>
            </wp14:sizeRelH>
            <wp14:sizeRelV relativeFrom="page">
              <wp14:pctHeight>0</wp14:pctHeight>
            </wp14:sizeRelV>
          </wp:anchor>
        </w:drawing>
      </w:r>
    </w:p>
    <w:p w:rsidR="001A3B6B" w:rsidRDefault="001A3B6B" w:rsidP="004E6C20">
      <w:pPr>
        <w:tabs>
          <w:tab w:val="left" w:pos="1956"/>
        </w:tabs>
        <w:ind w:left="567"/>
        <w:rPr>
          <w:rFonts w:asciiTheme="majorHAnsi" w:hAnsiTheme="majorHAnsi" w:cs="Times New Roman"/>
          <w:sz w:val="20"/>
          <w:szCs w:val="20"/>
        </w:rPr>
      </w:pPr>
    </w:p>
    <w:p w:rsidR="001A3B6B" w:rsidRPr="00B20E00" w:rsidRDefault="00F53EE8" w:rsidP="004E6C20">
      <w:pPr>
        <w:tabs>
          <w:tab w:val="left" w:pos="1956"/>
        </w:tabs>
        <w:ind w:left="567"/>
        <w:rPr>
          <w:rFonts w:asciiTheme="majorHAnsi" w:hAnsiTheme="majorHAnsi" w:cs="Times New Roman"/>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1A3B6B" w:rsidRDefault="001A3B6B" w:rsidP="004E6C20">
      <w:pPr>
        <w:tabs>
          <w:tab w:val="left" w:pos="1956"/>
        </w:tabs>
        <w:ind w:left="567"/>
        <w:rPr>
          <w:rFonts w:asciiTheme="majorHAnsi" w:hAnsiTheme="majorHAnsi" w:cs="Times New Roman"/>
          <w:sz w:val="20"/>
          <w:szCs w:val="20"/>
        </w:rPr>
      </w:pPr>
    </w:p>
    <w:p w:rsidR="001A3B6B" w:rsidRDefault="001A3B6B" w:rsidP="004E6C20">
      <w:pPr>
        <w:tabs>
          <w:tab w:val="left" w:pos="1956"/>
        </w:tabs>
        <w:ind w:left="567"/>
        <w:rPr>
          <w:rFonts w:asciiTheme="majorHAnsi" w:hAnsiTheme="majorHAnsi" w:cs="Times New Roman"/>
          <w:sz w:val="20"/>
          <w:szCs w:val="20"/>
        </w:rPr>
      </w:pPr>
    </w:p>
    <w:p w:rsidR="001A3B6B" w:rsidRDefault="001A3B6B" w:rsidP="004E6C20">
      <w:pPr>
        <w:tabs>
          <w:tab w:val="left" w:pos="1956"/>
        </w:tabs>
        <w:ind w:left="567"/>
        <w:rPr>
          <w:rFonts w:asciiTheme="majorHAnsi" w:hAnsiTheme="majorHAnsi" w:cs="Times New Roman"/>
          <w:sz w:val="20"/>
          <w:szCs w:val="20"/>
        </w:rPr>
      </w:pPr>
    </w:p>
    <w:p w:rsidR="00F53EE8" w:rsidRPr="00F53EE8" w:rsidRDefault="00F53EE8" w:rsidP="00F53EE8">
      <w:pPr>
        <w:tabs>
          <w:tab w:val="left" w:pos="1956"/>
        </w:tabs>
        <w:ind w:left="567"/>
        <w:rPr>
          <w:rFonts w:asciiTheme="majorHAnsi" w:hAnsiTheme="majorHAnsi" w:cs="Times New Roman"/>
          <w:sz w:val="20"/>
          <w:szCs w:val="20"/>
        </w:rPr>
      </w:pPr>
      <w:r w:rsidRPr="00F53EE8">
        <w:rPr>
          <w:rFonts w:asciiTheme="majorHAnsi" w:hAnsiTheme="majorHAnsi" w:cs="Times New Roman"/>
          <w:sz w:val="20"/>
          <w:szCs w:val="20"/>
        </w:rPr>
        <w:t xml:space="preserve">We wish to restrict the value of Gender (strictly, </w:t>
      </w:r>
      <w:r>
        <w:rPr>
          <w:rFonts w:asciiTheme="majorHAnsi" w:hAnsiTheme="majorHAnsi" w:cs="Times New Roman"/>
          <w:sz w:val="20"/>
          <w:szCs w:val="20"/>
        </w:rPr>
        <w:t xml:space="preserve">the character string representing </w:t>
      </w:r>
      <w:r w:rsidRPr="00F53EE8">
        <w:rPr>
          <w:rFonts w:asciiTheme="majorHAnsi" w:hAnsiTheme="majorHAnsi" w:cs="Times New Roman"/>
          <w:sz w:val="20"/>
          <w:szCs w:val="20"/>
        </w:rPr>
        <w:t xml:space="preserve">Gender Code) to ‘M’. There are two ways to do this. By far the easiest way is to add a </w:t>
      </w:r>
      <w:r w:rsidRPr="00F53EE8">
        <w:rPr>
          <w:rFonts w:asciiTheme="majorHAnsi" w:hAnsiTheme="majorHAnsi" w:cs="Times New Roman"/>
          <w:i/>
          <w:sz w:val="20"/>
          <w:szCs w:val="20"/>
        </w:rPr>
        <w:t>value range condition</w:t>
      </w:r>
      <w:r w:rsidRPr="00F53EE8">
        <w:rPr>
          <w:rFonts w:asciiTheme="majorHAnsi" w:hAnsiTheme="majorHAnsi" w:cs="Times New Roman"/>
          <w:sz w:val="20"/>
          <w:szCs w:val="20"/>
        </w:rPr>
        <w:t xml:space="preserve"> to th</w:t>
      </w:r>
      <w:r>
        <w:rPr>
          <w:rFonts w:asciiTheme="majorHAnsi" w:hAnsiTheme="majorHAnsi" w:cs="Times New Roman"/>
          <w:sz w:val="20"/>
          <w:szCs w:val="20"/>
        </w:rPr>
        <w:t>is role to restrict it to ‘</w:t>
      </w:r>
      <w:r w:rsidRPr="00F53EE8">
        <w:rPr>
          <w:rFonts w:asciiTheme="majorHAnsi" w:hAnsiTheme="majorHAnsi" w:cs="Times New Roman"/>
          <w:sz w:val="20"/>
          <w:szCs w:val="20"/>
        </w:rPr>
        <w:t xml:space="preserve">M’. This approach also ensures that the value ranges entered are type checked. With the gender role selected, enter M (without quotes) in the </w:t>
      </w:r>
      <w:proofErr w:type="spellStart"/>
      <w:r w:rsidRPr="00F53EE8">
        <w:rPr>
          <w:rFonts w:ascii="Arial Narrow" w:hAnsi="Arial Narrow" w:cs="Times New Roman"/>
          <w:sz w:val="18"/>
          <w:szCs w:val="18"/>
        </w:rPr>
        <w:t>ValueRangeCondition</w:t>
      </w:r>
      <w:proofErr w:type="spellEnd"/>
      <w:r w:rsidRPr="00F53EE8">
        <w:rPr>
          <w:rFonts w:asciiTheme="majorHAnsi" w:hAnsiTheme="majorHAnsi" w:cs="Times New Roman"/>
          <w:sz w:val="20"/>
          <w:szCs w:val="20"/>
        </w:rPr>
        <w:t xml:space="preserve"> field of the Properties window. NORMA redisplays this as “{‘M’}”, using the usual notation for displaying value constraints. You can think of this as a role value constraint applied only within the context of the rule.</w:t>
      </w:r>
      <w:r>
        <w:rPr>
          <w:rFonts w:asciiTheme="majorHAnsi" w:hAnsiTheme="majorHAnsi" w:cs="Times New Roman"/>
          <w:sz w:val="20"/>
          <w:szCs w:val="20"/>
        </w:rPr>
        <w:t xml:space="preserve"> NORMA also internally assigns the variable Gender#1 to the Gender referenced in the rule.</w:t>
      </w:r>
    </w:p>
    <w:p w:rsidR="001A3B6B" w:rsidRDefault="00F53EE8"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lastRenderedPageBreak/>
        <w:drawing>
          <wp:anchor distT="0" distB="0" distL="114300" distR="114300" simplePos="0" relativeHeight="251703296" behindDoc="1" locked="0" layoutInCell="1" allowOverlap="1" wp14:anchorId="6FAF8D3C" wp14:editId="3CCA2C96">
            <wp:simplePos x="0" y="0"/>
            <wp:positionH relativeFrom="column">
              <wp:posOffset>856615</wp:posOffset>
            </wp:positionH>
            <wp:positionV relativeFrom="paragraph">
              <wp:posOffset>99060</wp:posOffset>
            </wp:positionV>
            <wp:extent cx="1562100" cy="975360"/>
            <wp:effectExtent l="0" t="0" r="0" b="0"/>
            <wp:wrapNone/>
            <wp:docPr id="34" name="Picture 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562100" cy="975360"/>
                    </a:xfrm>
                    <a:prstGeom prst="rect">
                      <a:avLst/>
                    </a:prstGeom>
                  </pic:spPr>
                </pic:pic>
              </a:graphicData>
            </a:graphic>
            <wp14:sizeRelH relativeFrom="page">
              <wp14:pctWidth>0</wp14:pctWidth>
            </wp14:sizeRelH>
            <wp14:sizeRelV relativeFrom="page">
              <wp14:pctHeight>0</wp14:pctHeight>
            </wp14:sizeRelV>
          </wp:anchor>
        </w:drawing>
      </w:r>
    </w:p>
    <w:p w:rsidR="001A3B6B" w:rsidRDefault="001A3B6B" w:rsidP="004E6C20">
      <w:pPr>
        <w:tabs>
          <w:tab w:val="left" w:pos="1956"/>
        </w:tabs>
        <w:ind w:left="567"/>
        <w:rPr>
          <w:rFonts w:asciiTheme="majorHAnsi" w:hAnsiTheme="majorHAnsi" w:cs="Times New Roman"/>
          <w:sz w:val="20"/>
          <w:szCs w:val="20"/>
        </w:rPr>
      </w:pPr>
    </w:p>
    <w:p w:rsidR="001A3B6B" w:rsidRDefault="00F53EE8"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04320" behindDoc="1" locked="0" layoutInCell="1" allowOverlap="1" wp14:anchorId="331D3EA6" wp14:editId="03F93D13">
            <wp:simplePos x="0" y="0"/>
            <wp:positionH relativeFrom="column">
              <wp:posOffset>3510915</wp:posOffset>
            </wp:positionH>
            <wp:positionV relativeFrom="paragraph">
              <wp:posOffset>159385</wp:posOffset>
            </wp:positionV>
            <wp:extent cx="1744980" cy="320040"/>
            <wp:effectExtent l="0" t="0" r="7620" b="3810"/>
            <wp:wrapNone/>
            <wp:docPr id="35" name="Picture 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1744980" cy="320040"/>
                    </a:xfrm>
                    <a:prstGeom prst="rect">
                      <a:avLst/>
                    </a:prstGeom>
                  </pic:spPr>
                </pic:pic>
              </a:graphicData>
            </a:graphic>
            <wp14:sizeRelH relativeFrom="page">
              <wp14:pctWidth>0</wp14:pctWidth>
            </wp14:sizeRelH>
            <wp14:sizeRelV relativeFrom="page">
              <wp14:pctHeight>0</wp14:pctHeight>
            </wp14:sizeRelV>
          </wp:anchor>
        </w:drawing>
      </w:r>
    </w:p>
    <w:p w:rsidR="001A3B6B" w:rsidRPr="00B20E00" w:rsidRDefault="00F53EE8" w:rsidP="004E6C20">
      <w:pPr>
        <w:tabs>
          <w:tab w:val="left" w:pos="1956"/>
        </w:tabs>
        <w:ind w:left="567"/>
        <w:rPr>
          <w:rFonts w:asciiTheme="majorHAnsi" w:hAnsiTheme="majorHAnsi" w:cs="Times New Roman"/>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1A3B6B" w:rsidRDefault="001A3B6B" w:rsidP="004E6C20">
      <w:pPr>
        <w:tabs>
          <w:tab w:val="left" w:pos="1956"/>
        </w:tabs>
        <w:ind w:left="567"/>
        <w:rPr>
          <w:rFonts w:asciiTheme="majorHAnsi" w:hAnsiTheme="majorHAnsi" w:cs="Times New Roman"/>
          <w:sz w:val="20"/>
          <w:szCs w:val="20"/>
        </w:rPr>
      </w:pPr>
    </w:p>
    <w:p w:rsidR="001A3B6B" w:rsidRDefault="001A3B6B" w:rsidP="004E6C20">
      <w:pPr>
        <w:tabs>
          <w:tab w:val="left" w:pos="1956"/>
        </w:tabs>
        <w:ind w:left="567"/>
        <w:rPr>
          <w:rFonts w:asciiTheme="majorHAnsi" w:hAnsiTheme="majorHAnsi" w:cs="Times New Roman"/>
          <w:sz w:val="20"/>
          <w:szCs w:val="20"/>
        </w:rPr>
      </w:pPr>
    </w:p>
    <w:p w:rsidR="001A3B6B" w:rsidRDefault="001A3B6B" w:rsidP="004E6C20">
      <w:pPr>
        <w:tabs>
          <w:tab w:val="left" w:pos="1956"/>
        </w:tabs>
        <w:ind w:left="567"/>
        <w:rPr>
          <w:rFonts w:asciiTheme="majorHAnsi" w:hAnsiTheme="majorHAnsi" w:cs="Times New Roman"/>
          <w:sz w:val="20"/>
          <w:szCs w:val="20"/>
        </w:rPr>
      </w:pPr>
    </w:p>
    <w:p w:rsidR="00F53EE8" w:rsidRPr="00F53EE8" w:rsidRDefault="00F53EE8" w:rsidP="00F53EE8">
      <w:pPr>
        <w:tabs>
          <w:tab w:val="left" w:pos="1956"/>
        </w:tabs>
        <w:ind w:left="567"/>
        <w:rPr>
          <w:rFonts w:asciiTheme="majorHAnsi" w:hAnsiTheme="majorHAnsi" w:cs="Times New Roman"/>
          <w:sz w:val="20"/>
          <w:szCs w:val="20"/>
        </w:rPr>
      </w:pPr>
      <w:r w:rsidRPr="00F53EE8">
        <w:rPr>
          <w:rFonts w:asciiTheme="majorHAnsi" w:hAnsiTheme="majorHAnsi" w:cs="Times New Roman"/>
          <w:sz w:val="20"/>
          <w:szCs w:val="20"/>
        </w:rPr>
        <w:t xml:space="preserve">That completes the derivation path entry. Norma displays the condition “Gender in {‘M’}” on the Gender role occurrence, as shown. </w:t>
      </w:r>
      <w:r>
        <w:rPr>
          <w:rFonts w:asciiTheme="majorHAnsi" w:hAnsiTheme="majorHAnsi" w:cs="Times New Roman"/>
          <w:sz w:val="20"/>
          <w:szCs w:val="20"/>
        </w:rPr>
        <w:t>I</w:t>
      </w:r>
      <w:r w:rsidRPr="00F53EE8">
        <w:rPr>
          <w:rFonts w:asciiTheme="majorHAnsi" w:hAnsiTheme="majorHAnsi" w:cs="Times New Roman"/>
          <w:sz w:val="20"/>
          <w:szCs w:val="20"/>
        </w:rPr>
        <w:t xml:space="preserve">n displaying the </w:t>
      </w:r>
      <w:r w:rsidRPr="00F53EE8">
        <w:rPr>
          <w:rFonts w:ascii="Arial Narrow" w:hAnsi="Arial Narrow" w:cs="Times New Roman"/>
          <w:sz w:val="18"/>
          <w:szCs w:val="18"/>
        </w:rPr>
        <w:t xml:space="preserve">Person </w:t>
      </w:r>
      <w:r>
        <w:rPr>
          <w:rFonts w:ascii="Arial Narrow" w:hAnsi="Arial Narrow" w:cs="Times New Roman"/>
          <w:sz w:val="18"/>
          <w:szCs w:val="18"/>
        </w:rPr>
        <w:t>has</w:t>
      </w:r>
      <w:r w:rsidRPr="00F53EE8">
        <w:rPr>
          <w:rFonts w:ascii="Arial Narrow" w:hAnsi="Arial Narrow" w:cs="Times New Roman"/>
          <w:sz w:val="18"/>
          <w:szCs w:val="18"/>
        </w:rPr>
        <w:t xml:space="preserve"> Gender</w:t>
      </w:r>
      <w:r w:rsidRPr="00F53EE8">
        <w:rPr>
          <w:rFonts w:asciiTheme="majorHAnsi" w:hAnsiTheme="majorHAnsi" w:cs="Times New Roman"/>
          <w:sz w:val="20"/>
          <w:szCs w:val="20"/>
        </w:rPr>
        <w:t xml:space="preserve"> fact type occurrence</w:t>
      </w:r>
      <w:r>
        <w:rPr>
          <w:rFonts w:asciiTheme="majorHAnsi" w:hAnsiTheme="majorHAnsi" w:cs="Times New Roman"/>
          <w:sz w:val="20"/>
          <w:szCs w:val="20"/>
        </w:rPr>
        <w:t>,</w:t>
      </w:r>
      <w:r w:rsidRPr="00F53EE8">
        <w:rPr>
          <w:rFonts w:asciiTheme="majorHAnsi" w:hAnsiTheme="majorHAnsi" w:cs="Times New Roman"/>
          <w:sz w:val="20"/>
          <w:szCs w:val="20"/>
        </w:rPr>
        <w:t xml:space="preserve"> NORMA appends “#1” to “Person” and “Gender”, because these </w:t>
      </w:r>
      <w:r>
        <w:rPr>
          <w:rFonts w:asciiTheme="majorHAnsi" w:hAnsiTheme="majorHAnsi" w:cs="Times New Roman"/>
          <w:sz w:val="20"/>
          <w:szCs w:val="20"/>
        </w:rPr>
        <w:t xml:space="preserve">Person#1 and Gender#1 variables correspond to </w:t>
      </w:r>
      <w:r w:rsidRPr="00F53EE8">
        <w:rPr>
          <w:rFonts w:asciiTheme="majorHAnsi" w:hAnsiTheme="majorHAnsi" w:cs="Times New Roman"/>
          <w:sz w:val="20"/>
          <w:szCs w:val="20"/>
        </w:rPr>
        <w:t xml:space="preserve">role occurrences </w:t>
      </w:r>
      <w:r>
        <w:rPr>
          <w:rFonts w:asciiTheme="majorHAnsi" w:hAnsiTheme="majorHAnsi" w:cs="Times New Roman"/>
          <w:sz w:val="20"/>
          <w:szCs w:val="20"/>
        </w:rPr>
        <w:t xml:space="preserve">that </w:t>
      </w:r>
      <w:r w:rsidRPr="00F53EE8">
        <w:rPr>
          <w:rFonts w:asciiTheme="majorHAnsi" w:hAnsiTheme="majorHAnsi" w:cs="Times New Roman"/>
          <w:sz w:val="20"/>
          <w:szCs w:val="20"/>
        </w:rPr>
        <w:t xml:space="preserve">are now included in the derivation path. </w:t>
      </w:r>
    </w:p>
    <w:p w:rsidR="00F53EE8" w:rsidRDefault="00F53EE8" w:rsidP="004E6C20">
      <w:pPr>
        <w:tabs>
          <w:tab w:val="left" w:pos="1956"/>
        </w:tabs>
        <w:ind w:left="567"/>
        <w:rPr>
          <w:rFonts w:asciiTheme="majorHAnsi" w:hAnsiTheme="majorHAnsi" w:cs="Times New Roman"/>
          <w:sz w:val="20"/>
          <w:szCs w:val="20"/>
        </w:rPr>
      </w:pPr>
      <w:r>
        <w:rPr>
          <w:rFonts w:ascii="Cambria" w:hAnsi="Cambria"/>
          <w:noProof/>
          <w:sz w:val="20"/>
          <w:szCs w:val="20"/>
          <w:lang w:eastAsia="en-AU"/>
        </w:rPr>
        <w:drawing>
          <wp:anchor distT="0" distB="0" distL="114300" distR="114300" simplePos="0" relativeHeight="251705344" behindDoc="1" locked="0" layoutInCell="1" allowOverlap="1" wp14:anchorId="0BA8C26B" wp14:editId="64374568">
            <wp:simplePos x="0" y="0"/>
            <wp:positionH relativeFrom="column">
              <wp:posOffset>1828165</wp:posOffset>
            </wp:positionH>
            <wp:positionV relativeFrom="paragraph">
              <wp:posOffset>129687</wp:posOffset>
            </wp:positionV>
            <wp:extent cx="1767840" cy="784860"/>
            <wp:effectExtent l="0" t="0" r="3810" b="0"/>
            <wp:wrapNone/>
            <wp:docPr id="36" name="Pictur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767840" cy="784860"/>
                    </a:xfrm>
                    <a:prstGeom prst="rect">
                      <a:avLst/>
                    </a:prstGeom>
                  </pic:spPr>
                </pic:pic>
              </a:graphicData>
            </a:graphic>
            <wp14:sizeRelH relativeFrom="page">
              <wp14:pctWidth>0</wp14:pctWidth>
            </wp14:sizeRelH>
            <wp14:sizeRelV relativeFrom="page">
              <wp14:pctHeight>0</wp14:pctHeight>
            </wp14:sizeRelV>
          </wp:anchor>
        </w:drawing>
      </w:r>
    </w:p>
    <w:p w:rsidR="00F53EE8" w:rsidRDefault="00F53EE8" w:rsidP="004E6C20">
      <w:pPr>
        <w:tabs>
          <w:tab w:val="left" w:pos="1956"/>
        </w:tabs>
        <w:ind w:left="567"/>
        <w:rPr>
          <w:rFonts w:asciiTheme="majorHAnsi" w:hAnsiTheme="majorHAnsi" w:cs="Times New Roman"/>
          <w:sz w:val="20"/>
          <w:szCs w:val="20"/>
        </w:rPr>
      </w:pPr>
    </w:p>
    <w:p w:rsidR="00F53EE8" w:rsidRDefault="00F53EE8" w:rsidP="004E6C20">
      <w:pPr>
        <w:tabs>
          <w:tab w:val="left" w:pos="1956"/>
        </w:tabs>
        <w:ind w:left="567"/>
        <w:rPr>
          <w:rFonts w:asciiTheme="majorHAnsi" w:hAnsiTheme="majorHAnsi" w:cs="Times New Roman"/>
          <w:sz w:val="20"/>
          <w:szCs w:val="20"/>
        </w:rPr>
      </w:pPr>
    </w:p>
    <w:p w:rsidR="00F53EE8" w:rsidRDefault="00F53EE8" w:rsidP="004E6C20">
      <w:pPr>
        <w:tabs>
          <w:tab w:val="left" w:pos="1956"/>
        </w:tabs>
        <w:ind w:left="567"/>
        <w:rPr>
          <w:rFonts w:asciiTheme="majorHAnsi" w:hAnsiTheme="majorHAnsi" w:cs="Times New Roman"/>
          <w:sz w:val="20"/>
          <w:szCs w:val="20"/>
        </w:rPr>
      </w:pPr>
    </w:p>
    <w:p w:rsidR="00F53EE8" w:rsidRDefault="00F53EE8" w:rsidP="004E6C20">
      <w:pPr>
        <w:tabs>
          <w:tab w:val="left" w:pos="1956"/>
        </w:tabs>
        <w:ind w:left="567"/>
        <w:rPr>
          <w:rFonts w:asciiTheme="majorHAnsi" w:hAnsiTheme="majorHAnsi" w:cs="Times New Roman"/>
          <w:sz w:val="20"/>
          <w:szCs w:val="20"/>
        </w:rPr>
      </w:pPr>
    </w:p>
    <w:p w:rsidR="00F53EE8" w:rsidRDefault="00F53EE8" w:rsidP="004E6C20">
      <w:pPr>
        <w:tabs>
          <w:tab w:val="left" w:pos="1956"/>
        </w:tabs>
        <w:ind w:left="567"/>
        <w:rPr>
          <w:rFonts w:asciiTheme="majorHAnsi" w:hAnsiTheme="majorHAnsi" w:cs="Times New Roman"/>
          <w:sz w:val="20"/>
          <w:szCs w:val="20"/>
        </w:rPr>
      </w:pPr>
    </w:p>
    <w:p w:rsidR="000F4B88" w:rsidRDefault="000F4B88" w:rsidP="00F53EE8">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10464" behindDoc="0" locked="0" layoutInCell="1" allowOverlap="1" wp14:anchorId="376E8C03" wp14:editId="26FE11C7">
            <wp:simplePos x="0" y="0"/>
            <wp:positionH relativeFrom="column">
              <wp:posOffset>3783965</wp:posOffset>
            </wp:positionH>
            <wp:positionV relativeFrom="paragraph">
              <wp:posOffset>144780</wp:posOffset>
            </wp:positionV>
            <wp:extent cx="1508760" cy="152400"/>
            <wp:effectExtent l="0" t="0" r="0" b="0"/>
            <wp:wrapSquare wrapText="bothSides"/>
            <wp:docPr id="43" name="Pictur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1508760" cy="1524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 xml:space="preserve">Now select the Person shape on the diagram, and ensure that its </w:t>
      </w:r>
      <w:proofErr w:type="spellStart"/>
      <w:r>
        <w:rPr>
          <w:rFonts w:ascii="Arial Narrow" w:hAnsi="Arial Narrow" w:cs="Times New Roman"/>
          <w:sz w:val="18"/>
          <w:szCs w:val="18"/>
        </w:rPr>
        <w:t>I</w:t>
      </w:r>
      <w:r w:rsidRPr="000F4B88">
        <w:rPr>
          <w:rFonts w:ascii="Arial Narrow" w:hAnsi="Arial Narrow" w:cs="Times New Roman"/>
          <w:sz w:val="18"/>
          <w:szCs w:val="18"/>
        </w:rPr>
        <w:t>sPersonal</w:t>
      </w:r>
      <w:proofErr w:type="spellEnd"/>
      <w:r>
        <w:rPr>
          <w:rFonts w:asciiTheme="majorHAnsi" w:hAnsiTheme="majorHAnsi" w:cs="Times New Roman"/>
          <w:sz w:val="20"/>
          <w:szCs w:val="20"/>
        </w:rPr>
        <w:t xml:space="preserve"> property is set to True, so that “</w:t>
      </w:r>
      <w:r w:rsidRPr="000F4B88">
        <w:rPr>
          <w:rFonts w:ascii="Arial Narrow" w:hAnsi="Arial Narrow" w:cs="Times New Roman"/>
          <w:b/>
          <w:sz w:val="18"/>
          <w:szCs w:val="18"/>
        </w:rPr>
        <w:t>who</w:t>
      </w:r>
      <w:r>
        <w:rPr>
          <w:rFonts w:asciiTheme="majorHAnsi" w:hAnsiTheme="majorHAnsi" w:cs="Times New Roman"/>
          <w:sz w:val="20"/>
          <w:szCs w:val="20"/>
        </w:rPr>
        <w:t>” will be used instead of “</w:t>
      </w:r>
      <w:r w:rsidRPr="000F4B88">
        <w:rPr>
          <w:rFonts w:ascii="Arial Narrow" w:hAnsi="Arial Narrow" w:cs="Times New Roman"/>
          <w:b/>
          <w:sz w:val="18"/>
          <w:szCs w:val="18"/>
        </w:rPr>
        <w:t>that</w:t>
      </w:r>
      <w:r>
        <w:rPr>
          <w:rFonts w:asciiTheme="majorHAnsi" w:hAnsiTheme="majorHAnsi" w:cs="Times New Roman"/>
          <w:sz w:val="20"/>
          <w:szCs w:val="20"/>
        </w:rPr>
        <w:t>” for its personal pronoun when verbalizing.</w:t>
      </w:r>
    </w:p>
    <w:p w:rsidR="00F53EE8" w:rsidRPr="00F53EE8" w:rsidRDefault="00F53EE8" w:rsidP="00F53EE8">
      <w:pPr>
        <w:tabs>
          <w:tab w:val="left" w:pos="1956"/>
        </w:tabs>
        <w:ind w:left="567"/>
        <w:rPr>
          <w:rFonts w:asciiTheme="majorHAnsi" w:hAnsiTheme="majorHAnsi" w:cs="Times New Roman"/>
          <w:sz w:val="20"/>
          <w:szCs w:val="20"/>
        </w:rPr>
      </w:pPr>
      <w:r w:rsidRPr="00F53EE8">
        <w:rPr>
          <w:rFonts w:asciiTheme="majorHAnsi" w:hAnsiTheme="majorHAnsi" w:cs="Times New Roman"/>
          <w:sz w:val="20"/>
          <w:szCs w:val="20"/>
        </w:rPr>
        <w:t xml:space="preserve">Now select the </w:t>
      </w:r>
      <w:proofErr w:type="spellStart"/>
      <w:r w:rsidRPr="00F53EE8">
        <w:rPr>
          <w:rFonts w:asciiTheme="majorHAnsi" w:hAnsiTheme="majorHAnsi" w:cs="Times New Roman"/>
          <w:sz w:val="20"/>
          <w:szCs w:val="20"/>
        </w:rPr>
        <w:t>MalePerson</w:t>
      </w:r>
      <w:proofErr w:type="spellEnd"/>
      <w:r w:rsidRPr="00F53EE8">
        <w:rPr>
          <w:rFonts w:asciiTheme="majorHAnsi" w:hAnsiTheme="majorHAnsi" w:cs="Times New Roman"/>
          <w:sz w:val="20"/>
          <w:szCs w:val="20"/>
        </w:rPr>
        <w:t xml:space="preserve"> shape on the diagram, and view the verbalization of the derivation rule in the verbalization Browser. </w:t>
      </w:r>
    </w:p>
    <w:p w:rsidR="00F53EE8" w:rsidRDefault="00F53EE8" w:rsidP="004E6C20">
      <w:pPr>
        <w:tabs>
          <w:tab w:val="left" w:pos="1956"/>
        </w:tabs>
        <w:ind w:left="567"/>
        <w:rPr>
          <w:rFonts w:asciiTheme="majorHAnsi" w:hAnsiTheme="majorHAnsi" w:cs="Times New Roman"/>
          <w:sz w:val="20"/>
          <w:szCs w:val="20"/>
        </w:rPr>
      </w:pPr>
    </w:p>
    <w:p w:rsidR="00F53EE8" w:rsidRDefault="000F4B88"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inline distT="0" distB="0" distL="0" distR="0" wp14:anchorId="7BFCCC17" wp14:editId="2C2E9587">
            <wp:extent cx="5115600" cy="15120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115600" cy="151200"/>
                    </a:xfrm>
                    <a:prstGeom prst="rect">
                      <a:avLst/>
                    </a:prstGeom>
                  </pic:spPr>
                </pic:pic>
              </a:graphicData>
            </a:graphic>
          </wp:inline>
        </w:drawing>
      </w:r>
    </w:p>
    <w:p w:rsidR="00F53EE8" w:rsidRDefault="00F53EE8" w:rsidP="004E6C20">
      <w:pPr>
        <w:tabs>
          <w:tab w:val="left" w:pos="1956"/>
        </w:tabs>
        <w:ind w:left="567"/>
        <w:rPr>
          <w:rFonts w:asciiTheme="majorHAnsi" w:hAnsiTheme="majorHAnsi" w:cs="Times New Roman"/>
          <w:sz w:val="20"/>
          <w:szCs w:val="20"/>
        </w:rPr>
      </w:pPr>
    </w:p>
    <w:p w:rsidR="00F53EE8" w:rsidRDefault="00F53EE8"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To display the derivation rule on the diagram, first copy its verbalization to the clipboard by selecting the rule text and pressing </w:t>
      </w:r>
      <w:proofErr w:type="spellStart"/>
      <w:r>
        <w:rPr>
          <w:rFonts w:asciiTheme="majorHAnsi" w:hAnsiTheme="majorHAnsi" w:cs="Times New Roman"/>
          <w:sz w:val="20"/>
          <w:szCs w:val="20"/>
        </w:rPr>
        <w:t>Ctrl+C</w:t>
      </w:r>
      <w:proofErr w:type="spellEnd"/>
      <w:r>
        <w:rPr>
          <w:rFonts w:asciiTheme="majorHAnsi" w:hAnsiTheme="majorHAnsi" w:cs="Times New Roman"/>
          <w:sz w:val="20"/>
          <w:szCs w:val="20"/>
        </w:rPr>
        <w:t>. Then drag a Model</w:t>
      </w:r>
      <w:r w:rsidR="000F4B88">
        <w:rPr>
          <w:rFonts w:asciiTheme="majorHAnsi" w:hAnsiTheme="majorHAnsi" w:cs="Times New Roman"/>
          <w:sz w:val="20"/>
          <w:szCs w:val="20"/>
        </w:rPr>
        <w:t xml:space="preserve"> </w:t>
      </w:r>
      <w:r>
        <w:rPr>
          <w:rFonts w:asciiTheme="majorHAnsi" w:hAnsiTheme="majorHAnsi" w:cs="Times New Roman"/>
          <w:sz w:val="20"/>
          <w:szCs w:val="20"/>
        </w:rPr>
        <w:t xml:space="preserve">Note icon from the Toolbox to the </w:t>
      </w:r>
      <w:r w:rsidR="000F4B88">
        <w:rPr>
          <w:rFonts w:asciiTheme="majorHAnsi" w:hAnsiTheme="majorHAnsi" w:cs="Times New Roman"/>
          <w:sz w:val="20"/>
          <w:szCs w:val="20"/>
        </w:rPr>
        <w:t xml:space="preserve">document window, open the Notes Editor and press </w:t>
      </w:r>
      <w:proofErr w:type="spellStart"/>
      <w:r w:rsidR="000F4B88">
        <w:rPr>
          <w:rFonts w:asciiTheme="majorHAnsi" w:hAnsiTheme="majorHAnsi" w:cs="Times New Roman"/>
          <w:sz w:val="20"/>
          <w:szCs w:val="20"/>
        </w:rPr>
        <w:t>Ctrl+V</w:t>
      </w:r>
      <w:proofErr w:type="spellEnd"/>
      <w:r w:rsidR="000F4B88">
        <w:rPr>
          <w:rFonts w:asciiTheme="majorHAnsi" w:hAnsiTheme="majorHAnsi" w:cs="Times New Roman"/>
          <w:sz w:val="20"/>
          <w:szCs w:val="20"/>
        </w:rPr>
        <w:t xml:space="preserve"> to paste the text into the Notes Editor, then hit Backspace at the end of the note to remove the extra line-break. </w:t>
      </w:r>
    </w:p>
    <w:p w:rsidR="00F53EE8" w:rsidRDefault="000F4B88"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07392" behindDoc="1" locked="0" layoutInCell="1" allowOverlap="1" wp14:anchorId="122B2999" wp14:editId="1CE785FC">
            <wp:simplePos x="0" y="0"/>
            <wp:positionH relativeFrom="column">
              <wp:posOffset>1891665</wp:posOffset>
            </wp:positionH>
            <wp:positionV relativeFrom="paragraph">
              <wp:posOffset>95885</wp:posOffset>
            </wp:positionV>
            <wp:extent cx="1874520" cy="1264920"/>
            <wp:effectExtent l="0" t="0" r="0" b="0"/>
            <wp:wrapNone/>
            <wp:docPr id="39" name="Picture 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1874520" cy="1264920"/>
                    </a:xfrm>
                    <a:prstGeom prst="rect">
                      <a:avLst/>
                    </a:prstGeom>
                  </pic:spPr>
                </pic:pic>
              </a:graphicData>
            </a:graphic>
            <wp14:sizeRelH relativeFrom="page">
              <wp14:pctWidth>0</wp14:pctWidth>
            </wp14:sizeRelH>
            <wp14:sizeRelV relativeFrom="page">
              <wp14:pctHeight>0</wp14:pctHeight>
            </wp14:sizeRelV>
          </wp:anchor>
        </w:drawing>
      </w:r>
    </w:p>
    <w:p w:rsidR="00F53EE8" w:rsidRDefault="00F53EE8" w:rsidP="004E6C20">
      <w:pPr>
        <w:tabs>
          <w:tab w:val="left" w:pos="1956"/>
        </w:tabs>
        <w:ind w:left="567"/>
        <w:rPr>
          <w:rFonts w:asciiTheme="majorHAnsi" w:hAnsiTheme="majorHAnsi" w:cs="Times New Roman"/>
          <w:sz w:val="20"/>
          <w:szCs w:val="20"/>
        </w:rPr>
      </w:pPr>
    </w:p>
    <w:p w:rsidR="00F53EE8" w:rsidRDefault="00F53EE8" w:rsidP="004E6C20">
      <w:pPr>
        <w:tabs>
          <w:tab w:val="left" w:pos="1956"/>
        </w:tabs>
        <w:ind w:left="567"/>
        <w:rPr>
          <w:rFonts w:asciiTheme="majorHAnsi" w:hAnsiTheme="majorHAnsi" w:cs="Times New Roman"/>
          <w:sz w:val="20"/>
          <w:szCs w:val="20"/>
        </w:rPr>
      </w:pPr>
    </w:p>
    <w:p w:rsidR="00F53EE8" w:rsidRDefault="00F53EE8" w:rsidP="004E6C20">
      <w:pPr>
        <w:tabs>
          <w:tab w:val="left" w:pos="1956"/>
        </w:tabs>
        <w:ind w:left="567"/>
        <w:rPr>
          <w:rFonts w:asciiTheme="majorHAnsi" w:hAnsiTheme="majorHAnsi" w:cs="Times New Roman"/>
          <w:sz w:val="20"/>
          <w:szCs w:val="20"/>
        </w:rPr>
      </w:pPr>
    </w:p>
    <w:p w:rsidR="00F53EE8" w:rsidRDefault="00F53EE8" w:rsidP="004E6C20">
      <w:pPr>
        <w:tabs>
          <w:tab w:val="left" w:pos="1956"/>
        </w:tabs>
        <w:ind w:left="567"/>
        <w:rPr>
          <w:rFonts w:asciiTheme="majorHAnsi" w:hAnsiTheme="majorHAnsi" w:cs="Times New Roman"/>
          <w:sz w:val="20"/>
          <w:szCs w:val="20"/>
        </w:rPr>
      </w:pPr>
    </w:p>
    <w:p w:rsidR="00F53EE8" w:rsidRDefault="00F53EE8" w:rsidP="004E6C20">
      <w:pPr>
        <w:tabs>
          <w:tab w:val="left" w:pos="1956"/>
        </w:tabs>
        <w:ind w:left="567"/>
        <w:rPr>
          <w:rFonts w:asciiTheme="majorHAnsi" w:hAnsiTheme="majorHAnsi" w:cs="Times New Roman"/>
          <w:sz w:val="20"/>
          <w:szCs w:val="20"/>
        </w:rPr>
      </w:pPr>
    </w:p>
    <w:p w:rsidR="00F53EE8" w:rsidRDefault="00F53EE8" w:rsidP="004E6C20">
      <w:pPr>
        <w:tabs>
          <w:tab w:val="left" w:pos="1956"/>
        </w:tabs>
        <w:ind w:left="567"/>
        <w:rPr>
          <w:rFonts w:asciiTheme="majorHAnsi" w:hAnsiTheme="majorHAnsi" w:cs="Times New Roman"/>
          <w:sz w:val="20"/>
          <w:szCs w:val="20"/>
        </w:rPr>
      </w:pPr>
    </w:p>
    <w:p w:rsidR="00F53EE8" w:rsidRDefault="00F53EE8" w:rsidP="004E6C20">
      <w:pPr>
        <w:tabs>
          <w:tab w:val="left" w:pos="1956"/>
        </w:tabs>
        <w:ind w:left="567"/>
        <w:rPr>
          <w:rFonts w:asciiTheme="majorHAnsi" w:hAnsiTheme="majorHAnsi" w:cs="Times New Roman"/>
          <w:sz w:val="20"/>
          <w:szCs w:val="20"/>
        </w:rPr>
      </w:pPr>
    </w:p>
    <w:p w:rsidR="00F53EE8" w:rsidRDefault="000F4B88"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11488" behindDoc="1" locked="0" layoutInCell="1" allowOverlap="1" wp14:anchorId="790BDF3F" wp14:editId="578077C2">
            <wp:simplePos x="0" y="0"/>
            <wp:positionH relativeFrom="column">
              <wp:posOffset>551815</wp:posOffset>
            </wp:positionH>
            <wp:positionV relativeFrom="paragraph">
              <wp:posOffset>152400</wp:posOffset>
            </wp:positionV>
            <wp:extent cx="4754880" cy="297180"/>
            <wp:effectExtent l="0" t="0" r="7620" b="7620"/>
            <wp:wrapNone/>
            <wp:docPr id="46" name="Picture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754880" cy="297180"/>
                    </a:xfrm>
                    <a:prstGeom prst="rect">
                      <a:avLst/>
                    </a:prstGeom>
                  </pic:spPr>
                </pic:pic>
              </a:graphicData>
            </a:graphic>
            <wp14:sizeRelH relativeFrom="page">
              <wp14:pctWidth>0</wp14:pctWidth>
            </wp14:sizeRelH>
            <wp14:sizeRelV relativeFrom="page">
              <wp14:pctHeight>0</wp14:pctHeight>
            </wp14:sizeRelV>
          </wp:anchor>
        </w:drawing>
      </w:r>
    </w:p>
    <w:p w:rsidR="00F53EE8" w:rsidRDefault="00F53EE8" w:rsidP="004E6C20">
      <w:pPr>
        <w:tabs>
          <w:tab w:val="left" w:pos="1956"/>
        </w:tabs>
        <w:ind w:left="567"/>
        <w:rPr>
          <w:rFonts w:asciiTheme="majorHAnsi" w:hAnsiTheme="majorHAnsi" w:cs="Times New Roman"/>
          <w:sz w:val="20"/>
          <w:szCs w:val="20"/>
        </w:rPr>
      </w:pPr>
    </w:p>
    <w:p w:rsidR="00F53EE8" w:rsidRDefault="00F53EE8" w:rsidP="004E6C20">
      <w:pPr>
        <w:tabs>
          <w:tab w:val="left" w:pos="1956"/>
        </w:tabs>
        <w:ind w:left="567"/>
        <w:rPr>
          <w:rFonts w:asciiTheme="majorHAnsi" w:hAnsiTheme="majorHAnsi" w:cs="Times New Roman"/>
          <w:sz w:val="20"/>
          <w:szCs w:val="20"/>
        </w:rPr>
      </w:pPr>
    </w:p>
    <w:p w:rsidR="00F53EE8" w:rsidRDefault="00F53EE8" w:rsidP="004E6C20">
      <w:pPr>
        <w:tabs>
          <w:tab w:val="left" w:pos="1956"/>
        </w:tabs>
        <w:ind w:left="567"/>
        <w:rPr>
          <w:rFonts w:asciiTheme="majorHAnsi" w:hAnsiTheme="majorHAnsi" w:cs="Times New Roman"/>
          <w:sz w:val="20"/>
          <w:szCs w:val="20"/>
        </w:rPr>
      </w:pPr>
    </w:p>
    <w:p w:rsidR="000F4B88" w:rsidRDefault="000F4B88"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The derivation rule now appears in the model note on the diagram. If you wish, you may connect the note to the subtype shape using the Model Note Connector in the Toolbox.</w:t>
      </w:r>
    </w:p>
    <w:p w:rsidR="000F4B88" w:rsidRDefault="000F4B88" w:rsidP="004E6C20">
      <w:pPr>
        <w:tabs>
          <w:tab w:val="left" w:pos="1956"/>
        </w:tabs>
        <w:ind w:left="567"/>
        <w:rPr>
          <w:rFonts w:asciiTheme="majorHAnsi" w:hAnsiTheme="majorHAnsi" w:cs="Times New Roman"/>
          <w:sz w:val="20"/>
          <w:szCs w:val="20"/>
        </w:rPr>
      </w:pPr>
    </w:p>
    <w:p w:rsidR="000F4B88" w:rsidRDefault="000F4B88"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12512" behindDoc="1" locked="0" layoutInCell="1" allowOverlap="1" wp14:anchorId="767F41B0" wp14:editId="0B07F294">
            <wp:simplePos x="0" y="0"/>
            <wp:positionH relativeFrom="column">
              <wp:posOffset>837565</wp:posOffset>
            </wp:positionH>
            <wp:positionV relativeFrom="paragraph">
              <wp:posOffset>1270</wp:posOffset>
            </wp:positionV>
            <wp:extent cx="4290060" cy="1158240"/>
            <wp:effectExtent l="0" t="0" r="0" b="3810"/>
            <wp:wrapNone/>
            <wp:docPr id="48" name="Picture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290060" cy="1158240"/>
                    </a:xfrm>
                    <a:prstGeom prst="rect">
                      <a:avLst/>
                    </a:prstGeom>
                  </pic:spPr>
                </pic:pic>
              </a:graphicData>
            </a:graphic>
            <wp14:sizeRelH relativeFrom="page">
              <wp14:pctWidth>0</wp14:pctWidth>
            </wp14:sizeRelH>
            <wp14:sizeRelV relativeFrom="page">
              <wp14:pctHeight>0</wp14:pctHeight>
            </wp14:sizeRelV>
          </wp:anchor>
        </w:drawing>
      </w:r>
    </w:p>
    <w:p w:rsidR="000F4B88" w:rsidRDefault="000F4B88" w:rsidP="004E6C20">
      <w:pPr>
        <w:tabs>
          <w:tab w:val="left" w:pos="1956"/>
        </w:tabs>
        <w:ind w:left="567"/>
        <w:rPr>
          <w:rFonts w:asciiTheme="majorHAnsi" w:hAnsiTheme="majorHAnsi" w:cs="Times New Roman"/>
          <w:sz w:val="20"/>
          <w:szCs w:val="20"/>
        </w:rPr>
      </w:pPr>
    </w:p>
    <w:p w:rsidR="000F4B88" w:rsidRDefault="000F4B88" w:rsidP="004E6C20">
      <w:pPr>
        <w:tabs>
          <w:tab w:val="left" w:pos="1956"/>
        </w:tabs>
        <w:ind w:left="567"/>
        <w:rPr>
          <w:rFonts w:asciiTheme="majorHAnsi" w:hAnsiTheme="majorHAnsi" w:cs="Times New Roman"/>
          <w:sz w:val="20"/>
          <w:szCs w:val="20"/>
        </w:rPr>
      </w:pPr>
    </w:p>
    <w:p w:rsidR="000F4B88" w:rsidRDefault="000F4B88" w:rsidP="004E6C20">
      <w:pPr>
        <w:tabs>
          <w:tab w:val="left" w:pos="1956"/>
        </w:tabs>
        <w:ind w:left="567"/>
        <w:rPr>
          <w:rFonts w:asciiTheme="majorHAnsi" w:hAnsiTheme="majorHAnsi" w:cs="Times New Roman"/>
          <w:sz w:val="20"/>
          <w:szCs w:val="20"/>
        </w:rPr>
      </w:pPr>
    </w:p>
    <w:p w:rsidR="000F4B88" w:rsidRDefault="000F4B88" w:rsidP="004E6C20">
      <w:pPr>
        <w:tabs>
          <w:tab w:val="left" w:pos="1956"/>
        </w:tabs>
        <w:ind w:left="567"/>
        <w:rPr>
          <w:rFonts w:asciiTheme="majorHAnsi" w:hAnsiTheme="majorHAnsi" w:cs="Times New Roman"/>
          <w:sz w:val="20"/>
          <w:szCs w:val="20"/>
        </w:rPr>
      </w:pPr>
    </w:p>
    <w:p w:rsidR="000F4B88" w:rsidRDefault="000F4B88" w:rsidP="004E6C20">
      <w:pPr>
        <w:tabs>
          <w:tab w:val="left" w:pos="1956"/>
        </w:tabs>
        <w:ind w:left="567"/>
        <w:rPr>
          <w:rFonts w:asciiTheme="majorHAnsi" w:hAnsiTheme="majorHAnsi" w:cs="Times New Roman"/>
          <w:sz w:val="20"/>
          <w:szCs w:val="20"/>
        </w:rPr>
      </w:pPr>
    </w:p>
    <w:p w:rsidR="000F4B88" w:rsidRDefault="000F4B88" w:rsidP="004E6C20">
      <w:pPr>
        <w:tabs>
          <w:tab w:val="left" w:pos="1956"/>
        </w:tabs>
        <w:ind w:left="567"/>
        <w:rPr>
          <w:rFonts w:asciiTheme="majorHAnsi" w:hAnsiTheme="majorHAnsi" w:cs="Times New Roman"/>
          <w:sz w:val="20"/>
          <w:szCs w:val="20"/>
        </w:rPr>
      </w:pPr>
    </w:p>
    <w:p w:rsidR="000F4B88" w:rsidRDefault="006D0365"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lastRenderedPageBreak/>
        <w:t xml:space="preserve">If you prefer the FORML version of the derivation rule, edit the model note to display it that way, as shown below. This editing of the model note has no impact on </w:t>
      </w:r>
      <w:r w:rsidR="000F4B88">
        <w:rPr>
          <w:rFonts w:asciiTheme="majorHAnsi" w:hAnsiTheme="majorHAnsi" w:cs="Times New Roman"/>
          <w:sz w:val="20"/>
          <w:szCs w:val="20"/>
        </w:rPr>
        <w:t xml:space="preserve">the derivation </w:t>
      </w:r>
      <w:r>
        <w:rPr>
          <w:rFonts w:asciiTheme="majorHAnsi" w:hAnsiTheme="majorHAnsi" w:cs="Times New Roman"/>
          <w:sz w:val="20"/>
          <w:szCs w:val="20"/>
        </w:rPr>
        <w:t>path or the way the rule is displayed when verbalized.</w:t>
      </w:r>
      <w:r w:rsidR="000F4B88">
        <w:rPr>
          <w:rFonts w:asciiTheme="majorHAnsi" w:hAnsiTheme="majorHAnsi" w:cs="Times New Roman"/>
          <w:sz w:val="20"/>
          <w:szCs w:val="20"/>
        </w:rPr>
        <w:t xml:space="preserve"> </w:t>
      </w:r>
    </w:p>
    <w:p w:rsidR="000F4B88" w:rsidRDefault="006D0365"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14560" behindDoc="1" locked="0" layoutInCell="1" allowOverlap="1" wp14:anchorId="4AF1D1FC" wp14:editId="3A118F8E">
            <wp:simplePos x="0" y="0"/>
            <wp:positionH relativeFrom="column">
              <wp:posOffset>3142615</wp:posOffset>
            </wp:positionH>
            <wp:positionV relativeFrom="paragraph">
              <wp:posOffset>130810</wp:posOffset>
            </wp:positionV>
            <wp:extent cx="2164080" cy="1173480"/>
            <wp:effectExtent l="0" t="0" r="7620" b="7620"/>
            <wp:wrapNone/>
            <wp:docPr id="50" name="Picture 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2164080" cy="1173480"/>
                    </a:xfrm>
                    <a:prstGeom prst="rect">
                      <a:avLst/>
                    </a:prstGeom>
                  </pic:spPr>
                </pic:pic>
              </a:graphicData>
            </a:graphic>
            <wp14:sizeRelH relativeFrom="page">
              <wp14:pctWidth>0</wp14:pctWidth>
            </wp14:sizeRelH>
            <wp14:sizeRelV relativeFrom="page">
              <wp14:pctHeight>0</wp14:pctHeight>
            </wp14:sizeRelV>
          </wp:anchor>
        </w:drawing>
      </w:r>
    </w:p>
    <w:p w:rsidR="000F4B88" w:rsidRDefault="006D0365"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13536" behindDoc="1" locked="0" layoutInCell="1" allowOverlap="1" wp14:anchorId="4EBD20B6" wp14:editId="489CD60F">
            <wp:simplePos x="0" y="0"/>
            <wp:positionH relativeFrom="column">
              <wp:posOffset>361315</wp:posOffset>
            </wp:positionH>
            <wp:positionV relativeFrom="paragraph">
              <wp:posOffset>118745</wp:posOffset>
            </wp:positionV>
            <wp:extent cx="2392680" cy="281940"/>
            <wp:effectExtent l="0" t="0" r="7620" b="3810"/>
            <wp:wrapNone/>
            <wp:docPr id="49" name="Picture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2392680" cy="281940"/>
                    </a:xfrm>
                    <a:prstGeom prst="rect">
                      <a:avLst/>
                    </a:prstGeom>
                  </pic:spPr>
                </pic:pic>
              </a:graphicData>
            </a:graphic>
            <wp14:sizeRelH relativeFrom="page">
              <wp14:pctWidth>0</wp14:pctWidth>
            </wp14:sizeRelH>
            <wp14:sizeRelV relativeFrom="page">
              <wp14:pctHeight>0</wp14:pctHeight>
            </wp14:sizeRelV>
          </wp:anchor>
        </w:drawing>
      </w:r>
    </w:p>
    <w:p w:rsidR="000F4B88" w:rsidRPr="00B20E00" w:rsidRDefault="006D0365" w:rsidP="004E6C20">
      <w:pPr>
        <w:tabs>
          <w:tab w:val="left" w:pos="1956"/>
        </w:tabs>
        <w:ind w:left="567"/>
        <w:rPr>
          <w:rFonts w:asciiTheme="majorHAnsi" w:hAnsiTheme="majorHAnsi" w:cs="Times New Roman"/>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t xml:space="preserve">  </w:t>
      </w:r>
      <w:r w:rsidRPr="00B20E00">
        <w:rPr>
          <w:rFonts w:ascii="Lucida Sans Unicode" w:hAnsi="Lucida Sans Unicode" w:cs="Lucida Sans Unicode"/>
        </w:rPr>
        <w:t>⇨</w:t>
      </w:r>
    </w:p>
    <w:p w:rsidR="000F4B88" w:rsidRDefault="000F4B88" w:rsidP="004E6C20">
      <w:pPr>
        <w:tabs>
          <w:tab w:val="left" w:pos="1956"/>
        </w:tabs>
        <w:ind w:left="567"/>
        <w:rPr>
          <w:rFonts w:asciiTheme="majorHAnsi" w:hAnsiTheme="majorHAnsi" w:cs="Times New Roman"/>
          <w:sz w:val="20"/>
          <w:szCs w:val="20"/>
        </w:rPr>
      </w:pPr>
    </w:p>
    <w:p w:rsidR="000F4B88" w:rsidRDefault="000F4B88" w:rsidP="004E6C20">
      <w:pPr>
        <w:tabs>
          <w:tab w:val="left" w:pos="1956"/>
        </w:tabs>
        <w:ind w:left="567"/>
        <w:rPr>
          <w:rFonts w:asciiTheme="majorHAnsi" w:hAnsiTheme="majorHAnsi" w:cs="Times New Roman"/>
          <w:sz w:val="20"/>
          <w:szCs w:val="20"/>
        </w:rPr>
      </w:pPr>
    </w:p>
    <w:p w:rsidR="000F4B88" w:rsidRDefault="000F4B88" w:rsidP="004E6C20">
      <w:pPr>
        <w:tabs>
          <w:tab w:val="left" w:pos="1956"/>
        </w:tabs>
        <w:ind w:left="567"/>
        <w:rPr>
          <w:rFonts w:asciiTheme="majorHAnsi" w:hAnsiTheme="majorHAnsi" w:cs="Times New Roman"/>
          <w:sz w:val="20"/>
          <w:szCs w:val="20"/>
        </w:rPr>
      </w:pPr>
    </w:p>
    <w:p w:rsidR="000F4B88" w:rsidRDefault="000F4B88" w:rsidP="004E6C20">
      <w:pPr>
        <w:tabs>
          <w:tab w:val="left" w:pos="1956"/>
        </w:tabs>
        <w:ind w:left="567"/>
        <w:rPr>
          <w:rFonts w:asciiTheme="majorHAnsi" w:hAnsiTheme="majorHAnsi" w:cs="Times New Roman"/>
          <w:sz w:val="20"/>
          <w:szCs w:val="20"/>
        </w:rPr>
      </w:pPr>
    </w:p>
    <w:p w:rsidR="000F4B88" w:rsidRDefault="000F4B88" w:rsidP="004E6C20">
      <w:pPr>
        <w:tabs>
          <w:tab w:val="left" w:pos="1956"/>
        </w:tabs>
        <w:ind w:left="567"/>
        <w:rPr>
          <w:rFonts w:asciiTheme="majorHAnsi" w:hAnsiTheme="majorHAnsi" w:cs="Times New Roman"/>
          <w:sz w:val="20"/>
          <w:szCs w:val="20"/>
        </w:rPr>
      </w:pPr>
    </w:p>
    <w:p w:rsidR="000F4B88" w:rsidRDefault="000F4B88" w:rsidP="004E6C20">
      <w:pPr>
        <w:tabs>
          <w:tab w:val="left" w:pos="1956"/>
        </w:tabs>
        <w:ind w:left="567"/>
        <w:rPr>
          <w:rFonts w:asciiTheme="majorHAnsi" w:hAnsiTheme="majorHAnsi" w:cs="Times New Roman"/>
          <w:sz w:val="20"/>
          <w:szCs w:val="20"/>
        </w:rPr>
      </w:pPr>
    </w:p>
    <w:p w:rsidR="001E03C6" w:rsidRPr="001E03C6" w:rsidRDefault="001E03C6" w:rsidP="001E03C6">
      <w:pPr>
        <w:tabs>
          <w:tab w:val="left" w:pos="1956"/>
        </w:tabs>
        <w:ind w:left="567"/>
        <w:rPr>
          <w:rFonts w:asciiTheme="majorHAnsi" w:hAnsiTheme="majorHAnsi" w:cs="Times New Roman"/>
          <w:sz w:val="20"/>
          <w:szCs w:val="20"/>
        </w:rPr>
      </w:pPr>
      <w:r w:rsidRPr="001E03C6">
        <w:rPr>
          <w:rFonts w:asciiTheme="majorHAnsi" w:hAnsiTheme="majorHAnsi" w:cs="Times New Roman"/>
          <w:sz w:val="20"/>
          <w:szCs w:val="20"/>
        </w:rPr>
        <w:t xml:space="preserve">An alternative but </w:t>
      </w:r>
      <w:r>
        <w:rPr>
          <w:rFonts w:asciiTheme="majorHAnsi" w:hAnsiTheme="majorHAnsi" w:cs="Times New Roman"/>
          <w:sz w:val="20"/>
          <w:szCs w:val="20"/>
        </w:rPr>
        <w:t xml:space="preserve">longer </w:t>
      </w:r>
      <w:r w:rsidRPr="001E03C6">
        <w:rPr>
          <w:rFonts w:asciiTheme="majorHAnsi" w:hAnsiTheme="majorHAnsi" w:cs="Times New Roman"/>
          <w:sz w:val="20"/>
          <w:szCs w:val="20"/>
        </w:rPr>
        <w:t xml:space="preserve">way to add the gender restriction </w:t>
      </w:r>
      <w:r>
        <w:rPr>
          <w:rFonts w:asciiTheme="majorHAnsi" w:hAnsiTheme="majorHAnsi" w:cs="Times New Roman"/>
          <w:sz w:val="20"/>
          <w:szCs w:val="20"/>
        </w:rPr>
        <w:t xml:space="preserve">in the derivation path </w:t>
      </w:r>
      <w:r w:rsidRPr="001E03C6">
        <w:rPr>
          <w:rFonts w:asciiTheme="majorHAnsi" w:hAnsiTheme="majorHAnsi" w:cs="Times New Roman"/>
          <w:sz w:val="20"/>
          <w:szCs w:val="20"/>
        </w:rPr>
        <w:t xml:space="preserve">is </w:t>
      </w:r>
      <w:r>
        <w:rPr>
          <w:rFonts w:asciiTheme="majorHAnsi" w:hAnsiTheme="majorHAnsi" w:cs="Times New Roman"/>
          <w:sz w:val="20"/>
          <w:szCs w:val="20"/>
        </w:rPr>
        <w:t xml:space="preserve">to specify a calculation involving the equality. This alternative, more awkward approach is now </w:t>
      </w:r>
      <w:r w:rsidRPr="001E03C6">
        <w:rPr>
          <w:rFonts w:asciiTheme="majorHAnsi" w:hAnsiTheme="majorHAnsi" w:cs="Times New Roman"/>
          <w:sz w:val="20"/>
          <w:szCs w:val="20"/>
        </w:rPr>
        <w:t>discussed</w:t>
      </w:r>
      <w:r>
        <w:rPr>
          <w:rFonts w:asciiTheme="majorHAnsi" w:hAnsiTheme="majorHAnsi" w:cs="Times New Roman"/>
          <w:sz w:val="20"/>
          <w:szCs w:val="20"/>
        </w:rPr>
        <w:t>. F</w:t>
      </w:r>
      <w:r w:rsidRPr="001E03C6">
        <w:rPr>
          <w:rFonts w:asciiTheme="majorHAnsi" w:hAnsiTheme="majorHAnsi" w:cs="Times New Roman"/>
          <w:sz w:val="20"/>
          <w:szCs w:val="20"/>
        </w:rPr>
        <w:t>eel free to skip this alternative and go immediately to the next section</w:t>
      </w:r>
      <w:r>
        <w:rPr>
          <w:rFonts w:asciiTheme="majorHAnsi" w:hAnsiTheme="majorHAnsi" w:cs="Times New Roman"/>
          <w:sz w:val="20"/>
          <w:szCs w:val="20"/>
        </w:rPr>
        <w:t>,</w:t>
      </w:r>
      <w:r w:rsidRPr="001E03C6">
        <w:rPr>
          <w:rFonts w:asciiTheme="majorHAnsi" w:hAnsiTheme="majorHAnsi" w:cs="Times New Roman"/>
          <w:sz w:val="20"/>
          <w:szCs w:val="20"/>
        </w:rPr>
        <w:t xml:space="preserve"> </w:t>
      </w:r>
      <w:r>
        <w:rPr>
          <w:rFonts w:asciiTheme="majorHAnsi" w:hAnsiTheme="majorHAnsi" w:cs="Times New Roman"/>
          <w:sz w:val="20"/>
          <w:szCs w:val="20"/>
        </w:rPr>
        <w:t xml:space="preserve">as the calculation-based approach is discussed in depth later for cases where it </w:t>
      </w:r>
      <w:r w:rsidR="008F1BED">
        <w:rPr>
          <w:rFonts w:asciiTheme="majorHAnsi" w:hAnsiTheme="majorHAnsi" w:cs="Times New Roman"/>
          <w:sz w:val="20"/>
          <w:szCs w:val="20"/>
        </w:rPr>
        <w:t>is</w:t>
      </w:r>
      <w:r>
        <w:rPr>
          <w:rFonts w:asciiTheme="majorHAnsi" w:hAnsiTheme="majorHAnsi" w:cs="Times New Roman"/>
          <w:sz w:val="20"/>
          <w:szCs w:val="20"/>
        </w:rPr>
        <w:t xml:space="preserve"> really needed.</w:t>
      </w:r>
    </w:p>
    <w:p w:rsidR="001E03C6" w:rsidRPr="001E03C6" w:rsidRDefault="001E03C6" w:rsidP="001E03C6">
      <w:pPr>
        <w:tabs>
          <w:tab w:val="left" w:pos="1956"/>
        </w:tabs>
        <w:ind w:left="567"/>
        <w:rPr>
          <w:rFonts w:asciiTheme="majorHAnsi" w:hAnsiTheme="majorHAnsi" w:cs="Times New Roman"/>
          <w:sz w:val="20"/>
          <w:szCs w:val="20"/>
        </w:rPr>
      </w:pPr>
    </w:p>
    <w:p w:rsidR="008F7E3D" w:rsidRDefault="008F7E3D" w:rsidP="001E03C6">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15584" behindDoc="1" locked="0" layoutInCell="1" allowOverlap="1" wp14:anchorId="43CCE586" wp14:editId="268E2AFC">
            <wp:simplePos x="0" y="0"/>
            <wp:positionH relativeFrom="column">
              <wp:posOffset>3879215</wp:posOffset>
            </wp:positionH>
            <wp:positionV relativeFrom="paragraph">
              <wp:posOffset>48260</wp:posOffset>
            </wp:positionV>
            <wp:extent cx="1493520" cy="198120"/>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493520" cy="198120"/>
                    </a:xfrm>
                    <a:prstGeom prst="rect">
                      <a:avLst/>
                    </a:prstGeom>
                  </pic:spPr>
                </pic:pic>
              </a:graphicData>
            </a:graphic>
            <wp14:sizeRelH relativeFrom="page">
              <wp14:pctWidth>0</wp14:pctWidth>
            </wp14:sizeRelH>
            <wp14:sizeRelV relativeFrom="page">
              <wp14:pctHeight>0</wp14:pctHeight>
            </wp14:sizeRelV>
          </wp:anchor>
        </w:drawing>
      </w:r>
      <w:r w:rsidR="001E03C6">
        <w:rPr>
          <w:rFonts w:asciiTheme="majorHAnsi" w:hAnsiTheme="majorHAnsi" w:cs="Times New Roman"/>
          <w:sz w:val="20"/>
          <w:szCs w:val="20"/>
        </w:rPr>
        <w:t xml:space="preserve">If you </w:t>
      </w:r>
      <w:r w:rsidR="001E03C6" w:rsidRPr="001E03C6">
        <w:rPr>
          <w:rFonts w:asciiTheme="majorHAnsi" w:hAnsiTheme="majorHAnsi" w:cs="Times New Roman"/>
          <w:sz w:val="20"/>
          <w:szCs w:val="20"/>
        </w:rPr>
        <w:t xml:space="preserve">want to try this </w:t>
      </w:r>
      <w:r>
        <w:rPr>
          <w:rFonts w:asciiTheme="majorHAnsi" w:hAnsiTheme="majorHAnsi" w:cs="Times New Roman"/>
          <w:sz w:val="20"/>
          <w:szCs w:val="20"/>
        </w:rPr>
        <w:t xml:space="preserve">now </w:t>
      </w:r>
      <w:r w:rsidR="00205BBC">
        <w:rPr>
          <w:rFonts w:asciiTheme="majorHAnsi" w:hAnsiTheme="majorHAnsi" w:cs="Times New Roman"/>
          <w:sz w:val="20"/>
          <w:szCs w:val="20"/>
        </w:rPr>
        <w:t>on the model above</w:t>
      </w:r>
      <w:r w:rsidR="001E03C6" w:rsidRPr="001E03C6">
        <w:rPr>
          <w:rFonts w:asciiTheme="majorHAnsi" w:hAnsiTheme="majorHAnsi" w:cs="Times New Roman"/>
          <w:sz w:val="20"/>
          <w:szCs w:val="20"/>
        </w:rPr>
        <w:t xml:space="preserve">, first remove the </w:t>
      </w:r>
      <w:r w:rsidR="00205BBC">
        <w:rPr>
          <w:rFonts w:asciiTheme="majorHAnsi" w:hAnsiTheme="majorHAnsi" w:cs="Times New Roman"/>
          <w:sz w:val="20"/>
          <w:szCs w:val="20"/>
        </w:rPr>
        <w:t xml:space="preserve">value range </w:t>
      </w:r>
      <w:r w:rsidR="001E03C6" w:rsidRPr="001E03C6">
        <w:rPr>
          <w:rFonts w:asciiTheme="majorHAnsi" w:hAnsiTheme="majorHAnsi" w:cs="Times New Roman"/>
          <w:sz w:val="20"/>
          <w:szCs w:val="20"/>
        </w:rPr>
        <w:t xml:space="preserve">condition by selecting the Gender </w:t>
      </w:r>
      <w:r>
        <w:rPr>
          <w:rFonts w:asciiTheme="majorHAnsi" w:hAnsiTheme="majorHAnsi" w:cs="Times New Roman"/>
          <w:sz w:val="20"/>
          <w:szCs w:val="20"/>
        </w:rPr>
        <w:t>variable</w:t>
      </w:r>
      <w:r w:rsidR="001E03C6" w:rsidRPr="001E03C6">
        <w:rPr>
          <w:rFonts w:asciiTheme="majorHAnsi" w:hAnsiTheme="majorHAnsi" w:cs="Times New Roman"/>
          <w:sz w:val="20"/>
          <w:szCs w:val="20"/>
        </w:rPr>
        <w:t xml:space="preserve"> in the Properties </w:t>
      </w:r>
      <w:r w:rsidR="00205BBC">
        <w:rPr>
          <w:rFonts w:asciiTheme="majorHAnsi" w:hAnsiTheme="majorHAnsi" w:cs="Times New Roman"/>
          <w:sz w:val="20"/>
          <w:szCs w:val="20"/>
        </w:rPr>
        <w:t>w</w:t>
      </w:r>
      <w:r w:rsidR="001E03C6" w:rsidRPr="001E03C6">
        <w:rPr>
          <w:rFonts w:asciiTheme="majorHAnsi" w:hAnsiTheme="majorHAnsi" w:cs="Times New Roman"/>
          <w:sz w:val="20"/>
          <w:szCs w:val="20"/>
        </w:rPr>
        <w:t xml:space="preserve">indow </w:t>
      </w:r>
      <w:r>
        <w:rPr>
          <w:rFonts w:asciiTheme="majorHAnsi" w:hAnsiTheme="majorHAnsi" w:cs="Times New Roman"/>
          <w:sz w:val="20"/>
          <w:szCs w:val="20"/>
        </w:rPr>
        <w:t xml:space="preserve">and </w:t>
      </w:r>
      <w:r w:rsidR="001E03C6" w:rsidRPr="001E03C6">
        <w:rPr>
          <w:rFonts w:asciiTheme="majorHAnsi" w:hAnsiTheme="majorHAnsi" w:cs="Times New Roman"/>
          <w:sz w:val="20"/>
          <w:szCs w:val="20"/>
        </w:rPr>
        <w:t>deleting the “{‘M’}” entry.</w:t>
      </w:r>
    </w:p>
    <w:p w:rsidR="008F7E3D" w:rsidRDefault="008F7E3D" w:rsidP="001E03C6">
      <w:pPr>
        <w:tabs>
          <w:tab w:val="left" w:pos="1956"/>
        </w:tabs>
        <w:ind w:left="567"/>
        <w:rPr>
          <w:rFonts w:asciiTheme="majorHAnsi" w:hAnsiTheme="majorHAnsi" w:cs="Times New Roman"/>
          <w:sz w:val="20"/>
          <w:szCs w:val="20"/>
        </w:rPr>
      </w:pPr>
    </w:p>
    <w:p w:rsidR="001E03C6" w:rsidRPr="001E03C6" w:rsidRDefault="008F7E3D" w:rsidP="001E03C6">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16608" behindDoc="1" locked="0" layoutInCell="1" allowOverlap="1" wp14:anchorId="3713CF34" wp14:editId="0E00C693">
            <wp:simplePos x="0" y="0"/>
            <wp:positionH relativeFrom="column">
              <wp:posOffset>2327275</wp:posOffset>
            </wp:positionH>
            <wp:positionV relativeFrom="paragraph">
              <wp:posOffset>38100</wp:posOffset>
            </wp:positionV>
            <wp:extent cx="2842260" cy="464820"/>
            <wp:effectExtent l="0" t="0" r="0" b="0"/>
            <wp:wrapSquare wrapText="bothSides"/>
            <wp:docPr id="26" name="Picture 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842260" cy="464820"/>
                    </a:xfrm>
                    <a:prstGeom prst="rect">
                      <a:avLst/>
                    </a:prstGeom>
                  </pic:spPr>
                </pic:pic>
              </a:graphicData>
            </a:graphic>
            <wp14:sizeRelH relativeFrom="page">
              <wp14:pctWidth>0</wp14:pctWidth>
            </wp14:sizeRelH>
            <wp14:sizeRelV relativeFrom="page">
              <wp14:pctHeight>0</wp14:pctHeight>
            </wp14:sizeRelV>
          </wp:anchor>
        </w:drawing>
      </w:r>
      <w:r w:rsidR="001E03C6" w:rsidRPr="001E03C6">
        <w:rPr>
          <w:rFonts w:asciiTheme="majorHAnsi" w:hAnsiTheme="majorHAnsi" w:cs="Times New Roman"/>
          <w:sz w:val="20"/>
          <w:szCs w:val="20"/>
        </w:rPr>
        <w:t xml:space="preserve">Then right-click “Derivation Path from ‘Person’” and choose </w:t>
      </w:r>
      <w:r w:rsidR="001E03C6" w:rsidRPr="00205BBC">
        <w:rPr>
          <w:rFonts w:ascii="Arial Narrow" w:hAnsi="Arial Narrow" w:cs="Times New Roman"/>
          <w:sz w:val="18"/>
          <w:szCs w:val="18"/>
        </w:rPr>
        <w:t>Add Calculation</w:t>
      </w:r>
      <w:r w:rsidR="001E03C6" w:rsidRPr="001E03C6">
        <w:rPr>
          <w:rFonts w:asciiTheme="majorHAnsi" w:hAnsiTheme="majorHAnsi" w:cs="Times New Roman"/>
          <w:sz w:val="20"/>
          <w:szCs w:val="20"/>
        </w:rPr>
        <w:t>.</w:t>
      </w:r>
    </w:p>
    <w:p w:rsidR="000F4B88" w:rsidRDefault="000F4B88" w:rsidP="004E6C20">
      <w:pPr>
        <w:tabs>
          <w:tab w:val="left" w:pos="1956"/>
        </w:tabs>
        <w:ind w:left="567"/>
        <w:rPr>
          <w:rFonts w:asciiTheme="majorHAnsi" w:hAnsiTheme="majorHAnsi" w:cs="Times New Roman"/>
          <w:sz w:val="20"/>
          <w:szCs w:val="20"/>
        </w:rPr>
      </w:pPr>
    </w:p>
    <w:p w:rsidR="000F4B88" w:rsidRDefault="000F4B88" w:rsidP="004E6C20">
      <w:pPr>
        <w:tabs>
          <w:tab w:val="left" w:pos="1956"/>
        </w:tabs>
        <w:ind w:left="567"/>
        <w:rPr>
          <w:rFonts w:asciiTheme="majorHAnsi" w:hAnsiTheme="majorHAnsi" w:cs="Times New Roman"/>
          <w:sz w:val="20"/>
          <w:szCs w:val="20"/>
        </w:rPr>
      </w:pPr>
    </w:p>
    <w:p w:rsidR="00204E58" w:rsidRDefault="008F7E3D" w:rsidP="008F7E3D">
      <w:pPr>
        <w:tabs>
          <w:tab w:val="left" w:pos="1956"/>
        </w:tabs>
        <w:ind w:left="567"/>
        <w:rPr>
          <w:rFonts w:asciiTheme="majorHAnsi" w:hAnsiTheme="majorHAnsi" w:cs="Times New Roman"/>
          <w:sz w:val="20"/>
          <w:szCs w:val="20"/>
        </w:rPr>
      </w:pPr>
      <w:r w:rsidRPr="008F7E3D">
        <w:rPr>
          <w:rFonts w:asciiTheme="majorHAnsi" w:hAnsiTheme="majorHAnsi" w:cs="Times New Roman"/>
          <w:sz w:val="20"/>
          <w:szCs w:val="20"/>
        </w:rPr>
        <w:t xml:space="preserve">Then choose the “=”operator from the Function drop-down list. You are prompted to enter the left operand. Press the drop-down arrow to open the </w:t>
      </w:r>
      <w:r w:rsidRPr="008F7E3D">
        <w:rPr>
          <w:rFonts w:ascii="Arial Narrow" w:hAnsi="Arial Narrow" w:cs="Times New Roman"/>
          <w:sz w:val="18"/>
          <w:szCs w:val="18"/>
        </w:rPr>
        <w:t>Data Source</w:t>
      </w:r>
      <w:r w:rsidRPr="008F7E3D">
        <w:rPr>
          <w:rFonts w:asciiTheme="majorHAnsi" w:hAnsiTheme="majorHAnsi" w:cs="Times New Roman"/>
          <w:sz w:val="20"/>
          <w:szCs w:val="20"/>
        </w:rPr>
        <w:t xml:space="preserve"> window to choose the source input for the operand. The </w:t>
      </w:r>
      <w:r w:rsidRPr="008F7E3D">
        <w:rPr>
          <w:rFonts w:ascii="Arial Narrow" w:hAnsi="Arial Narrow" w:cs="Times New Roman"/>
          <w:sz w:val="18"/>
          <w:szCs w:val="18"/>
        </w:rPr>
        <w:t xml:space="preserve">Path </w:t>
      </w:r>
      <w:r>
        <w:rPr>
          <w:rFonts w:ascii="Arial Narrow" w:hAnsi="Arial Narrow" w:cs="Times New Roman"/>
          <w:sz w:val="18"/>
          <w:szCs w:val="18"/>
        </w:rPr>
        <w:t>Variabl</w:t>
      </w:r>
      <w:r w:rsidRPr="008F7E3D">
        <w:rPr>
          <w:rFonts w:ascii="Arial Narrow" w:hAnsi="Arial Narrow" w:cs="Times New Roman"/>
          <w:sz w:val="18"/>
          <w:szCs w:val="18"/>
        </w:rPr>
        <w:t>es</w:t>
      </w:r>
      <w:r w:rsidRPr="008F7E3D">
        <w:rPr>
          <w:rFonts w:asciiTheme="majorHAnsi" w:hAnsiTheme="majorHAnsi" w:cs="Times New Roman"/>
          <w:sz w:val="20"/>
          <w:szCs w:val="20"/>
        </w:rPr>
        <w:t xml:space="preserve"> option displays </w:t>
      </w:r>
      <w:r>
        <w:rPr>
          <w:rFonts w:asciiTheme="majorHAnsi" w:hAnsiTheme="majorHAnsi" w:cs="Times New Roman"/>
          <w:sz w:val="20"/>
          <w:szCs w:val="20"/>
        </w:rPr>
        <w:t>object variables</w:t>
      </w:r>
      <w:r w:rsidRPr="008F7E3D">
        <w:rPr>
          <w:rFonts w:asciiTheme="majorHAnsi" w:hAnsiTheme="majorHAnsi" w:cs="Times New Roman"/>
          <w:sz w:val="20"/>
          <w:szCs w:val="20"/>
        </w:rPr>
        <w:t xml:space="preserve"> available in the derivation path, </w:t>
      </w:r>
      <w:r w:rsidRPr="008F7E3D">
        <w:rPr>
          <w:rFonts w:ascii="Arial Narrow" w:hAnsi="Arial Narrow" w:cs="Times New Roman"/>
          <w:sz w:val="18"/>
          <w:szCs w:val="18"/>
        </w:rPr>
        <w:t>Calculated Values</w:t>
      </w:r>
      <w:r w:rsidRPr="008F7E3D">
        <w:rPr>
          <w:rFonts w:asciiTheme="majorHAnsi" w:hAnsiTheme="majorHAnsi" w:cs="Times New Roman"/>
          <w:sz w:val="20"/>
          <w:szCs w:val="20"/>
        </w:rPr>
        <w:t xml:space="preserve"> displays previous calculations (if any), and the </w:t>
      </w:r>
      <w:r w:rsidRPr="008F7E3D">
        <w:rPr>
          <w:rFonts w:ascii="Arial Narrow" w:hAnsi="Arial Narrow" w:cs="Times New Roman"/>
          <w:sz w:val="18"/>
          <w:szCs w:val="18"/>
        </w:rPr>
        <w:t>Constant Value</w:t>
      </w:r>
      <w:r w:rsidRPr="008F7E3D">
        <w:rPr>
          <w:rFonts w:asciiTheme="majorHAnsi" w:hAnsiTheme="majorHAnsi" w:cs="Times New Roman"/>
          <w:sz w:val="20"/>
          <w:szCs w:val="20"/>
        </w:rPr>
        <w:t xml:space="preserve"> option allows you to enter a constant value. </w:t>
      </w:r>
    </w:p>
    <w:p w:rsidR="00204E58" w:rsidRDefault="00204E58" w:rsidP="008F7E3D">
      <w:pPr>
        <w:tabs>
          <w:tab w:val="left" w:pos="1956"/>
        </w:tabs>
        <w:ind w:left="567"/>
        <w:rPr>
          <w:rFonts w:asciiTheme="majorHAnsi" w:hAnsiTheme="majorHAnsi" w:cs="Times New Roman"/>
          <w:sz w:val="20"/>
          <w:szCs w:val="20"/>
        </w:rPr>
      </w:pPr>
    </w:p>
    <w:p w:rsidR="008F7E3D" w:rsidRPr="008F7E3D" w:rsidRDefault="008F7E3D" w:rsidP="008F7E3D">
      <w:pPr>
        <w:tabs>
          <w:tab w:val="left" w:pos="1956"/>
        </w:tabs>
        <w:ind w:left="567"/>
        <w:rPr>
          <w:rFonts w:asciiTheme="majorHAnsi" w:hAnsiTheme="majorHAnsi" w:cs="Times New Roman"/>
          <w:sz w:val="20"/>
          <w:szCs w:val="20"/>
        </w:rPr>
      </w:pPr>
      <w:r w:rsidRPr="008F7E3D">
        <w:rPr>
          <w:rFonts w:asciiTheme="majorHAnsi" w:hAnsiTheme="majorHAnsi" w:cs="Times New Roman"/>
          <w:sz w:val="20"/>
          <w:szCs w:val="20"/>
        </w:rPr>
        <w:t xml:space="preserve">Expand </w:t>
      </w:r>
      <w:r w:rsidRPr="008F7E3D">
        <w:rPr>
          <w:rFonts w:ascii="Arial Narrow" w:hAnsi="Arial Narrow" w:cs="Times New Roman"/>
          <w:sz w:val="18"/>
          <w:szCs w:val="18"/>
        </w:rPr>
        <w:t xml:space="preserve">Path </w:t>
      </w:r>
      <w:r>
        <w:rPr>
          <w:rFonts w:ascii="Arial Narrow" w:hAnsi="Arial Narrow" w:cs="Times New Roman"/>
          <w:sz w:val="18"/>
          <w:szCs w:val="18"/>
        </w:rPr>
        <w:t>Variabl</w:t>
      </w:r>
      <w:r w:rsidRPr="008F7E3D">
        <w:rPr>
          <w:rFonts w:ascii="Arial Narrow" w:hAnsi="Arial Narrow" w:cs="Times New Roman"/>
          <w:sz w:val="18"/>
          <w:szCs w:val="18"/>
        </w:rPr>
        <w:t>es</w:t>
      </w:r>
      <w:r w:rsidRPr="008F7E3D">
        <w:rPr>
          <w:rFonts w:asciiTheme="majorHAnsi" w:hAnsiTheme="majorHAnsi" w:cs="Times New Roman"/>
          <w:sz w:val="20"/>
          <w:szCs w:val="20"/>
        </w:rPr>
        <w:t xml:space="preserve">, and select the </w:t>
      </w:r>
      <w:r w:rsidRPr="008F7E3D">
        <w:rPr>
          <w:rFonts w:ascii="Arial Narrow" w:hAnsi="Arial Narrow" w:cs="Times New Roman"/>
          <w:sz w:val="18"/>
          <w:szCs w:val="18"/>
        </w:rPr>
        <w:t>Gender</w:t>
      </w:r>
      <w:r w:rsidR="00204E58">
        <w:rPr>
          <w:rFonts w:ascii="Arial Narrow" w:hAnsi="Arial Narrow" w:cs="Times New Roman"/>
          <w:sz w:val="18"/>
          <w:szCs w:val="18"/>
        </w:rPr>
        <w:t>#1</w:t>
      </w:r>
      <w:r w:rsidRPr="008F7E3D">
        <w:rPr>
          <w:rFonts w:asciiTheme="majorHAnsi" w:hAnsiTheme="majorHAnsi" w:cs="Times New Roman"/>
          <w:sz w:val="20"/>
          <w:szCs w:val="20"/>
        </w:rPr>
        <w:t xml:space="preserve"> </w:t>
      </w:r>
      <w:r>
        <w:rPr>
          <w:rFonts w:asciiTheme="majorHAnsi" w:hAnsiTheme="majorHAnsi" w:cs="Times New Roman"/>
          <w:sz w:val="20"/>
          <w:szCs w:val="20"/>
        </w:rPr>
        <w:t>variable</w:t>
      </w:r>
      <w:r w:rsidR="00204E58">
        <w:rPr>
          <w:rFonts w:asciiTheme="majorHAnsi" w:hAnsiTheme="majorHAnsi" w:cs="Times New Roman"/>
          <w:sz w:val="20"/>
          <w:szCs w:val="20"/>
        </w:rPr>
        <w:t xml:space="preserve"> as shown</w:t>
      </w:r>
      <w:r w:rsidRPr="008F7E3D">
        <w:rPr>
          <w:rFonts w:asciiTheme="majorHAnsi" w:hAnsiTheme="majorHAnsi" w:cs="Times New Roman"/>
          <w:sz w:val="20"/>
          <w:szCs w:val="20"/>
        </w:rPr>
        <w:t>. Hovering the mouse over the “?” icon dis</w:t>
      </w:r>
      <w:r w:rsidR="00204E58">
        <w:rPr>
          <w:rFonts w:asciiTheme="majorHAnsi" w:hAnsiTheme="majorHAnsi" w:cs="Times New Roman"/>
          <w:sz w:val="20"/>
          <w:szCs w:val="20"/>
        </w:rPr>
        <w:t>plays further information in a t</w:t>
      </w:r>
      <w:r w:rsidRPr="008F7E3D">
        <w:rPr>
          <w:rFonts w:asciiTheme="majorHAnsi" w:hAnsiTheme="majorHAnsi" w:cs="Times New Roman"/>
          <w:sz w:val="20"/>
          <w:szCs w:val="20"/>
        </w:rPr>
        <w:t xml:space="preserve">ooltip </w:t>
      </w:r>
      <w:r w:rsidR="00204E58">
        <w:rPr>
          <w:rFonts w:asciiTheme="majorHAnsi" w:hAnsiTheme="majorHAnsi" w:cs="Times New Roman"/>
          <w:sz w:val="20"/>
          <w:szCs w:val="20"/>
        </w:rPr>
        <w:t>that shows the object variable in angle brackets within its fact type occurrence</w:t>
      </w:r>
      <w:r w:rsidRPr="008F7E3D">
        <w:rPr>
          <w:rFonts w:asciiTheme="majorHAnsi" w:hAnsiTheme="majorHAnsi"/>
          <w:vertAlign w:val="superscript"/>
        </w:rPr>
        <w:footnoteReference w:id="7"/>
      </w:r>
      <w:r w:rsidR="00204E58">
        <w:rPr>
          <w:rFonts w:asciiTheme="majorHAnsi" w:hAnsiTheme="majorHAnsi" w:cs="Times New Roman"/>
          <w:sz w:val="20"/>
          <w:szCs w:val="20"/>
        </w:rPr>
        <w:t>.</w:t>
      </w:r>
    </w:p>
    <w:p w:rsidR="000F4B88" w:rsidRDefault="000F4B88" w:rsidP="004E6C20">
      <w:pPr>
        <w:tabs>
          <w:tab w:val="left" w:pos="1956"/>
        </w:tabs>
        <w:ind w:left="567"/>
        <w:rPr>
          <w:rFonts w:asciiTheme="majorHAnsi" w:hAnsiTheme="majorHAnsi" w:cs="Times New Roman"/>
          <w:sz w:val="20"/>
          <w:szCs w:val="20"/>
        </w:rPr>
      </w:pPr>
    </w:p>
    <w:p w:rsidR="000F4B88" w:rsidRDefault="00204E58"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17632" behindDoc="1" locked="0" layoutInCell="1" allowOverlap="1" wp14:anchorId="34696A50" wp14:editId="4B204259">
            <wp:simplePos x="0" y="0"/>
            <wp:positionH relativeFrom="column">
              <wp:posOffset>436880</wp:posOffset>
            </wp:positionH>
            <wp:positionV relativeFrom="paragraph">
              <wp:posOffset>34925</wp:posOffset>
            </wp:positionV>
            <wp:extent cx="2057400" cy="1447800"/>
            <wp:effectExtent l="0" t="0" r="0" b="0"/>
            <wp:wrapNone/>
            <wp:docPr id="37"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2057400" cy="1447800"/>
                    </a:xfrm>
                    <a:prstGeom prst="rect">
                      <a:avLst/>
                    </a:prstGeom>
                  </pic:spPr>
                </pic:pic>
              </a:graphicData>
            </a:graphic>
            <wp14:sizeRelH relativeFrom="page">
              <wp14:pctWidth>0</wp14:pctWidth>
            </wp14:sizeRelH>
            <wp14:sizeRelV relativeFrom="page">
              <wp14:pctHeight>0</wp14:pctHeight>
            </wp14:sizeRelV>
          </wp:anchor>
        </w:drawing>
      </w:r>
    </w:p>
    <w:p w:rsidR="000F4B88" w:rsidRDefault="00204E58"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75712" behindDoc="1" locked="0" layoutInCell="1" allowOverlap="1" wp14:anchorId="257A9EDE" wp14:editId="6C2D805D">
            <wp:simplePos x="0" y="0"/>
            <wp:positionH relativeFrom="column">
              <wp:posOffset>3359785</wp:posOffset>
            </wp:positionH>
            <wp:positionV relativeFrom="paragraph">
              <wp:posOffset>1270</wp:posOffset>
            </wp:positionV>
            <wp:extent cx="1943100" cy="1386840"/>
            <wp:effectExtent l="0" t="0" r="0" b="3810"/>
            <wp:wrapNone/>
            <wp:docPr id="605" name="Picture 6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1943100" cy="1386840"/>
                    </a:xfrm>
                    <a:prstGeom prst="rect">
                      <a:avLst/>
                    </a:prstGeom>
                  </pic:spPr>
                </pic:pic>
              </a:graphicData>
            </a:graphic>
            <wp14:sizeRelH relativeFrom="page">
              <wp14:pctWidth>0</wp14:pctWidth>
            </wp14:sizeRelH>
            <wp14:sizeRelV relativeFrom="page">
              <wp14:pctHeight>0</wp14:pctHeight>
            </wp14:sizeRelV>
          </wp:anchor>
        </w:drawing>
      </w:r>
    </w:p>
    <w:p w:rsidR="000F4B88" w:rsidRDefault="000F4B88" w:rsidP="004E6C20">
      <w:pPr>
        <w:tabs>
          <w:tab w:val="left" w:pos="1956"/>
        </w:tabs>
        <w:ind w:left="567"/>
        <w:rPr>
          <w:rFonts w:asciiTheme="majorHAnsi" w:hAnsiTheme="majorHAnsi" w:cs="Times New Roman"/>
          <w:sz w:val="20"/>
          <w:szCs w:val="20"/>
        </w:rPr>
      </w:pPr>
    </w:p>
    <w:p w:rsidR="000F4B88" w:rsidRPr="00B20E00" w:rsidRDefault="00CE3809" w:rsidP="004E6C20">
      <w:pPr>
        <w:tabs>
          <w:tab w:val="left" w:pos="1956"/>
        </w:tabs>
        <w:ind w:left="567"/>
        <w:rPr>
          <w:rFonts w:asciiTheme="majorHAnsi" w:hAnsiTheme="majorHAnsi" w:cs="Times New Roman"/>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t xml:space="preserve">  </w:t>
      </w:r>
      <w:r w:rsidRPr="00B20E00">
        <w:rPr>
          <w:rFonts w:ascii="Lucida Sans Unicode" w:hAnsi="Lucida Sans Unicode" w:cs="Lucida Sans Unicode"/>
        </w:rPr>
        <w:t>⇨</w:t>
      </w:r>
    </w:p>
    <w:p w:rsidR="000F4B88" w:rsidRDefault="000F4B88" w:rsidP="004E6C20">
      <w:pPr>
        <w:tabs>
          <w:tab w:val="left" w:pos="1956"/>
        </w:tabs>
        <w:ind w:left="567"/>
        <w:rPr>
          <w:rFonts w:asciiTheme="majorHAnsi" w:hAnsiTheme="majorHAnsi" w:cs="Times New Roman"/>
          <w:sz w:val="20"/>
          <w:szCs w:val="20"/>
        </w:rPr>
      </w:pPr>
    </w:p>
    <w:p w:rsidR="000F4B88" w:rsidRDefault="000F4B88" w:rsidP="004E6C20">
      <w:pPr>
        <w:tabs>
          <w:tab w:val="left" w:pos="1956"/>
        </w:tabs>
        <w:ind w:left="567"/>
        <w:rPr>
          <w:rFonts w:asciiTheme="majorHAnsi" w:hAnsiTheme="majorHAnsi" w:cs="Times New Roman"/>
          <w:sz w:val="20"/>
          <w:szCs w:val="20"/>
        </w:rPr>
      </w:pPr>
    </w:p>
    <w:p w:rsidR="000F4B88" w:rsidRDefault="000F4B88" w:rsidP="004E6C20">
      <w:pPr>
        <w:tabs>
          <w:tab w:val="left" w:pos="1956"/>
        </w:tabs>
        <w:ind w:left="567"/>
        <w:rPr>
          <w:rFonts w:asciiTheme="majorHAnsi" w:hAnsiTheme="majorHAnsi" w:cs="Times New Roman"/>
          <w:sz w:val="20"/>
          <w:szCs w:val="20"/>
        </w:rPr>
      </w:pPr>
    </w:p>
    <w:p w:rsidR="000F4B88" w:rsidRDefault="000F4B88" w:rsidP="004E6C20">
      <w:pPr>
        <w:tabs>
          <w:tab w:val="left" w:pos="1956"/>
        </w:tabs>
        <w:ind w:left="567"/>
        <w:rPr>
          <w:rFonts w:asciiTheme="majorHAnsi" w:hAnsiTheme="majorHAnsi" w:cs="Times New Roman"/>
          <w:sz w:val="20"/>
          <w:szCs w:val="20"/>
        </w:rPr>
      </w:pPr>
    </w:p>
    <w:p w:rsidR="000F4B88" w:rsidRDefault="000F4B88" w:rsidP="004E6C20">
      <w:pPr>
        <w:tabs>
          <w:tab w:val="left" w:pos="1956"/>
        </w:tabs>
        <w:ind w:left="567"/>
        <w:rPr>
          <w:rFonts w:asciiTheme="majorHAnsi" w:hAnsiTheme="majorHAnsi" w:cs="Times New Roman"/>
          <w:sz w:val="20"/>
          <w:szCs w:val="20"/>
        </w:rPr>
      </w:pPr>
    </w:p>
    <w:p w:rsidR="000F4B88" w:rsidRDefault="000F4B88" w:rsidP="004E6C20">
      <w:pPr>
        <w:tabs>
          <w:tab w:val="left" w:pos="1956"/>
        </w:tabs>
        <w:ind w:left="567"/>
        <w:rPr>
          <w:rFonts w:asciiTheme="majorHAnsi" w:hAnsiTheme="majorHAnsi" w:cs="Times New Roman"/>
          <w:sz w:val="20"/>
          <w:szCs w:val="20"/>
        </w:rPr>
      </w:pPr>
    </w:p>
    <w:p w:rsidR="00CE3809" w:rsidRPr="00B20E00" w:rsidRDefault="00CE3809" w:rsidP="004E6C20">
      <w:pPr>
        <w:tabs>
          <w:tab w:val="left" w:pos="1956"/>
        </w:tabs>
        <w:ind w:left="567"/>
        <w:rPr>
          <w:rFonts w:asciiTheme="majorHAnsi" w:hAnsiTheme="majorHAnsi" w:cs="Times New Roman"/>
          <w:sz w:val="16"/>
          <w:szCs w:val="16"/>
        </w:rPr>
      </w:pPr>
    </w:p>
    <w:p w:rsidR="00CE3809" w:rsidRDefault="00204E58"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lastRenderedPageBreak/>
        <w:drawing>
          <wp:anchor distT="0" distB="0" distL="114300" distR="114300" simplePos="0" relativeHeight="252276736" behindDoc="0" locked="0" layoutInCell="1" allowOverlap="1">
            <wp:simplePos x="0" y="0"/>
            <wp:positionH relativeFrom="column">
              <wp:posOffset>2610485</wp:posOffset>
            </wp:positionH>
            <wp:positionV relativeFrom="paragraph">
              <wp:posOffset>0</wp:posOffset>
            </wp:positionV>
            <wp:extent cx="2750820" cy="1821180"/>
            <wp:effectExtent l="0" t="0" r="0" b="7620"/>
            <wp:wrapSquare wrapText="bothSides"/>
            <wp:docPr id="607" name="Picture 6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2750820" cy="1821180"/>
                    </a:xfrm>
                    <a:prstGeom prst="rect">
                      <a:avLst/>
                    </a:prstGeom>
                  </pic:spPr>
                </pic:pic>
              </a:graphicData>
            </a:graphic>
            <wp14:sizeRelH relativeFrom="page">
              <wp14:pctWidth>0</wp14:pctWidth>
            </wp14:sizeRelH>
            <wp14:sizeRelV relativeFrom="page">
              <wp14:pctHeight>0</wp14:pctHeight>
            </wp14:sizeRelV>
          </wp:anchor>
        </w:drawing>
      </w:r>
      <w:r w:rsidR="00CE3809" w:rsidRPr="00CE3809">
        <w:rPr>
          <w:rFonts w:asciiTheme="majorHAnsi" w:hAnsiTheme="majorHAnsi" w:cs="Times New Roman"/>
          <w:sz w:val="20"/>
          <w:szCs w:val="20"/>
        </w:rPr>
        <w:t xml:space="preserve">For the right operand of the equality, press the drop-down arrow, expand </w:t>
      </w:r>
      <w:r w:rsidR="00CE3809" w:rsidRPr="00CE3809">
        <w:rPr>
          <w:rFonts w:ascii="Arial Narrow" w:hAnsi="Arial Narrow" w:cs="Times New Roman"/>
          <w:sz w:val="18"/>
          <w:szCs w:val="18"/>
        </w:rPr>
        <w:t>Constant Value</w:t>
      </w:r>
      <w:r w:rsidR="00CE3809" w:rsidRPr="00CE3809">
        <w:rPr>
          <w:rFonts w:asciiTheme="majorHAnsi" w:hAnsiTheme="majorHAnsi" w:cs="Times New Roman"/>
          <w:sz w:val="20"/>
          <w:szCs w:val="20"/>
        </w:rPr>
        <w:t xml:space="preserve"> in the Data Source window, and enter </w:t>
      </w:r>
      <w:r w:rsidR="006A3E27">
        <w:rPr>
          <w:rFonts w:asciiTheme="majorHAnsi" w:hAnsiTheme="majorHAnsi" w:cs="Times New Roman"/>
          <w:sz w:val="20"/>
          <w:szCs w:val="20"/>
        </w:rPr>
        <w:t>‘</w:t>
      </w:r>
      <w:r w:rsidR="00CE3809" w:rsidRPr="00CE3809">
        <w:rPr>
          <w:rFonts w:ascii="Arial Narrow" w:hAnsi="Arial Narrow" w:cs="Times New Roman"/>
          <w:sz w:val="18"/>
          <w:szCs w:val="18"/>
        </w:rPr>
        <w:t>M</w:t>
      </w:r>
      <w:r w:rsidR="006A3E27" w:rsidRPr="006A3E27">
        <w:rPr>
          <w:rFonts w:asciiTheme="majorHAnsi" w:hAnsiTheme="majorHAnsi" w:cs="Times New Roman"/>
          <w:sz w:val="20"/>
          <w:szCs w:val="20"/>
        </w:rPr>
        <w:t>’</w:t>
      </w:r>
      <w:r w:rsidR="00CE3809" w:rsidRPr="00CE3809">
        <w:rPr>
          <w:rFonts w:asciiTheme="majorHAnsi" w:hAnsiTheme="majorHAnsi" w:cs="Times New Roman"/>
          <w:sz w:val="20"/>
          <w:szCs w:val="20"/>
        </w:rPr>
        <w:t xml:space="preserve"> as shown.</w:t>
      </w:r>
    </w:p>
    <w:p w:rsidR="00204E58" w:rsidRDefault="00204E58" w:rsidP="004E6C20">
      <w:pPr>
        <w:tabs>
          <w:tab w:val="left" w:pos="1956"/>
        </w:tabs>
        <w:ind w:left="567"/>
        <w:rPr>
          <w:rFonts w:asciiTheme="majorHAnsi" w:hAnsiTheme="majorHAnsi" w:cs="Times New Roman"/>
          <w:sz w:val="20"/>
          <w:szCs w:val="20"/>
        </w:rPr>
      </w:pPr>
    </w:p>
    <w:p w:rsidR="00CE3809" w:rsidRDefault="00204E58"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Currently, NORMA does not type check constants that you enter here, so you could omit the single quotes in ‘M’. However, it is best to include the quotes, and a future version of NORMA will add type checking for such constants.</w:t>
      </w:r>
    </w:p>
    <w:p w:rsidR="00CE3809" w:rsidRDefault="00204E58"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77760" behindDoc="0" locked="0" layoutInCell="1" allowOverlap="1">
            <wp:simplePos x="0" y="0"/>
            <wp:positionH relativeFrom="column">
              <wp:posOffset>3601085</wp:posOffset>
            </wp:positionH>
            <wp:positionV relativeFrom="paragraph">
              <wp:posOffset>139700</wp:posOffset>
            </wp:positionV>
            <wp:extent cx="1760220" cy="640080"/>
            <wp:effectExtent l="0" t="0" r="0" b="7620"/>
            <wp:wrapSquare wrapText="bothSides"/>
            <wp:docPr id="608" name="Picture 6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1760220" cy="640080"/>
                    </a:xfrm>
                    <a:prstGeom prst="rect">
                      <a:avLst/>
                    </a:prstGeom>
                  </pic:spPr>
                </pic:pic>
              </a:graphicData>
            </a:graphic>
            <wp14:sizeRelH relativeFrom="page">
              <wp14:pctWidth>0</wp14:pctWidth>
            </wp14:sizeRelH>
            <wp14:sizeRelV relativeFrom="page">
              <wp14:pctHeight>0</wp14:pctHeight>
            </wp14:sizeRelV>
          </wp:anchor>
        </w:drawing>
      </w:r>
    </w:p>
    <w:p w:rsidR="00CE3809" w:rsidRDefault="00CE3809" w:rsidP="00CE3809">
      <w:pPr>
        <w:tabs>
          <w:tab w:val="left" w:pos="1956"/>
        </w:tabs>
        <w:ind w:left="567"/>
        <w:rPr>
          <w:rFonts w:asciiTheme="majorHAnsi" w:hAnsiTheme="majorHAnsi" w:cs="Times New Roman"/>
          <w:sz w:val="20"/>
          <w:szCs w:val="20"/>
        </w:rPr>
      </w:pPr>
      <w:r w:rsidRPr="00CE3809">
        <w:rPr>
          <w:rFonts w:asciiTheme="majorHAnsi" w:hAnsiTheme="majorHAnsi" w:cs="Times New Roman"/>
          <w:sz w:val="20"/>
          <w:szCs w:val="20"/>
        </w:rPr>
        <w:t xml:space="preserve">NORMA displays the calculation as “Gender#1 = </w:t>
      </w:r>
      <w:r w:rsidR="00204E58">
        <w:rPr>
          <w:rFonts w:asciiTheme="majorHAnsi" w:hAnsiTheme="majorHAnsi" w:cs="Times New Roman"/>
          <w:sz w:val="20"/>
          <w:szCs w:val="20"/>
        </w:rPr>
        <w:t>‘</w:t>
      </w:r>
      <w:r w:rsidRPr="00CE3809">
        <w:rPr>
          <w:rFonts w:asciiTheme="majorHAnsi" w:hAnsiTheme="majorHAnsi" w:cs="Times New Roman"/>
          <w:sz w:val="20"/>
          <w:szCs w:val="20"/>
        </w:rPr>
        <w:t>M</w:t>
      </w:r>
      <w:r w:rsidR="00204E58">
        <w:rPr>
          <w:rFonts w:asciiTheme="majorHAnsi" w:hAnsiTheme="majorHAnsi" w:cs="Times New Roman"/>
          <w:sz w:val="20"/>
          <w:szCs w:val="20"/>
        </w:rPr>
        <w:t>’</w:t>
      </w:r>
      <w:r w:rsidRPr="00CE3809">
        <w:rPr>
          <w:rFonts w:asciiTheme="majorHAnsi" w:hAnsiTheme="majorHAnsi" w:cs="Times New Roman"/>
          <w:sz w:val="20"/>
          <w:szCs w:val="20"/>
        </w:rPr>
        <w:t xml:space="preserve">”, as shown. </w:t>
      </w:r>
    </w:p>
    <w:p w:rsidR="00B07E92" w:rsidRDefault="00B07E92">
      <w:pPr>
        <w:rPr>
          <w:rFonts w:asciiTheme="majorHAnsi" w:hAnsiTheme="majorHAnsi" w:cs="Times New Roman"/>
          <w:sz w:val="20"/>
          <w:szCs w:val="20"/>
        </w:rPr>
      </w:pPr>
    </w:p>
    <w:p w:rsidR="00D118B6" w:rsidRDefault="00D118B6" w:rsidP="00CE3809">
      <w:pPr>
        <w:tabs>
          <w:tab w:val="left" w:pos="1956"/>
        </w:tabs>
        <w:ind w:left="567"/>
        <w:rPr>
          <w:rFonts w:asciiTheme="majorHAnsi" w:hAnsiTheme="majorHAnsi" w:cs="Times New Roman"/>
          <w:sz w:val="20"/>
          <w:szCs w:val="20"/>
        </w:rPr>
      </w:pPr>
    </w:p>
    <w:p w:rsidR="00D118B6" w:rsidRDefault="00D118B6" w:rsidP="00D118B6">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Calculations within derivation paths may be used as </w:t>
      </w:r>
      <w:r w:rsidRPr="00CE3809">
        <w:rPr>
          <w:rFonts w:asciiTheme="majorHAnsi" w:hAnsiTheme="majorHAnsi" w:cs="Times New Roman"/>
          <w:i/>
          <w:sz w:val="20"/>
          <w:szCs w:val="20"/>
        </w:rPr>
        <w:t>path conditions</w:t>
      </w:r>
      <w:r>
        <w:rPr>
          <w:rFonts w:asciiTheme="majorHAnsi" w:hAnsiTheme="majorHAnsi" w:cs="Times New Roman"/>
          <w:sz w:val="20"/>
          <w:szCs w:val="20"/>
        </w:rPr>
        <w:t xml:space="preserve"> (i.e. conditions to be satisfied), derivation path inputs to other calculations, or as projection sources. In this case, the restriction on gender code is a path condition. To indicate this, select the function expression </w:t>
      </w:r>
      <w:r w:rsidRPr="00CE3809">
        <w:rPr>
          <w:rFonts w:ascii="Arial Narrow" w:hAnsi="Arial Narrow" w:cs="Times New Roman"/>
          <w:sz w:val="18"/>
          <w:szCs w:val="18"/>
        </w:rPr>
        <w:t xml:space="preserve">Gender#1 = </w:t>
      </w:r>
      <w:r w:rsidR="000A0EEA">
        <w:rPr>
          <w:rFonts w:ascii="Arial Narrow" w:hAnsi="Arial Narrow" w:cs="Times New Roman"/>
          <w:sz w:val="18"/>
          <w:szCs w:val="18"/>
        </w:rPr>
        <w:t>‘</w:t>
      </w:r>
      <w:r w:rsidRPr="00CE3809">
        <w:rPr>
          <w:rFonts w:ascii="Arial Narrow" w:hAnsi="Arial Narrow" w:cs="Times New Roman"/>
          <w:sz w:val="18"/>
          <w:szCs w:val="18"/>
        </w:rPr>
        <w:t>M</w:t>
      </w:r>
      <w:r w:rsidR="000A0EEA">
        <w:rPr>
          <w:rFonts w:ascii="Arial Narrow" w:hAnsi="Arial Narrow" w:cs="Times New Roman"/>
          <w:sz w:val="18"/>
          <w:szCs w:val="18"/>
        </w:rPr>
        <w:t>’</w:t>
      </w:r>
      <w:r>
        <w:rPr>
          <w:rFonts w:asciiTheme="majorHAnsi" w:hAnsiTheme="majorHAnsi" w:cs="Times New Roman"/>
          <w:sz w:val="20"/>
          <w:szCs w:val="20"/>
        </w:rPr>
        <w:t xml:space="preserve">, and then in the Properties window toggle its </w:t>
      </w:r>
      <w:proofErr w:type="spellStart"/>
      <w:r w:rsidRPr="00CE3809">
        <w:rPr>
          <w:rFonts w:ascii="Arial Narrow" w:hAnsi="Arial Narrow" w:cs="Times New Roman"/>
          <w:sz w:val="18"/>
          <w:szCs w:val="18"/>
        </w:rPr>
        <w:t>PathCondition</w:t>
      </w:r>
      <w:proofErr w:type="spellEnd"/>
      <w:r>
        <w:rPr>
          <w:rFonts w:asciiTheme="majorHAnsi" w:hAnsiTheme="majorHAnsi" w:cs="Times New Roman"/>
          <w:sz w:val="20"/>
          <w:szCs w:val="20"/>
        </w:rPr>
        <w:t xml:space="preserve"> setting to </w:t>
      </w:r>
      <w:r w:rsidRPr="00CE3809">
        <w:rPr>
          <w:rFonts w:ascii="Arial Narrow" w:hAnsi="Arial Narrow" w:cs="Times New Roman"/>
          <w:sz w:val="18"/>
          <w:szCs w:val="18"/>
        </w:rPr>
        <w:t>True</w:t>
      </w:r>
      <w:r>
        <w:rPr>
          <w:rFonts w:asciiTheme="majorHAnsi" w:hAnsiTheme="majorHAnsi" w:cs="Times New Roman"/>
          <w:sz w:val="20"/>
          <w:szCs w:val="20"/>
        </w:rPr>
        <w:t xml:space="preserve"> by double-clicking the </w:t>
      </w:r>
      <w:r w:rsidRPr="00CE3809">
        <w:rPr>
          <w:rFonts w:ascii="Arial Narrow" w:hAnsi="Arial Narrow" w:cs="Times New Roman"/>
          <w:sz w:val="18"/>
          <w:szCs w:val="18"/>
        </w:rPr>
        <w:t>False</w:t>
      </w:r>
      <w:r>
        <w:rPr>
          <w:rFonts w:asciiTheme="majorHAnsi" w:hAnsiTheme="majorHAnsi" w:cs="Times New Roman"/>
          <w:sz w:val="20"/>
          <w:szCs w:val="20"/>
        </w:rPr>
        <w:t xml:space="preserve"> entry.</w:t>
      </w:r>
    </w:p>
    <w:p w:rsidR="00D118B6" w:rsidRDefault="00D118B6" w:rsidP="00D118B6">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51136" behindDoc="1" locked="0" layoutInCell="1" allowOverlap="1" wp14:anchorId="79CD165F" wp14:editId="4BE027D5">
            <wp:simplePos x="0" y="0"/>
            <wp:positionH relativeFrom="column">
              <wp:posOffset>3602990</wp:posOffset>
            </wp:positionH>
            <wp:positionV relativeFrom="paragraph">
              <wp:posOffset>157480</wp:posOffset>
            </wp:positionV>
            <wp:extent cx="1371600" cy="342900"/>
            <wp:effectExtent l="0" t="0" r="0" b="0"/>
            <wp:wrapNone/>
            <wp:docPr id="44" name="Picture 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1371600" cy="342900"/>
                    </a:xfrm>
                    <a:prstGeom prst="rect">
                      <a:avLst/>
                    </a:prstGeom>
                  </pic:spPr>
                </pic:pic>
              </a:graphicData>
            </a:graphic>
            <wp14:sizeRelH relativeFrom="page">
              <wp14:pctWidth>0</wp14:pctWidth>
            </wp14:sizeRelH>
            <wp14:sizeRelV relativeFrom="page">
              <wp14:pctHeight>0</wp14:pctHeight>
            </wp14:sizeRelV>
          </wp:anchor>
        </w:drawing>
      </w:r>
    </w:p>
    <w:p w:rsidR="00D118B6" w:rsidRPr="00B20E00" w:rsidRDefault="000A0EEA" w:rsidP="00D118B6">
      <w:pPr>
        <w:tabs>
          <w:tab w:val="left" w:pos="1956"/>
        </w:tabs>
        <w:ind w:left="567"/>
        <w:rPr>
          <w:rFonts w:asciiTheme="majorHAnsi" w:hAnsiTheme="majorHAnsi" w:cs="Times New Roman"/>
        </w:rPr>
      </w:pPr>
      <w:r>
        <w:rPr>
          <w:rFonts w:asciiTheme="majorHAnsi" w:hAnsiTheme="majorHAnsi" w:cs="Times New Roman"/>
          <w:noProof/>
          <w:sz w:val="20"/>
          <w:szCs w:val="20"/>
          <w:lang w:eastAsia="en-AU"/>
        </w:rPr>
        <w:drawing>
          <wp:anchor distT="0" distB="0" distL="114300" distR="114300" simplePos="0" relativeHeight="252278784" behindDoc="1" locked="0" layoutInCell="1" allowOverlap="1" wp14:anchorId="3720F976" wp14:editId="070EFCD0">
            <wp:simplePos x="0" y="0"/>
            <wp:positionH relativeFrom="column">
              <wp:posOffset>1044575</wp:posOffset>
            </wp:positionH>
            <wp:positionV relativeFrom="paragraph">
              <wp:posOffset>40640</wp:posOffset>
            </wp:positionV>
            <wp:extent cx="1363980" cy="213360"/>
            <wp:effectExtent l="0" t="0" r="7620" b="0"/>
            <wp:wrapNone/>
            <wp:docPr id="609" name="Picture 6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1363980" cy="213360"/>
                    </a:xfrm>
                    <a:prstGeom prst="rect">
                      <a:avLst/>
                    </a:prstGeom>
                  </pic:spPr>
                </pic:pic>
              </a:graphicData>
            </a:graphic>
            <wp14:sizeRelH relativeFrom="page">
              <wp14:pctWidth>0</wp14:pctWidth>
            </wp14:sizeRelH>
            <wp14:sizeRelV relativeFrom="page">
              <wp14:pctHeight>0</wp14:pctHeight>
            </wp14:sizeRelV>
          </wp:anchor>
        </w:drawing>
      </w:r>
      <w:r w:rsidR="00D118B6">
        <w:rPr>
          <w:rFonts w:asciiTheme="majorHAnsi" w:hAnsiTheme="majorHAnsi" w:cs="Times New Roman"/>
          <w:sz w:val="20"/>
          <w:szCs w:val="20"/>
        </w:rPr>
        <w:tab/>
      </w:r>
      <w:r w:rsidR="00D118B6">
        <w:rPr>
          <w:rFonts w:asciiTheme="majorHAnsi" w:hAnsiTheme="majorHAnsi" w:cs="Times New Roman"/>
          <w:sz w:val="20"/>
          <w:szCs w:val="20"/>
        </w:rPr>
        <w:tab/>
      </w:r>
      <w:r w:rsidR="00D118B6">
        <w:rPr>
          <w:rFonts w:asciiTheme="majorHAnsi" w:hAnsiTheme="majorHAnsi" w:cs="Times New Roman"/>
          <w:sz w:val="20"/>
          <w:szCs w:val="20"/>
        </w:rPr>
        <w:tab/>
      </w:r>
      <w:r w:rsidR="00D118B6">
        <w:rPr>
          <w:rFonts w:asciiTheme="majorHAnsi" w:hAnsiTheme="majorHAnsi" w:cs="Times New Roman"/>
          <w:sz w:val="20"/>
          <w:szCs w:val="20"/>
        </w:rPr>
        <w:tab/>
      </w:r>
      <w:r w:rsidR="00D118B6">
        <w:rPr>
          <w:rFonts w:asciiTheme="majorHAnsi" w:hAnsiTheme="majorHAnsi" w:cs="Times New Roman"/>
          <w:sz w:val="20"/>
          <w:szCs w:val="20"/>
        </w:rPr>
        <w:tab/>
      </w:r>
      <w:r w:rsidR="00D118B6">
        <w:rPr>
          <w:rFonts w:asciiTheme="majorHAnsi" w:hAnsiTheme="majorHAnsi" w:cs="Times New Roman"/>
          <w:sz w:val="20"/>
          <w:szCs w:val="20"/>
        </w:rPr>
        <w:tab/>
      </w:r>
      <w:r w:rsidR="00D118B6">
        <w:rPr>
          <w:rFonts w:asciiTheme="majorHAnsi" w:hAnsiTheme="majorHAnsi" w:cs="Times New Roman"/>
          <w:sz w:val="20"/>
          <w:szCs w:val="20"/>
        </w:rPr>
        <w:tab/>
      </w:r>
      <w:r w:rsidR="00D118B6">
        <w:rPr>
          <w:rFonts w:asciiTheme="majorHAnsi" w:hAnsiTheme="majorHAnsi" w:cs="Times New Roman"/>
          <w:sz w:val="20"/>
          <w:szCs w:val="20"/>
        </w:rPr>
        <w:tab/>
      </w:r>
      <w:r w:rsidR="00D118B6">
        <w:rPr>
          <w:rFonts w:asciiTheme="majorHAnsi" w:hAnsiTheme="majorHAnsi" w:cs="Times New Roman"/>
          <w:sz w:val="20"/>
          <w:szCs w:val="20"/>
        </w:rPr>
        <w:tab/>
      </w:r>
      <w:r w:rsidR="00D118B6" w:rsidRPr="00B20E00">
        <w:rPr>
          <w:rFonts w:ascii="Lucida Sans Unicode" w:hAnsi="Lucida Sans Unicode" w:cs="Lucida Sans Unicode"/>
        </w:rPr>
        <w:t>⇨</w:t>
      </w:r>
    </w:p>
    <w:p w:rsidR="00D118B6" w:rsidRDefault="00D118B6" w:rsidP="00D118B6">
      <w:pPr>
        <w:tabs>
          <w:tab w:val="left" w:pos="1956"/>
        </w:tabs>
        <w:ind w:left="567"/>
        <w:rPr>
          <w:rFonts w:asciiTheme="majorHAnsi" w:hAnsiTheme="majorHAnsi" w:cs="Times New Roman"/>
          <w:sz w:val="20"/>
          <w:szCs w:val="20"/>
        </w:rPr>
      </w:pPr>
    </w:p>
    <w:p w:rsidR="00D118B6" w:rsidRDefault="00D118B6" w:rsidP="00D118B6">
      <w:pPr>
        <w:tabs>
          <w:tab w:val="left" w:pos="1956"/>
        </w:tabs>
        <w:ind w:left="567"/>
        <w:rPr>
          <w:rFonts w:asciiTheme="majorHAnsi" w:hAnsiTheme="majorHAnsi" w:cs="Times New Roman"/>
          <w:sz w:val="20"/>
          <w:szCs w:val="20"/>
        </w:rPr>
      </w:pPr>
    </w:p>
    <w:p w:rsidR="00D118B6" w:rsidRPr="00CE3809" w:rsidRDefault="00D118B6" w:rsidP="00D118B6">
      <w:pPr>
        <w:tabs>
          <w:tab w:val="left" w:pos="1956"/>
        </w:tabs>
        <w:ind w:left="567"/>
        <w:rPr>
          <w:rFonts w:asciiTheme="majorHAnsi" w:hAnsiTheme="majorHAnsi" w:cs="Times New Roman"/>
          <w:sz w:val="20"/>
          <w:szCs w:val="20"/>
        </w:rPr>
      </w:pPr>
      <w:r w:rsidRPr="00CE3809">
        <w:rPr>
          <w:rFonts w:asciiTheme="majorHAnsi" w:hAnsiTheme="majorHAnsi" w:cs="Times New Roman"/>
          <w:sz w:val="20"/>
          <w:szCs w:val="20"/>
        </w:rPr>
        <w:t xml:space="preserve">That completes the derivation path entry. As you can see, this way of entering a comparison to a constant value as a calculation is much harder than simply applying a value range condition. This is even more the case for complex value range conditions, as we’ll see later. </w:t>
      </w:r>
      <w:r>
        <w:rPr>
          <w:rFonts w:asciiTheme="majorHAnsi" w:hAnsiTheme="majorHAnsi" w:cs="Times New Roman"/>
          <w:sz w:val="20"/>
          <w:szCs w:val="20"/>
        </w:rPr>
        <w:t xml:space="preserve">The verbalization generated from this alternative approach </w:t>
      </w:r>
      <w:r w:rsidRPr="008F1BED">
        <w:rPr>
          <w:rFonts w:asciiTheme="majorHAnsi" w:hAnsiTheme="majorHAnsi" w:cs="Times New Roman"/>
          <w:sz w:val="20"/>
          <w:szCs w:val="20"/>
        </w:rPr>
        <w:t xml:space="preserve">is </w:t>
      </w:r>
      <w:r>
        <w:rPr>
          <w:rFonts w:asciiTheme="majorHAnsi" w:hAnsiTheme="majorHAnsi" w:cs="Times New Roman"/>
          <w:sz w:val="20"/>
          <w:szCs w:val="20"/>
        </w:rPr>
        <w:t xml:space="preserve">shown below. This differs </w:t>
      </w:r>
      <w:r w:rsidRPr="008F1BED">
        <w:rPr>
          <w:rFonts w:asciiTheme="majorHAnsi" w:hAnsiTheme="majorHAnsi" w:cs="Times New Roman"/>
          <w:sz w:val="20"/>
          <w:szCs w:val="20"/>
        </w:rPr>
        <w:t>f</w:t>
      </w:r>
      <w:r>
        <w:rPr>
          <w:rFonts w:asciiTheme="majorHAnsi" w:hAnsiTheme="majorHAnsi" w:cs="Times New Roman"/>
          <w:sz w:val="20"/>
          <w:szCs w:val="20"/>
        </w:rPr>
        <w:t>rom the verbalization for the first approach by using the equality operator “=” to specify the value restriction.</w:t>
      </w:r>
    </w:p>
    <w:p w:rsidR="00D118B6" w:rsidRDefault="000A0EEA" w:rsidP="00D118B6">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79808" behindDoc="1" locked="0" layoutInCell="1" allowOverlap="1" wp14:anchorId="35B595A4" wp14:editId="123A73E5">
            <wp:simplePos x="0" y="0"/>
            <wp:positionH relativeFrom="column">
              <wp:posOffset>790575</wp:posOffset>
            </wp:positionH>
            <wp:positionV relativeFrom="paragraph">
              <wp:posOffset>125730</wp:posOffset>
            </wp:positionV>
            <wp:extent cx="4191000" cy="137160"/>
            <wp:effectExtent l="0" t="0" r="0" b="0"/>
            <wp:wrapNone/>
            <wp:docPr id="610" name="Picture 6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191000" cy="137160"/>
                    </a:xfrm>
                    <a:prstGeom prst="rect">
                      <a:avLst/>
                    </a:prstGeom>
                  </pic:spPr>
                </pic:pic>
              </a:graphicData>
            </a:graphic>
            <wp14:sizeRelH relativeFrom="page">
              <wp14:pctWidth>0</wp14:pctWidth>
            </wp14:sizeRelH>
            <wp14:sizeRelV relativeFrom="page">
              <wp14:pctHeight>0</wp14:pctHeight>
            </wp14:sizeRelV>
          </wp:anchor>
        </w:drawing>
      </w:r>
    </w:p>
    <w:p w:rsidR="00D118B6" w:rsidRDefault="00D118B6" w:rsidP="00D118B6">
      <w:pPr>
        <w:tabs>
          <w:tab w:val="left" w:pos="1956"/>
        </w:tabs>
        <w:ind w:left="567"/>
        <w:rPr>
          <w:rFonts w:asciiTheme="majorHAnsi" w:hAnsiTheme="majorHAnsi" w:cs="Times New Roman"/>
          <w:sz w:val="20"/>
          <w:szCs w:val="20"/>
        </w:rPr>
      </w:pPr>
    </w:p>
    <w:p w:rsidR="00D118B6" w:rsidRDefault="00D118B6" w:rsidP="00D118B6">
      <w:pPr>
        <w:ind w:left="567"/>
        <w:rPr>
          <w:rFonts w:asciiTheme="majorHAnsi" w:hAnsiTheme="majorHAnsi" w:cs="Times New Roman"/>
          <w:sz w:val="20"/>
          <w:szCs w:val="20"/>
        </w:rPr>
      </w:pPr>
    </w:p>
    <w:p w:rsidR="001D3405" w:rsidRDefault="001D3405" w:rsidP="00D118B6">
      <w:pPr>
        <w:ind w:left="567"/>
        <w:rPr>
          <w:rFonts w:asciiTheme="majorHAnsi" w:hAnsiTheme="majorHAnsi" w:cs="Times New Roman"/>
          <w:sz w:val="20"/>
          <w:szCs w:val="20"/>
        </w:rPr>
      </w:pPr>
    </w:p>
    <w:p w:rsidR="00D118B6" w:rsidRDefault="00D118B6" w:rsidP="00D118B6">
      <w:pPr>
        <w:ind w:left="567"/>
        <w:rPr>
          <w:rFonts w:asciiTheme="majorHAnsi" w:hAnsiTheme="majorHAnsi" w:cs="Times New Roman"/>
          <w:sz w:val="20"/>
          <w:szCs w:val="20"/>
        </w:rPr>
      </w:pPr>
    </w:p>
    <w:p w:rsidR="00D118B6" w:rsidRDefault="00D118B6" w:rsidP="00D118B6">
      <w:pPr>
        <w:tabs>
          <w:tab w:val="left" w:pos="1956"/>
        </w:tabs>
        <w:ind w:left="567"/>
        <w:rPr>
          <w:rFonts w:asciiTheme="majorHAnsi" w:hAnsiTheme="majorHAnsi" w:cs="Times New Roman"/>
          <w:sz w:val="20"/>
          <w:szCs w:val="20"/>
        </w:rPr>
      </w:pPr>
    </w:p>
    <w:p w:rsidR="001D3405" w:rsidRDefault="001D3405" w:rsidP="00D118B6">
      <w:pPr>
        <w:tabs>
          <w:tab w:val="left" w:pos="1956"/>
        </w:tabs>
        <w:ind w:left="567"/>
        <w:rPr>
          <w:rFonts w:asciiTheme="majorHAnsi" w:hAnsiTheme="majorHAnsi" w:cs="Times New Roman"/>
          <w:sz w:val="20"/>
          <w:szCs w:val="20"/>
        </w:rPr>
        <w:sectPr w:rsidR="001D3405" w:rsidSect="00B12144">
          <w:headerReference w:type="default" r:id="rId71"/>
          <w:pgSz w:w="11906" w:h="16838"/>
          <w:pgMar w:top="1440" w:right="1701" w:bottom="1440" w:left="1701" w:header="709" w:footer="709" w:gutter="0"/>
          <w:cols w:space="708"/>
          <w:docGrid w:linePitch="360"/>
        </w:sectPr>
      </w:pPr>
    </w:p>
    <w:p w:rsidR="0034031C" w:rsidRPr="00200FCE" w:rsidRDefault="0034031C" w:rsidP="0034031C">
      <w:pPr>
        <w:pStyle w:val="Heading2"/>
        <w:ind w:left="567" w:hanging="567"/>
      </w:pPr>
      <w:bookmarkStart w:id="10" w:name="Sec1_4"/>
      <w:bookmarkEnd w:id="10"/>
      <w:r>
        <w:lastRenderedPageBreak/>
        <w:t>Derivation Rules with Other Value Comparis</w:t>
      </w:r>
      <w:del w:id="11" w:author="Matthew Curland" w:date="2013-03-05T21:13:00Z">
        <w:r w:rsidDel="0008428E">
          <w:delText>i</w:delText>
        </w:r>
      </w:del>
      <w:r>
        <w:t>ons</w:t>
      </w:r>
    </w:p>
    <w:p w:rsidR="0034031C" w:rsidRDefault="0034031C" w:rsidP="0034031C">
      <w:pPr>
        <w:rPr>
          <w:b/>
          <w:sz w:val="24"/>
          <w:szCs w:val="24"/>
        </w:rPr>
      </w:pPr>
    </w:p>
    <w:p w:rsidR="00321827" w:rsidRDefault="00B07E92" w:rsidP="0034031C">
      <w:pPr>
        <w:tabs>
          <w:tab w:val="left" w:pos="1956"/>
        </w:tabs>
        <w:ind w:left="567"/>
        <w:rPr>
          <w:rFonts w:asciiTheme="majorHAnsi" w:hAnsiTheme="majorHAnsi" w:cs="Times New Roman"/>
          <w:sz w:val="20"/>
          <w:szCs w:val="20"/>
        </w:rPr>
      </w:pPr>
      <w:r w:rsidRPr="00321827">
        <w:rPr>
          <w:noProof/>
          <w:lang w:eastAsia="en-AU"/>
        </w:rPr>
        <w:drawing>
          <wp:anchor distT="0" distB="0" distL="114300" distR="114300" simplePos="0" relativeHeight="251724800" behindDoc="1" locked="0" layoutInCell="1" allowOverlap="1" wp14:anchorId="43B9073E" wp14:editId="2C57BBE1">
            <wp:simplePos x="0" y="0"/>
            <wp:positionH relativeFrom="column">
              <wp:posOffset>1363345</wp:posOffset>
            </wp:positionH>
            <wp:positionV relativeFrom="paragraph">
              <wp:posOffset>133350</wp:posOffset>
            </wp:positionV>
            <wp:extent cx="2819400" cy="113157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19400" cy="1131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E3809" w:rsidRDefault="00CE3809" w:rsidP="004E6C20">
      <w:pPr>
        <w:tabs>
          <w:tab w:val="left" w:pos="1956"/>
        </w:tabs>
        <w:ind w:left="567"/>
        <w:rPr>
          <w:rFonts w:asciiTheme="majorHAnsi" w:hAnsiTheme="majorHAnsi" w:cs="Times New Roman"/>
          <w:sz w:val="20"/>
          <w:szCs w:val="20"/>
        </w:rPr>
      </w:pPr>
    </w:p>
    <w:p w:rsidR="00CE3809" w:rsidRDefault="00CE3809" w:rsidP="004E6C20">
      <w:pPr>
        <w:tabs>
          <w:tab w:val="left" w:pos="1956"/>
        </w:tabs>
        <w:ind w:left="567"/>
        <w:rPr>
          <w:rFonts w:asciiTheme="majorHAnsi" w:hAnsiTheme="majorHAnsi" w:cs="Times New Roman"/>
          <w:sz w:val="20"/>
          <w:szCs w:val="20"/>
        </w:rPr>
      </w:pPr>
    </w:p>
    <w:p w:rsidR="00CE3809" w:rsidRDefault="00CE3809" w:rsidP="004E6C20">
      <w:pPr>
        <w:tabs>
          <w:tab w:val="left" w:pos="1956"/>
        </w:tabs>
        <w:ind w:left="567"/>
        <w:rPr>
          <w:rFonts w:asciiTheme="majorHAnsi" w:hAnsiTheme="majorHAnsi" w:cs="Times New Roman"/>
          <w:sz w:val="20"/>
          <w:szCs w:val="20"/>
        </w:rPr>
      </w:pPr>
    </w:p>
    <w:p w:rsidR="00CE3809" w:rsidRDefault="00CE3809" w:rsidP="004E6C20">
      <w:pPr>
        <w:tabs>
          <w:tab w:val="left" w:pos="1956"/>
        </w:tabs>
        <w:ind w:left="567"/>
        <w:rPr>
          <w:rFonts w:asciiTheme="majorHAnsi" w:hAnsiTheme="majorHAnsi" w:cs="Times New Roman"/>
          <w:sz w:val="20"/>
          <w:szCs w:val="20"/>
        </w:rPr>
      </w:pPr>
    </w:p>
    <w:p w:rsidR="00CE3809" w:rsidRDefault="00CE3809" w:rsidP="004E6C20">
      <w:pPr>
        <w:tabs>
          <w:tab w:val="left" w:pos="1956"/>
        </w:tabs>
        <w:ind w:left="567"/>
        <w:rPr>
          <w:rFonts w:asciiTheme="majorHAnsi" w:hAnsiTheme="majorHAnsi" w:cs="Times New Roman"/>
          <w:sz w:val="20"/>
          <w:szCs w:val="20"/>
        </w:rPr>
      </w:pPr>
    </w:p>
    <w:p w:rsidR="00CE3809" w:rsidRDefault="00CE3809" w:rsidP="004E6C20">
      <w:pPr>
        <w:tabs>
          <w:tab w:val="left" w:pos="1956"/>
        </w:tabs>
        <w:ind w:left="567"/>
        <w:rPr>
          <w:rFonts w:asciiTheme="majorHAnsi" w:hAnsiTheme="majorHAnsi" w:cs="Times New Roman"/>
          <w:sz w:val="20"/>
          <w:szCs w:val="20"/>
        </w:rPr>
      </w:pPr>
    </w:p>
    <w:p w:rsidR="00127809" w:rsidRDefault="00127809" w:rsidP="004E6C20">
      <w:pPr>
        <w:tabs>
          <w:tab w:val="left" w:pos="1956"/>
        </w:tabs>
        <w:ind w:left="567"/>
        <w:rPr>
          <w:rFonts w:asciiTheme="majorHAnsi" w:hAnsiTheme="majorHAnsi" w:cs="Times New Roman"/>
          <w:sz w:val="20"/>
          <w:szCs w:val="20"/>
        </w:rPr>
      </w:pPr>
    </w:p>
    <w:p w:rsidR="00127809" w:rsidRPr="00321827" w:rsidRDefault="00127809" w:rsidP="00321827">
      <w:pPr>
        <w:pStyle w:val="Caption"/>
        <w:ind w:left="567"/>
      </w:pPr>
      <w:bookmarkStart w:id="12" w:name="_Ref343582842"/>
      <w:r>
        <w:t xml:space="preserve">Figure </w:t>
      </w:r>
      <w:fldSimple w:instr=" STYLEREF 1 \s ">
        <w:r w:rsidR="00FA72A8">
          <w:rPr>
            <w:noProof/>
          </w:rPr>
          <w:t>1</w:t>
        </w:r>
      </w:fldSimple>
      <w:r>
        <w:noBreakHyphen/>
      </w:r>
      <w:fldSimple w:instr=" SEQ Figure \* ARABIC \s 1 ">
        <w:r w:rsidR="00FA72A8">
          <w:rPr>
            <w:noProof/>
          </w:rPr>
          <w:t>6</w:t>
        </w:r>
      </w:fldSimple>
      <w:bookmarkEnd w:id="12"/>
      <w:r>
        <w:t> </w:t>
      </w:r>
      <w:r w:rsidR="00321827">
        <w:t>Two subtypes involving value comparis</w:t>
      </w:r>
      <w:del w:id="13" w:author="Matthew Curland" w:date="2013-03-05T21:16:00Z">
        <w:r w:rsidR="00321827" w:rsidDel="0008428E">
          <w:delText>i</w:delText>
        </w:r>
      </w:del>
      <w:r w:rsidR="00321827">
        <w:t>ons</w:t>
      </w:r>
    </w:p>
    <w:p w:rsidR="001D3405" w:rsidRDefault="001D3405" w:rsidP="001D3405">
      <w:pPr>
        <w:tabs>
          <w:tab w:val="left" w:pos="1956"/>
        </w:tabs>
        <w:ind w:left="567"/>
        <w:rPr>
          <w:rFonts w:asciiTheme="majorHAnsi" w:hAnsiTheme="majorHAnsi" w:cs="Times New Roman"/>
          <w:sz w:val="20"/>
          <w:szCs w:val="20"/>
        </w:rPr>
      </w:pPr>
      <w:r>
        <w:rPr>
          <w:rFonts w:asciiTheme="majorHAnsi" w:hAnsiTheme="majorHAnsi" w:cs="Times New Roman"/>
          <w:sz w:val="20"/>
          <w:szCs w:val="20"/>
        </w:rPr>
        <w:lastRenderedPageBreak/>
        <w:t xml:space="preserve">The ORM schema 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_Ref343582842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1</w:t>
      </w:r>
      <w:r w:rsidR="00FA72A8" w:rsidRPr="00FA72A8">
        <w:rPr>
          <w:rFonts w:asciiTheme="majorHAnsi" w:hAnsiTheme="majorHAnsi" w:cs="Times New Roman"/>
          <w:sz w:val="20"/>
          <w:szCs w:val="20"/>
        </w:rPr>
        <w:noBreakHyphen/>
        <w:t>6</w:t>
      </w:r>
      <w:r>
        <w:rPr>
          <w:rFonts w:asciiTheme="majorHAnsi" w:hAnsiTheme="majorHAnsi" w:cs="Times New Roman"/>
          <w:sz w:val="20"/>
          <w:szCs w:val="20"/>
        </w:rPr>
        <w:fldChar w:fldCharType="end"/>
      </w:r>
      <w:r>
        <w:rPr>
          <w:rFonts w:asciiTheme="majorHAnsi" w:hAnsiTheme="majorHAnsi" w:cs="Times New Roman"/>
          <w:sz w:val="20"/>
          <w:szCs w:val="20"/>
        </w:rPr>
        <w:t xml:space="preserve"> includes Teenager and </w:t>
      </w:r>
      <w:proofErr w:type="spellStart"/>
      <w:r>
        <w:rPr>
          <w:rFonts w:asciiTheme="majorHAnsi" w:hAnsiTheme="majorHAnsi" w:cs="Times New Roman"/>
          <w:sz w:val="20"/>
          <w:szCs w:val="20"/>
        </w:rPr>
        <w:t>OverdrawnPerson</w:t>
      </w:r>
      <w:proofErr w:type="spellEnd"/>
      <w:r>
        <w:rPr>
          <w:rFonts w:asciiTheme="majorHAnsi" w:hAnsiTheme="majorHAnsi" w:cs="Times New Roman"/>
          <w:sz w:val="20"/>
          <w:szCs w:val="20"/>
        </w:rPr>
        <w:t xml:space="preserve"> as derived subtypes with their derivation rules expressed in FORML. </w:t>
      </w:r>
      <w:r w:rsidRPr="00321827">
        <w:rPr>
          <w:rFonts w:asciiTheme="majorHAnsi" w:hAnsiTheme="majorHAnsi" w:cs="Times New Roman"/>
          <w:sz w:val="20"/>
          <w:szCs w:val="20"/>
        </w:rPr>
        <w:t xml:space="preserve">The reference mode for Age is y (i.e. years), so the value range </w:t>
      </w:r>
      <w:r w:rsidRPr="00F03BFB">
        <w:rPr>
          <w:rFonts w:ascii="Arial Narrow" w:hAnsi="Arial Narrow" w:cs="Times New Roman"/>
          <w:sz w:val="18"/>
          <w:szCs w:val="18"/>
        </w:rPr>
        <w:t>13</w:t>
      </w:r>
      <w:proofErr w:type="gramStart"/>
      <w:r w:rsidRPr="00F03BFB">
        <w:rPr>
          <w:rFonts w:ascii="Arial Narrow" w:hAnsi="Arial Narrow" w:cs="Times New Roman"/>
          <w:sz w:val="18"/>
          <w:szCs w:val="18"/>
        </w:rPr>
        <w:t>..19</w:t>
      </w:r>
      <w:proofErr w:type="gramEnd"/>
      <w:r w:rsidRPr="00F03BFB">
        <w:rPr>
          <w:rFonts w:ascii="Arial Narrow" w:hAnsi="Arial Narrow" w:cs="Times New Roman"/>
          <w:sz w:val="18"/>
          <w:szCs w:val="18"/>
        </w:rPr>
        <w:t xml:space="preserve"> y</w:t>
      </w:r>
      <w:r>
        <w:rPr>
          <w:rFonts w:asciiTheme="majorHAnsi" w:hAnsiTheme="majorHAnsi" w:cs="Times New Roman"/>
          <w:sz w:val="20"/>
          <w:szCs w:val="20"/>
        </w:rPr>
        <w:t xml:space="preserve"> </w:t>
      </w:r>
      <w:r w:rsidRPr="00321827">
        <w:rPr>
          <w:rFonts w:asciiTheme="majorHAnsi" w:hAnsiTheme="majorHAnsi" w:cs="Times New Roman"/>
          <w:sz w:val="20"/>
          <w:szCs w:val="20"/>
        </w:rPr>
        <w:t>i</w:t>
      </w:r>
      <w:r>
        <w:rPr>
          <w:rFonts w:asciiTheme="majorHAnsi" w:hAnsiTheme="majorHAnsi" w:cs="Times New Roman"/>
          <w:sz w:val="20"/>
          <w:szCs w:val="20"/>
        </w:rPr>
        <w:t>n the derivation rule for Teenager (</w:t>
      </w:r>
      <w:r w:rsidRPr="00321827">
        <w:rPr>
          <w:rFonts w:ascii="Arial Narrow" w:hAnsi="Arial Narrow" w:cs="Times New Roman"/>
          <w:b/>
          <w:sz w:val="18"/>
          <w:szCs w:val="18"/>
        </w:rPr>
        <w:t>*Each</w:t>
      </w:r>
      <w:r w:rsidRPr="00321827">
        <w:rPr>
          <w:rFonts w:ascii="Arial Narrow" w:hAnsi="Arial Narrow" w:cs="Times New Roman"/>
          <w:sz w:val="18"/>
          <w:szCs w:val="18"/>
        </w:rPr>
        <w:t xml:space="preserve"> Teenager </w:t>
      </w:r>
      <w:r w:rsidRPr="00321827">
        <w:rPr>
          <w:rFonts w:ascii="Arial Narrow" w:hAnsi="Arial Narrow" w:cs="Times New Roman"/>
          <w:b/>
          <w:sz w:val="18"/>
          <w:szCs w:val="18"/>
        </w:rPr>
        <w:t>is a</w:t>
      </w:r>
      <w:r w:rsidRPr="00321827">
        <w:rPr>
          <w:rFonts w:ascii="Arial Narrow" w:hAnsi="Arial Narrow" w:cs="Times New Roman"/>
          <w:sz w:val="18"/>
          <w:szCs w:val="18"/>
        </w:rPr>
        <w:t xml:space="preserve"> Person </w:t>
      </w:r>
      <w:r w:rsidRPr="00321827">
        <w:rPr>
          <w:rFonts w:ascii="Arial Narrow" w:hAnsi="Arial Narrow" w:cs="Times New Roman"/>
          <w:b/>
          <w:sz w:val="18"/>
          <w:szCs w:val="18"/>
        </w:rPr>
        <w:t>who</w:t>
      </w:r>
      <w:r w:rsidRPr="00321827">
        <w:rPr>
          <w:rFonts w:ascii="Arial Narrow" w:hAnsi="Arial Narrow" w:cs="Times New Roman"/>
          <w:sz w:val="18"/>
          <w:szCs w:val="18"/>
        </w:rPr>
        <w:t xml:space="preserve"> has Age </w:t>
      </w:r>
      <w:r w:rsidRPr="00321827">
        <w:rPr>
          <w:rFonts w:ascii="Arial Narrow" w:hAnsi="Arial Narrow" w:cs="Times New Roman"/>
          <w:b/>
          <w:sz w:val="18"/>
          <w:szCs w:val="18"/>
        </w:rPr>
        <w:t>in</w:t>
      </w:r>
      <w:r w:rsidRPr="00321827">
        <w:rPr>
          <w:rFonts w:ascii="Arial Narrow" w:hAnsi="Arial Narrow" w:cs="Times New Roman"/>
          <w:sz w:val="18"/>
          <w:szCs w:val="18"/>
        </w:rPr>
        <w:t xml:space="preserve"> 13..19 y.</w:t>
      </w:r>
      <w:r>
        <w:rPr>
          <w:rFonts w:asciiTheme="majorHAnsi" w:hAnsiTheme="majorHAnsi" w:cs="Times New Roman"/>
          <w:sz w:val="20"/>
          <w:szCs w:val="20"/>
        </w:rPr>
        <w:t>) i</w:t>
      </w:r>
      <w:r w:rsidRPr="00321827">
        <w:rPr>
          <w:rFonts w:asciiTheme="majorHAnsi" w:hAnsiTheme="majorHAnsi" w:cs="Times New Roman"/>
          <w:sz w:val="20"/>
          <w:szCs w:val="20"/>
        </w:rPr>
        <w:t xml:space="preserve">s understood to mean a duration of at least 13 and at most 19 years. The range end </w:t>
      </w:r>
      <w:r>
        <w:rPr>
          <w:rFonts w:asciiTheme="majorHAnsi" w:hAnsiTheme="majorHAnsi" w:cs="Times New Roman"/>
          <w:sz w:val="20"/>
          <w:szCs w:val="20"/>
        </w:rPr>
        <w:t>number</w:t>
      </w:r>
      <w:r w:rsidRPr="00321827">
        <w:rPr>
          <w:rFonts w:asciiTheme="majorHAnsi" w:hAnsiTheme="majorHAnsi" w:cs="Times New Roman"/>
          <w:sz w:val="20"/>
          <w:szCs w:val="20"/>
        </w:rPr>
        <w:t xml:space="preserve">s (13 and 19) are included in the range, so this corresponds to a closed interval. </w:t>
      </w:r>
    </w:p>
    <w:p w:rsidR="001D3405" w:rsidRPr="00321827" w:rsidRDefault="001D3405" w:rsidP="001D3405">
      <w:pPr>
        <w:tabs>
          <w:tab w:val="left" w:pos="1956"/>
        </w:tabs>
        <w:ind w:left="567"/>
        <w:rPr>
          <w:rFonts w:asciiTheme="majorHAnsi" w:hAnsiTheme="majorHAnsi" w:cs="Times New Roman"/>
          <w:sz w:val="20"/>
          <w:szCs w:val="20"/>
        </w:rPr>
      </w:pPr>
    </w:p>
    <w:p w:rsidR="00B07E92" w:rsidRDefault="00321827" w:rsidP="00321827">
      <w:pPr>
        <w:tabs>
          <w:tab w:val="left" w:pos="1956"/>
        </w:tabs>
        <w:ind w:left="567"/>
        <w:rPr>
          <w:rFonts w:asciiTheme="majorHAnsi" w:hAnsiTheme="majorHAnsi" w:cs="Times New Roman"/>
          <w:sz w:val="20"/>
          <w:szCs w:val="20"/>
        </w:rPr>
      </w:pPr>
      <w:r w:rsidRPr="00321827">
        <w:rPr>
          <w:rFonts w:asciiTheme="majorHAnsi" w:hAnsiTheme="majorHAnsi" w:cs="Times New Roman"/>
          <w:sz w:val="20"/>
          <w:szCs w:val="20"/>
        </w:rPr>
        <w:t xml:space="preserve">The derivation path for this rule may be entered in the Model Browser as follows. Right-click </w:t>
      </w:r>
      <w:r w:rsidRPr="00321827">
        <w:rPr>
          <w:rFonts w:ascii="Arial Narrow" w:hAnsi="Arial Narrow" w:cs="Times New Roman"/>
          <w:sz w:val="18"/>
          <w:szCs w:val="18"/>
        </w:rPr>
        <w:t>Teenager</w:t>
      </w:r>
      <w:r w:rsidRPr="00321827">
        <w:rPr>
          <w:rFonts w:asciiTheme="majorHAnsi" w:hAnsiTheme="majorHAnsi" w:cs="Times New Roman"/>
          <w:sz w:val="20"/>
          <w:szCs w:val="20"/>
        </w:rPr>
        <w:t xml:space="preserve">, select </w:t>
      </w:r>
      <w:r w:rsidRPr="00321827">
        <w:rPr>
          <w:rFonts w:ascii="Arial Narrow" w:hAnsi="Arial Narrow" w:cs="Times New Roman"/>
          <w:sz w:val="18"/>
          <w:szCs w:val="18"/>
        </w:rPr>
        <w:t>Add Derivation Rule</w:t>
      </w:r>
      <w:r w:rsidRPr="00321827">
        <w:rPr>
          <w:rFonts w:asciiTheme="majorHAnsi" w:hAnsiTheme="majorHAnsi" w:cs="Times New Roman"/>
          <w:sz w:val="20"/>
          <w:szCs w:val="20"/>
        </w:rPr>
        <w:t xml:space="preserve"> from its context menu</w:t>
      </w:r>
      <w:r w:rsidR="00B07E92">
        <w:rPr>
          <w:rFonts w:asciiTheme="majorHAnsi" w:hAnsiTheme="majorHAnsi" w:cs="Times New Roman"/>
          <w:sz w:val="20"/>
          <w:szCs w:val="20"/>
        </w:rPr>
        <w:t>.</w:t>
      </w:r>
    </w:p>
    <w:p w:rsidR="00127809" w:rsidRDefault="00E26755"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25824" behindDoc="1" locked="0" layoutInCell="1" allowOverlap="1" wp14:anchorId="3CCF5EDC" wp14:editId="7A76F9A2">
            <wp:simplePos x="0" y="0"/>
            <wp:positionH relativeFrom="column">
              <wp:posOffset>876251</wp:posOffset>
            </wp:positionH>
            <wp:positionV relativeFrom="paragraph">
              <wp:posOffset>105801</wp:posOffset>
            </wp:positionV>
            <wp:extent cx="3733800" cy="1234440"/>
            <wp:effectExtent l="0" t="0" r="0" b="3810"/>
            <wp:wrapNone/>
            <wp:docPr id="52" name="Picture 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3733800" cy="1234440"/>
                    </a:xfrm>
                    <a:prstGeom prst="rect">
                      <a:avLst/>
                    </a:prstGeom>
                  </pic:spPr>
                </pic:pic>
              </a:graphicData>
            </a:graphic>
            <wp14:sizeRelH relativeFrom="page">
              <wp14:pctWidth>0</wp14:pctWidth>
            </wp14:sizeRelH>
            <wp14:sizeRelV relativeFrom="page">
              <wp14:pctHeight>0</wp14:pctHeight>
            </wp14:sizeRelV>
          </wp:anchor>
        </w:drawing>
      </w:r>
    </w:p>
    <w:p w:rsidR="00127809" w:rsidRDefault="00127809" w:rsidP="004E6C20">
      <w:pPr>
        <w:tabs>
          <w:tab w:val="left" w:pos="1956"/>
        </w:tabs>
        <w:ind w:left="567"/>
        <w:rPr>
          <w:rFonts w:asciiTheme="majorHAnsi" w:hAnsiTheme="majorHAnsi" w:cs="Times New Roman"/>
          <w:sz w:val="20"/>
          <w:szCs w:val="20"/>
        </w:rPr>
      </w:pPr>
    </w:p>
    <w:p w:rsidR="00127809" w:rsidRDefault="00127809" w:rsidP="004E6C20">
      <w:pPr>
        <w:tabs>
          <w:tab w:val="left" w:pos="1956"/>
        </w:tabs>
        <w:ind w:left="567"/>
        <w:rPr>
          <w:rFonts w:asciiTheme="majorHAnsi" w:hAnsiTheme="majorHAnsi" w:cs="Times New Roman"/>
          <w:sz w:val="20"/>
          <w:szCs w:val="20"/>
        </w:rPr>
      </w:pPr>
    </w:p>
    <w:p w:rsidR="00127809" w:rsidRDefault="00127809" w:rsidP="004E6C20">
      <w:pPr>
        <w:tabs>
          <w:tab w:val="left" w:pos="1956"/>
        </w:tabs>
        <w:ind w:left="567"/>
        <w:rPr>
          <w:rFonts w:asciiTheme="majorHAnsi" w:hAnsiTheme="majorHAnsi" w:cs="Times New Roman"/>
          <w:sz w:val="20"/>
          <w:szCs w:val="20"/>
        </w:rPr>
      </w:pPr>
    </w:p>
    <w:p w:rsidR="00127809" w:rsidRDefault="00127809" w:rsidP="004E6C20">
      <w:pPr>
        <w:tabs>
          <w:tab w:val="left" w:pos="1956"/>
        </w:tabs>
        <w:ind w:left="567"/>
        <w:rPr>
          <w:rFonts w:asciiTheme="majorHAnsi" w:hAnsiTheme="majorHAnsi" w:cs="Times New Roman"/>
          <w:sz w:val="20"/>
          <w:szCs w:val="20"/>
        </w:rPr>
      </w:pPr>
    </w:p>
    <w:p w:rsidR="00127809" w:rsidRDefault="00127809" w:rsidP="004E6C20">
      <w:pPr>
        <w:tabs>
          <w:tab w:val="left" w:pos="1956"/>
        </w:tabs>
        <w:ind w:left="567"/>
        <w:rPr>
          <w:rFonts w:asciiTheme="majorHAnsi" w:hAnsiTheme="majorHAnsi" w:cs="Times New Roman"/>
          <w:sz w:val="20"/>
          <w:szCs w:val="20"/>
        </w:rPr>
      </w:pPr>
    </w:p>
    <w:p w:rsidR="00B07E92" w:rsidRDefault="00B07E92" w:rsidP="004E6C20">
      <w:pPr>
        <w:tabs>
          <w:tab w:val="left" w:pos="1956"/>
        </w:tabs>
        <w:ind w:left="567"/>
        <w:rPr>
          <w:rFonts w:asciiTheme="majorHAnsi" w:hAnsiTheme="majorHAnsi" w:cs="Times New Roman"/>
          <w:sz w:val="20"/>
          <w:szCs w:val="20"/>
        </w:rPr>
      </w:pPr>
    </w:p>
    <w:p w:rsidR="00B07E92" w:rsidRDefault="00B07E92" w:rsidP="004E6C20">
      <w:pPr>
        <w:tabs>
          <w:tab w:val="left" w:pos="1956"/>
        </w:tabs>
        <w:ind w:left="567"/>
        <w:rPr>
          <w:rFonts w:asciiTheme="majorHAnsi" w:hAnsiTheme="majorHAnsi" w:cs="Times New Roman"/>
          <w:sz w:val="20"/>
          <w:szCs w:val="20"/>
        </w:rPr>
      </w:pPr>
    </w:p>
    <w:p w:rsidR="001D3405" w:rsidRDefault="001D3405" w:rsidP="00B07E92">
      <w:pPr>
        <w:tabs>
          <w:tab w:val="left" w:pos="1956"/>
        </w:tabs>
        <w:ind w:left="567"/>
        <w:rPr>
          <w:rFonts w:asciiTheme="majorHAnsi" w:hAnsiTheme="majorHAnsi" w:cs="Times New Roman"/>
          <w:sz w:val="20"/>
          <w:szCs w:val="20"/>
        </w:rPr>
      </w:pPr>
    </w:p>
    <w:p w:rsidR="00B07E92" w:rsidRPr="00321827" w:rsidRDefault="00B07E92" w:rsidP="00B07E92">
      <w:pPr>
        <w:tabs>
          <w:tab w:val="left" w:pos="1956"/>
        </w:tabs>
        <w:ind w:left="567"/>
        <w:rPr>
          <w:rFonts w:asciiTheme="majorHAnsi" w:hAnsiTheme="majorHAnsi" w:cs="Times New Roman"/>
          <w:sz w:val="20"/>
          <w:szCs w:val="20"/>
        </w:rPr>
      </w:pPr>
      <w:r>
        <w:rPr>
          <w:rFonts w:asciiTheme="majorHAnsi" w:hAnsiTheme="majorHAnsi" w:cs="Times New Roman"/>
          <w:sz w:val="20"/>
          <w:szCs w:val="20"/>
        </w:rPr>
        <w:t>Now</w:t>
      </w:r>
      <w:r w:rsidRPr="00321827">
        <w:rPr>
          <w:rFonts w:asciiTheme="majorHAnsi" w:hAnsiTheme="majorHAnsi" w:cs="Times New Roman"/>
          <w:sz w:val="20"/>
          <w:szCs w:val="20"/>
        </w:rPr>
        <w:t xml:space="preserve"> double-click </w:t>
      </w:r>
      <w:r w:rsidRPr="00321827">
        <w:rPr>
          <w:rFonts w:ascii="Arial Narrow" w:hAnsi="Arial Narrow" w:cs="Times New Roman"/>
          <w:sz w:val="18"/>
          <w:szCs w:val="18"/>
        </w:rPr>
        <w:t>Person</w:t>
      </w:r>
      <w:r w:rsidRPr="00321827">
        <w:rPr>
          <w:rFonts w:asciiTheme="majorHAnsi" w:hAnsiTheme="majorHAnsi" w:cs="Times New Roman"/>
          <w:sz w:val="20"/>
          <w:szCs w:val="20"/>
        </w:rPr>
        <w:t xml:space="preserve"> to select it as the root object type. </w:t>
      </w:r>
      <w:r>
        <w:rPr>
          <w:rFonts w:asciiTheme="majorHAnsi" w:hAnsiTheme="majorHAnsi" w:cs="Times New Roman"/>
          <w:sz w:val="20"/>
          <w:szCs w:val="20"/>
        </w:rPr>
        <w:t xml:space="preserve">Then double-click </w:t>
      </w:r>
      <w:r w:rsidRPr="00E26755">
        <w:rPr>
          <w:rFonts w:ascii="Arial Narrow" w:hAnsi="Arial Narrow" w:cs="Times New Roman"/>
          <w:sz w:val="18"/>
          <w:szCs w:val="18"/>
        </w:rPr>
        <w:t>&lt;Person&gt; has Age</w:t>
      </w:r>
      <w:r>
        <w:rPr>
          <w:rFonts w:asciiTheme="majorHAnsi" w:hAnsiTheme="majorHAnsi" w:cs="Times New Roman"/>
          <w:sz w:val="20"/>
          <w:szCs w:val="20"/>
        </w:rPr>
        <w:t xml:space="preserve"> to continue the path.</w:t>
      </w:r>
    </w:p>
    <w:p w:rsidR="00CE3809" w:rsidRDefault="00E26755"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27872" behindDoc="1" locked="0" layoutInCell="1" allowOverlap="1" wp14:anchorId="4153A247" wp14:editId="40856352">
            <wp:simplePos x="0" y="0"/>
            <wp:positionH relativeFrom="column">
              <wp:posOffset>3214370</wp:posOffset>
            </wp:positionH>
            <wp:positionV relativeFrom="paragraph">
              <wp:posOffset>167152</wp:posOffset>
            </wp:positionV>
            <wp:extent cx="2423160" cy="899160"/>
            <wp:effectExtent l="0" t="0" r="0" b="0"/>
            <wp:wrapNone/>
            <wp:docPr id="54" name="Picture 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2423160" cy="89916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726848" behindDoc="1" locked="0" layoutInCell="1" allowOverlap="1" wp14:anchorId="58401F59" wp14:editId="2EFF7C04">
            <wp:simplePos x="0" y="0"/>
            <wp:positionH relativeFrom="column">
              <wp:posOffset>691515</wp:posOffset>
            </wp:positionH>
            <wp:positionV relativeFrom="paragraph">
              <wp:posOffset>161437</wp:posOffset>
            </wp:positionV>
            <wp:extent cx="1562100" cy="891540"/>
            <wp:effectExtent l="0" t="0" r="0" b="3810"/>
            <wp:wrapNone/>
            <wp:docPr id="53" name="Picture 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1562100" cy="891540"/>
                    </a:xfrm>
                    <a:prstGeom prst="rect">
                      <a:avLst/>
                    </a:prstGeom>
                  </pic:spPr>
                </pic:pic>
              </a:graphicData>
            </a:graphic>
            <wp14:sizeRelH relativeFrom="page">
              <wp14:pctWidth>0</wp14:pctWidth>
            </wp14:sizeRelH>
            <wp14:sizeRelV relativeFrom="page">
              <wp14:pctHeight>0</wp14:pctHeight>
            </wp14:sizeRelV>
          </wp:anchor>
        </w:drawing>
      </w:r>
    </w:p>
    <w:p w:rsidR="00E26755" w:rsidRDefault="00E26755" w:rsidP="004E6C20">
      <w:pPr>
        <w:tabs>
          <w:tab w:val="left" w:pos="1956"/>
        </w:tabs>
        <w:ind w:left="567"/>
        <w:rPr>
          <w:rFonts w:asciiTheme="majorHAnsi" w:hAnsiTheme="majorHAnsi" w:cs="Times New Roman"/>
          <w:sz w:val="20"/>
          <w:szCs w:val="20"/>
        </w:rPr>
      </w:pPr>
    </w:p>
    <w:p w:rsidR="00E26755" w:rsidRDefault="00E26755" w:rsidP="004E6C20">
      <w:pPr>
        <w:tabs>
          <w:tab w:val="left" w:pos="1956"/>
        </w:tabs>
        <w:ind w:left="567"/>
        <w:rPr>
          <w:rFonts w:asciiTheme="majorHAnsi" w:hAnsiTheme="majorHAnsi" w:cs="Times New Roman"/>
          <w:sz w:val="20"/>
          <w:szCs w:val="20"/>
        </w:rPr>
      </w:pPr>
    </w:p>
    <w:p w:rsidR="00E26755" w:rsidRDefault="00E26755" w:rsidP="004E6C20">
      <w:pPr>
        <w:tabs>
          <w:tab w:val="left" w:pos="1956"/>
        </w:tabs>
        <w:ind w:left="567"/>
        <w:rPr>
          <w:rFonts w:asciiTheme="majorHAnsi" w:hAnsiTheme="majorHAnsi" w:cs="Times New Roman"/>
          <w:sz w:val="20"/>
          <w:szCs w:val="20"/>
        </w:rPr>
      </w:pPr>
    </w:p>
    <w:p w:rsidR="00E26755" w:rsidRPr="00B20E00" w:rsidRDefault="00E26755" w:rsidP="004E6C20">
      <w:pPr>
        <w:tabs>
          <w:tab w:val="left" w:pos="1956"/>
        </w:tabs>
        <w:ind w:left="567"/>
        <w:rPr>
          <w:rFonts w:asciiTheme="majorHAnsi" w:hAnsiTheme="majorHAnsi" w:cs="Times New Roman"/>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E26755" w:rsidRDefault="00E26755" w:rsidP="004E6C20">
      <w:pPr>
        <w:tabs>
          <w:tab w:val="left" w:pos="1956"/>
        </w:tabs>
        <w:ind w:left="567"/>
        <w:rPr>
          <w:rFonts w:asciiTheme="majorHAnsi" w:hAnsiTheme="majorHAnsi" w:cs="Times New Roman"/>
          <w:sz w:val="20"/>
          <w:szCs w:val="20"/>
        </w:rPr>
      </w:pPr>
    </w:p>
    <w:p w:rsidR="00B07E92" w:rsidRDefault="00B07E92" w:rsidP="0004240A">
      <w:pPr>
        <w:tabs>
          <w:tab w:val="left" w:pos="1956"/>
        </w:tabs>
        <w:ind w:left="567"/>
        <w:rPr>
          <w:rFonts w:asciiTheme="majorHAnsi" w:hAnsiTheme="majorHAnsi" w:cs="Times New Roman"/>
          <w:sz w:val="20"/>
          <w:szCs w:val="20"/>
        </w:rPr>
      </w:pPr>
    </w:p>
    <w:p w:rsidR="0004240A" w:rsidRPr="0004240A" w:rsidRDefault="0004240A" w:rsidP="0004240A">
      <w:pPr>
        <w:tabs>
          <w:tab w:val="left" w:pos="1956"/>
        </w:tabs>
        <w:ind w:left="567"/>
        <w:rPr>
          <w:rFonts w:asciiTheme="majorHAnsi" w:hAnsiTheme="majorHAnsi" w:cs="Times New Roman"/>
          <w:sz w:val="20"/>
          <w:szCs w:val="20"/>
        </w:rPr>
      </w:pPr>
      <w:r w:rsidRPr="0004240A">
        <w:rPr>
          <w:rFonts w:asciiTheme="majorHAnsi" w:hAnsiTheme="majorHAnsi" w:cs="Times New Roman"/>
          <w:sz w:val="20"/>
          <w:szCs w:val="20"/>
        </w:rPr>
        <w:t xml:space="preserve">Select the </w:t>
      </w:r>
      <w:r w:rsidRPr="0004240A">
        <w:rPr>
          <w:rFonts w:ascii="Arial Narrow" w:hAnsi="Arial Narrow" w:cs="Times New Roman"/>
          <w:sz w:val="18"/>
          <w:szCs w:val="18"/>
        </w:rPr>
        <w:t>Age</w:t>
      </w:r>
      <w:r w:rsidRPr="0004240A">
        <w:rPr>
          <w:rFonts w:asciiTheme="majorHAnsi" w:hAnsiTheme="majorHAnsi" w:cs="Times New Roman"/>
          <w:sz w:val="20"/>
          <w:szCs w:val="20"/>
        </w:rPr>
        <w:t xml:space="preserve"> </w:t>
      </w:r>
      <w:r>
        <w:rPr>
          <w:rFonts w:asciiTheme="majorHAnsi" w:hAnsiTheme="majorHAnsi" w:cs="Times New Roman"/>
          <w:sz w:val="20"/>
          <w:szCs w:val="20"/>
        </w:rPr>
        <w:t>variable, and in the Properties w</w:t>
      </w:r>
      <w:r w:rsidRPr="0004240A">
        <w:rPr>
          <w:rFonts w:asciiTheme="majorHAnsi" w:hAnsiTheme="majorHAnsi" w:cs="Times New Roman"/>
          <w:sz w:val="20"/>
          <w:szCs w:val="20"/>
        </w:rPr>
        <w:t>indow enter the range 13</w:t>
      </w:r>
      <w:proofErr w:type="gramStart"/>
      <w:r w:rsidRPr="0004240A">
        <w:rPr>
          <w:rFonts w:asciiTheme="majorHAnsi" w:hAnsiTheme="majorHAnsi" w:cs="Times New Roman"/>
          <w:sz w:val="20"/>
          <w:szCs w:val="20"/>
        </w:rPr>
        <w:t>..19</w:t>
      </w:r>
      <w:proofErr w:type="gramEnd"/>
      <w:r w:rsidRPr="0004240A">
        <w:rPr>
          <w:rFonts w:asciiTheme="majorHAnsi" w:hAnsiTheme="majorHAnsi" w:cs="Times New Roman"/>
          <w:sz w:val="20"/>
          <w:szCs w:val="20"/>
        </w:rPr>
        <w:t xml:space="preserve"> as its </w:t>
      </w:r>
      <w:proofErr w:type="spellStart"/>
      <w:r w:rsidRPr="0004240A">
        <w:rPr>
          <w:rFonts w:ascii="Arial Narrow" w:hAnsi="Arial Narrow" w:cs="Times New Roman"/>
          <w:sz w:val="18"/>
          <w:szCs w:val="18"/>
        </w:rPr>
        <w:t>ValueRangeCondition</w:t>
      </w:r>
      <w:proofErr w:type="spellEnd"/>
      <w:r w:rsidRPr="0004240A">
        <w:rPr>
          <w:rFonts w:asciiTheme="majorHAnsi" w:hAnsiTheme="majorHAnsi" w:cs="Times New Roman"/>
          <w:sz w:val="20"/>
          <w:szCs w:val="20"/>
        </w:rPr>
        <w:t>.</w:t>
      </w:r>
    </w:p>
    <w:p w:rsidR="00E26755" w:rsidRDefault="00E26755" w:rsidP="004E6C20">
      <w:pPr>
        <w:tabs>
          <w:tab w:val="left" w:pos="1956"/>
        </w:tabs>
        <w:ind w:left="567"/>
        <w:rPr>
          <w:rFonts w:asciiTheme="majorHAnsi" w:hAnsiTheme="majorHAnsi" w:cs="Times New Roman"/>
          <w:sz w:val="20"/>
          <w:szCs w:val="20"/>
        </w:rPr>
      </w:pPr>
    </w:p>
    <w:p w:rsidR="00E26755" w:rsidRDefault="0004240A"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28896" behindDoc="1" locked="0" layoutInCell="1" allowOverlap="1" wp14:anchorId="1A456166" wp14:editId="72B64584">
            <wp:simplePos x="0" y="0"/>
            <wp:positionH relativeFrom="column">
              <wp:posOffset>823595</wp:posOffset>
            </wp:positionH>
            <wp:positionV relativeFrom="paragraph">
              <wp:posOffset>77861</wp:posOffset>
            </wp:positionV>
            <wp:extent cx="1767840" cy="868680"/>
            <wp:effectExtent l="0" t="0" r="3810" b="7620"/>
            <wp:wrapNone/>
            <wp:docPr id="55" name="Picture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1767840" cy="86868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729920" behindDoc="1" locked="0" layoutInCell="1" allowOverlap="1" wp14:anchorId="5595D363" wp14:editId="6FDB4F4F">
            <wp:simplePos x="0" y="0"/>
            <wp:positionH relativeFrom="column">
              <wp:posOffset>3708400</wp:posOffset>
            </wp:positionH>
            <wp:positionV relativeFrom="paragraph">
              <wp:posOffset>113030</wp:posOffset>
            </wp:positionV>
            <wp:extent cx="1676400" cy="967740"/>
            <wp:effectExtent l="0" t="0" r="0" b="3810"/>
            <wp:wrapNone/>
            <wp:docPr id="56" name="Picture 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1676400" cy="967740"/>
                    </a:xfrm>
                    <a:prstGeom prst="rect">
                      <a:avLst/>
                    </a:prstGeom>
                  </pic:spPr>
                </pic:pic>
              </a:graphicData>
            </a:graphic>
            <wp14:sizeRelH relativeFrom="page">
              <wp14:pctWidth>0</wp14:pctWidth>
            </wp14:sizeRelH>
            <wp14:sizeRelV relativeFrom="page">
              <wp14:pctHeight>0</wp14:pctHeight>
            </wp14:sizeRelV>
          </wp:anchor>
        </w:drawing>
      </w:r>
    </w:p>
    <w:p w:rsidR="00E26755" w:rsidRDefault="00E26755" w:rsidP="004E6C20">
      <w:pPr>
        <w:tabs>
          <w:tab w:val="left" w:pos="1956"/>
        </w:tabs>
        <w:ind w:left="567"/>
        <w:rPr>
          <w:rFonts w:asciiTheme="majorHAnsi" w:hAnsiTheme="majorHAnsi" w:cs="Times New Roman"/>
          <w:sz w:val="20"/>
          <w:szCs w:val="20"/>
        </w:rPr>
      </w:pPr>
    </w:p>
    <w:p w:rsidR="00E26755" w:rsidRDefault="00E26755" w:rsidP="004E6C20">
      <w:pPr>
        <w:tabs>
          <w:tab w:val="left" w:pos="1956"/>
        </w:tabs>
        <w:ind w:left="567"/>
        <w:rPr>
          <w:rFonts w:asciiTheme="majorHAnsi" w:hAnsiTheme="majorHAnsi" w:cs="Times New Roman"/>
          <w:sz w:val="20"/>
          <w:szCs w:val="20"/>
        </w:rPr>
      </w:pPr>
    </w:p>
    <w:p w:rsidR="00E26755" w:rsidRDefault="00E26755" w:rsidP="004E6C20">
      <w:pPr>
        <w:tabs>
          <w:tab w:val="left" w:pos="1956"/>
        </w:tabs>
        <w:ind w:left="567"/>
        <w:rPr>
          <w:rFonts w:asciiTheme="majorHAnsi" w:hAnsiTheme="majorHAnsi" w:cs="Times New Roman"/>
          <w:sz w:val="20"/>
          <w:szCs w:val="20"/>
        </w:rPr>
      </w:pPr>
    </w:p>
    <w:p w:rsidR="0004240A" w:rsidRPr="00B20E00" w:rsidRDefault="0004240A" w:rsidP="0004240A">
      <w:pPr>
        <w:tabs>
          <w:tab w:val="left" w:pos="1956"/>
        </w:tabs>
        <w:ind w:left="567"/>
        <w:rPr>
          <w:rFonts w:asciiTheme="majorHAnsi" w:hAnsiTheme="majorHAnsi" w:cs="Times New Roman"/>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E26755" w:rsidRDefault="00E26755" w:rsidP="004E6C20">
      <w:pPr>
        <w:tabs>
          <w:tab w:val="left" w:pos="1956"/>
        </w:tabs>
        <w:ind w:left="567"/>
        <w:rPr>
          <w:rFonts w:asciiTheme="majorHAnsi" w:hAnsiTheme="majorHAnsi" w:cs="Times New Roman"/>
          <w:sz w:val="20"/>
          <w:szCs w:val="20"/>
        </w:rPr>
      </w:pPr>
    </w:p>
    <w:p w:rsidR="0004240A" w:rsidRDefault="0004240A" w:rsidP="0004240A">
      <w:pPr>
        <w:rPr>
          <w:rFonts w:ascii="Times New Roman" w:hAnsi="Times New Roman" w:cs="Times New Roman"/>
          <w:noProof/>
          <w:sz w:val="20"/>
          <w:szCs w:val="20"/>
          <w:lang w:eastAsia="en-AU"/>
        </w:rPr>
      </w:pPr>
    </w:p>
    <w:p w:rsidR="0004240A" w:rsidRDefault="0004240A" w:rsidP="0004240A">
      <w:pPr>
        <w:tabs>
          <w:tab w:val="left" w:pos="1956"/>
        </w:tabs>
        <w:ind w:left="567"/>
        <w:rPr>
          <w:rFonts w:asciiTheme="majorHAnsi" w:hAnsiTheme="majorHAnsi" w:cs="Times New Roman"/>
          <w:sz w:val="20"/>
          <w:szCs w:val="20"/>
        </w:rPr>
      </w:pPr>
      <w:r w:rsidRPr="0004240A">
        <w:rPr>
          <w:rFonts w:asciiTheme="majorHAnsi" w:hAnsiTheme="majorHAnsi" w:cs="Times New Roman"/>
          <w:sz w:val="20"/>
          <w:szCs w:val="20"/>
        </w:rPr>
        <w:t>That completes the derivation path, which now displays as shown.</w:t>
      </w:r>
      <w:r>
        <w:rPr>
          <w:rFonts w:asciiTheme="majorHAnsi" w:hAnsiTheme="majorHAnsi" w:cs="Times New Roman"/>
          <w:sz w:val="20"/>
          <w:szCs w:val="20"/>
        </w:rPr>
        <w:t xml:space="preserve"> The range condition displays as </w:t>
      </w:r>
      <w:r w:rsidRPr="0004240A">
        <w:rPr>
          <w:rFonts w:ascii="Arial Narrow" w:hAnsi="Arial Narrow" w:cs="Times New Roman"/>
          <w:sz w:val="18"/>
          <w:szCs w:val="18"/>
        </w:rPr>
        <w:t>Age in {13</w:t>
      </w:r>
      <w:proofErr w:type="gramStart"/>
      <w:r w:rsidRPr="0004240A">
        <w:rPr>
          <w:rFonts w:ascii="Arial Narrow" w:hAnsi="Arial Narrow" w:cs="Times New Roman"/>
          <w:sz w:val="18"/>
          <w:szCs w:val="18"/>
        </w:rPr>
        <w:t>..19</w:t>
      </w:r>
      <w:proofErr w:type="gramEnd"/>
      <w:r w:rsidRPr="0004240A">
        <w:rPr>
          <w:rFonts w:ascii="Arial Narrow" w:hAnsi="Arial Narrow" w:cs="Times New Roman"/>
          <w:sz w:val="18"/>
          <w:szCs w:val="18"/>
        </w:rPr>
        <w:t>}</w:t>
      </w:r>
      <w:r>
        <w:rPr>
          <w:rFonts w:asciiTheme="majorHAnsi" w:hAnsiTheme="majorHAnsi" w:cs="Times New Roman"/>
          <w:sz w:val="20"/>
          <w:szCs w:val="20"/>
        </w:rPr>
        <w:t xml:space="preserve">. Ensure the </w:t>
      </w:r>
      <w:proofErr w:type="spellStart"/>
      <w:r>
        <w:rPr>
          <w:rFonts w:asciiTheme="majorHAnsi" w:hAnsiTheme="majorHAnsi" w:cs="Times New Roman"/>
          <w:sz w:val="20"/>
          <w:szCs w:val="20"/>
        </w:rPr>
        <w:t>datatype</w:t>
      </w:r>
      <w:proofErr w:type="spellEnd"/>
      <w:r>
        <w:rPr>
          <w:rFonts w:asciiTheme="majorHAnsi" w:hAnsiTheme="majorHAnsi" w:cs="Times New Roman"/>
          <w:sz w:val="20"/>
          <w:szCs w:val="20"/>
        </w:rPr>
        <w:t xml:space="preserve"> for Age is set to a numeric type (e.g. unsigned small integer), otherwise you might see quotes around the numbers, meaning the </w:t>
      </w:r>
      <w:proofErr w:type="spellStart"/>
      <w:r>
        <w:rPr>
          <w:rFonts w:asciiTheme="majorHAnsi" w:hAnsiTheme="majorHAnsi" w:cs="Times New Roman"/>
          <w:sz w:val="20"/>
          <w:szCs w:val="20"/>
        </w:rPr>
        <w:t>datatype</w:t>
      </w:r>
      <w:proofErr w:type="spellEnd"/>
      <w:r>
        <w:rPr>
          <w:rFonts w:asciiTheme="majorHAnsi" w:hAnsiTheme="majorHAnsi" w:cs="Times New Roman"/>
          <w:sz w:val="20"/>
          <w:szCs w:val="20"/>
        </w:rPr>
        <w:t xml:space="preserve"> is string based.</w:t>
      </w:r>
    </w:p>
    <w:p w:rsidR="009B7FE5" w:rsidRDefault="009B7FE5" w:rsidP="0004240A">
      <w:pPr>
        <w:tabs>
          <w:tab w:val="left" w:pos="1956"/>
        </w:tabs>
        <w:ind w:left="567"/>
        <w:rPr>
          <w:rFonts w:asciiTheme="majorHAnsi" w:hAnsiTheme="majorHAnsi" w:cs="Times New Roman"/>
          <w:sz w:val="20"/>
          <w:szCs w:val="20"/>
        </w:rPr>
      </w:pPr>
    </w:p>
    <w:p w:rsidR="009B7FE5" w:rsidRDefault="009B7FE5" w:rsidP="00F03BFB">
      <w:pPr>
        <w:tabs>
          <w:tab w:val="left" w:pos="1956"/>
        </w:tabs>
        <w:ind w:left="567"/>
        <w:rPr>
          <w:rFonts w:asciiTheme="majorHAnsi" w:hAnsiTheme="majorHAnsi" w:cs="Times New Roman"/>
          <w:sz w:val="20"/>
          <w:szCs w:val="20"/>
        </w:rPr>
      </w:pPr>
      <w:r>
        <w:rPr>
          <w:rFonts w:asciiTheme="majorHAnsi" w:hAnsiTheme="majorHAnsi" w:cs="Times New Roman"/>
          <w:sz w:val="20"/>
          <w:szCs w:val="20"/>
        </w:rPr>
        <w:t>This way of entering the derivation path is much faster than a</w:t>
      </w:r>
      <w:r w:rsidRPr="0004240A">
        <w:rPr>
          <w:rFonts w:asciiTheme="majorHAnsi" w:hAnsiTheme="majorHAnsi" w:cs="Times New Roman"/>
          <w:sz w:val="20"/>
          <w:szCs w:val="20"/>
        </w:rPr>
        <w:t>dd</w:t>
      </w:r>
      <w:r>
        <w:rPr>
          <w:rFonts w:asciiTheme="majorHAnsi" w:hAnsiTheme="majorHAnsi" w:cs="Times New Roman"/>
          <w:sz w:val="20"/>
          <w:szCs w:val="20"/>
        </w:rPr>
        <w:t>ing</w:t>
      </w:r>
      <w:r w:rsidRPr="0004240A">
        <w:rPr>
          <w:rFonts w:asciiTheme="majorHAnsi" w:hAnsiTheme="majorHAnsi" w:cs="Times New Roman"/>
          <w:sz w:val="20"/>
          <w:szCs w:val="20"/>
        </w:rPr>
        <w:t xml:space="preserve"> two calculations, one for Age ≥ 13 and one for Age ≤ 19.</w:t>
      </w:r>
      <w:r>
        <w:rPr>
          <w:rFonts w:asciiTheme="majorHAnsi" w:hAnsiTheme="majorHAnsi" w:cs="Times New Roman"/>
          <w:sz w:val="20"/>
          <w:szCs w:val="20"/>
        </w:rPr>
        <w:t xml:space="preserve"> </w:t>
      </w:r>
      <w:r w:rsidRPr="0004240A">
        <w:rPr>
          <w:rFonts w:asciiTheme="majorHAnsi" w:hAnsiTheme="majorHAnsi" w:cs="Times New Roman"/>
          <w:sz w:val="20"/>
          <w:szCs w:val="20"/>
        </w:rPr>
        <w:t xml:space="preserve">The verbalization of </w:t>
      </w:r>
      <w:r>
        <w:rPr>
          <w:rFonts w:asciiTheme="majorHAnsi" w:hAnsiTheme="majorHAnsi" w:cs="Times New Roman"/>
          <w:sz w:val="20"/>
          <w:szCs w:val="20"/>
        </w:rPr>
        <w:t xml:space="preserve">the derivation rule is as </w:t>
      </w:r>
      <w:proofErr w:type="gramStart"/>
      <w:r>
        <w:rPr>
          <w:rFonts w:asciiTheme="majorHAnsi" w:hAnsiTheme="majorHAnsi" w:cs="Times New Roman"/>
          <w:sz w:val="20"/>
          <w:szCs w:val="20"/>
        </w:rPr>
        <w:t>shown</w:t>
      </w:r>
      <w:r w:rsidR="00F03BFB">
        <w:rPr>
          <w:rFonts w:asciiTheme="majorHAnsi" w:hAnsiTheme="majorHAnsi" w:cs="Times New Roman"/>
          <w:sz w:val="20"/>
          <w:szCs w:val="20"/>
        </w:rPr>
        <w:t>,</w:t>
      </w:r>
      <w:proofErr w:type="gramEnd"/>
      <w:r w:rsidR="00F03BFB">
        <w:rPr>
          <w:rFonts w:asciiTheme="majorHAnsi" w:hAnsiTheme="majorHAnsi" w:cs="Times New Roman"/>
          <w:sz w:val="20"/>
          <w:szCs w:val="20"/>
        </w:rPr>
        <w:t xml:space="preserve"> assuming the </w:t>
      </w:r>
      <w:proofErr w:type="spellStart"/>
      <w:r w:rsidR="00F03BFB" w:rsidRPr="00F03BFB">
        <w:rPr>
          <w:rFonts w:ascii="Arial Narrow" w:hAnsi="Arial Narrow" w:cs="Times New Roman"/>
          <w:sz w:val="18"/>
          <w:szCs w:val="18"/>
        </w:rPr>
        <w:t>IsPersonal</w:t>
      </w:r>
      <w:proofErr w:type="spellEnd"/>
      <w:r w:rsidR="00F03BFB">
        <w:rPr>
          <w:rFonts w:asciiTheme="majorHAnsi" w:hAnsiTheme="majorHAnsi" w:cs="Times New Roman"/>
          <w:sz w:val="20"/>
          <w:szCs w:val="20"/>
        </w:rPr>
        <w:t xml:space="preserve"> property for Person is set to True.</w:t>
      </w:r>
    </w:p>
    <w:p w:rsidR="009B7FE5" w:rsidRPr="0004240A" w:rsidRDefault="009B7FE5" w:rsidP="009B7FE5">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31968" behindDoc="1" locked="0" layoutInCell="1" allowOverlap="1" wp14:anchorId="4B7E7B71" wp14:editId="4E526DB3">
            <wp:simplePos x="0" y="0"/>
            <wp:positionH relativeFrom="column">
              <wp:posOffset>824230</wp:posOffset>
            </wp:positionH>
            <wp:positionV relativeFrom="paragraph">
              <wp:posOffset>157480</wp:posOffset>
            </wp:positionV>
            <wp:extent cx="3436620" cy="274320"/>
            <wp:effectExtent l="0" t="0" r="0" b="0"/>
            <wp:wrapNone/>
            <wp:docPr id="59" name="Picture 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3436620" cy="274320"/>
                    </a:xfrm>
                    <a:prstGeom prst="rect">
                      <a:avLst/>
                    </a:prstGeom>
                  </pic:spPr>
                </pic:pic>
              </a:graphicData>
            </a:graphic>
            <wp14:sizeRelH relativeFrom="page">
              <wp14:pctWidth>0</wp14:pctWidth>
            </wp14:sizeRelH>
            <wp14:sizeRelV relativeFrom="page">
              <wp14:pctHeight>0</wp14:pctHeight>
            </wp14:sizeRelV>
          </wp:anchor>
        </w:drawing>
      </w:r>
    </w:p>
    <w:p w:rsidR="009B7FE5" w:rsidRDefault="009B7FE5" w:rsidP="0004240A">
      <w:pPr>
        <w:tabs>
          <w:tab w:val="left" w:pos="1956"/>
        </w:tabs>
        <w:ind w:left="567"/>
        <w:rPr>
          <w:rFonts w:asciiTheme="majorHAnsi" w:hAnsiTheme="majorHAnsi" w:cs="Times New Roman"/>
          <w:sz w:val="20"/>
          <w:szCs w:val="20"/>
        </w:rPr>
      </w:pPr>
    </w:p>
    <w:p w:rsidR="009B7FE5" w:rsidRDefault="009B7FE5" w:rsidP="0004240A">
      <w:pPr>
        <w:tabs>
          <w:tab w:val="left" w:pos="1956"/>
        </w:tabs>
        <w:ind w:left="567"/>
        <w:rPr>
          <w:rFonts w:asciiTheme="majorHAnsi" w:hAnsiTheme="majorHAnsi" w:cs="Times New Roman"/>
          <w:sz w:val="20"/>
          <w:szCs w:val="20"/>
        </w:rPr>
      </w:pPr>
    </w:p>
    <w:p w:rsidR="009B7FE5" w:rsidRDefault="009B7FE5" w:rsidP="0004240A">
      <w:pPr>
        <w:tabs>
          <w:tab w:val="left" w:pos="1956"/>
        </w:tabs>
        <w:ind w:left="567"/>
        <w:rPr>
          <w:rFonts w:asciiTheme="majorHAnsi" w:hAnsiTheme="majorHAnsi" w:cs="Times New Roman"/>
          <w:sz w:val="20"/>
          <w:szCs w:val="20"/>
        </w:rPr>
      </w:pPr>
    </w:p>
    <w:p w:rsidR="009B7FE5" w:rsidRDefault="009B7FE5" w:rsidP="0004240A">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Select the verbalization text, press </w:t>
      </w:r>
      <w:proofErr w:type="spellStart"/>
      <w:r>
        <w:rPr>
          <w:rFonts w:asciiTheme="majorHAnsi" w:hAnsiTheme="majorHAnsi" w:cs="Times New Roman"/>
          <w:sz w:val="20"/>
          <w:szCs w:val="20"/>
        </w:rPr>
        <w:t>Ctrl+C</w:t>
      </w:r>
      <w:proofErr w:type="spellEnd"/>
      <w:r>
        <w:rPr>
          <w:rFonts w:asciiTheme="majorHAnsi" w:hAnsiTheme="majorHAnsi" w:cs="Times New Roman"/>
          <w:sz w:val="20"/>
          <w:szCs w:val="20"/>
        </w:rPr>
        <w:t xml:space="preserve"> to copy it to the clipboard, then drag a Model Note icon from the Toolbox to the document window, open the Notes Editor and press </w:t>
      </w:r>
      <w:proofErr w:type="spellStart"/>
      <w:r>
        <w:rPr>
          <w:rFonts w:asciiTheme="majorHAnsi" w:hAnsiTheme="majorHAnsi" w:cs="Times New Roman"/>
          <w:sz w:val="20"/>
          <w:szCs w:val="20"/>
        </w:rPr>
        <w:t>Ctrl+V</w:t>
      </w:r>
      <w:proofErr w:type="spellEnd"/>
      <w:r>
        <w:rPr>
          <w:rFonts w:asciiTheme="majorHAnsi" w:hAnsiTheme="majorHAnsi" w:cs="Times New Roman"/>
          <w:sz w:val="20"/>
          <w:szCs w:val="20"/>
        </w:rPr>
        <w:t xml:space="preserve"> to </w:t>
      </w:r>
      <w:r>
        <w:rPr>
          <w:rFonts w:asciiTheme="majorHAnsi" w:hAnsiTheme="majorHAnsi" w:cs="Times New Roman"/>
          <w:sz w:val="20"/>
          <w:szCs w:val="20"/>
        </w:rPr>
        <w:lastRenderedPageBreak/>
        <w:t>paste the verbalization into the model note. Press Enter after “Age” to move the where-clause to the second line, and press Backspace at the end to remove the extra blank line.</w:t>
      </w:r>
    </w:p>
    <w:p w:rsidR="009B7FE5" w:rsidRDefault="009B7FE5" w:rsidP="0004240A">
      <w:pPr>
        <w:tabs>
          <w:tab w:val="left" w:pos="1956"/>
        </w:tabs>
        <w:ind w:left="567"/>
        <w:rPr>
          <w:rFonts w:asciiTheme="majorHAnsi" w:hAnsiTheme="majorHAnsi" w:cs="Times New Roman"/>
          <w:sz w:val="20"/>
          <w:szCs w:val="20"/>
        </w:rPr>
      </w:pPr>
    </w:p>
    <w:p w:rsidR="009B7FE5" w:rsidRPr="0004240A" w:rsidRDefault="009B7FE5" w:rsidP="0004240A">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32992" behindDoc="1" locked="0" layoutInCell="1" allowOverlap="1" wp14:anchorId="4B474917" wp14:editId="08CBC1C3">
            <wp:simplePos x="0" y="0"/>
            <wp:positionH relativeFrom="column">
              <wp:posOffset>1047115</wp:posOffset>
            </wp:positionH>
            <wp:positionV relativeFrom="paragraph">
              <wp:posOffset>-1270</wp:posOffset>
            </wp:positionV>
            <wp:extent cx="3048000" cy="419100"/>
            <wp:effectExtent l="0" t="0" r="0" b="0"/>
            <wp:wrapNone/>
            <wp:docPr id="60" name="Picture 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3048000" cy="419100"/>
                    </a:xfrm>
                    <a:prstGeom prst="rect">
                      <a:avLst/>
                    </a:prstGeom>
                  </pic:spPr>
                </pic:pic>
              </a:graphicData>
            </a:graphic>
            <wp14:sizeRelH relativeFrom="page">
              <wp14:pctWidth>0</wp14:pctWidth>
            </wp14:sizeRelH>
            <wp14:sizeRelV relativeFrom="page">
              <wp14:pctHeight>0</wp14:pctHeight>
            </wp14:sizeRelV>
          </wp:anchor>
        </w:drawing>
      </w:r>
    </w:p>
    <w:p w:rsidR="0004240A" w:rsidRPr="0004240A" w:rsidRDefault="0004240A" w:rsidP="0004240A">
      <w:pPr>
        <w:tabs>
          <w:tab w:val="left" w:pos="1956"/>
        </w:tabs>
        <w:ind w:left="567"/>
        <w:rPr>
          <w:rFonts w:asciiTheme="majorHAnsi" w:hAnsiTheme="majorHAnsi" w:cs="Times New Roman"/>
          <w:sz w:val="20"/>
          <w:szCs w:val="20"/>
        </w:rPr>
      </w:pPr>
    </w:p>
    <w:p w:rsidR="00E26755" w:rsidRDefault="00E26755" w:rsidP="004E6C20">
      <w:pPr>
        <w:tabs>
          <w:tab w:val="left" w:pos="1956"/>
        </w:tabs>
        <w:ind w:left="567"/>
        <w:rPr>
          <w:rFonts w:asciiTheme="majorHAnsi" w:hAnsiTheme="majorHAnsi" w:cs="Times New Roman"/>
          <w:sz w:val="20"/>
          <w:szCs w:val="20"/>
        </w:rPr>
      </w:pPr>
    </w:p>
    <w:p w:rsidR="00F03BFB" w:rsidRDefault="009B7FE5"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The derivation rule for Teenager is now displayed on the diagram as shown.</w:t>
      </w:r>
      <w:r w:rsidR="00F03BFB">
        <w:rPr>
          <w:rFonts w:asciiTheme="majorHAnsi" w:hAnsiTheme="majorHAnsi" w:cs="Times New Roman"/>
          <w:sz w:val="20"/>
          <w:szCs w:val="20"/>
        </w:rPr>
        <w:t xml:space="preserve"> </w:t>
      </w:r>
    </w:p>
    <w:p w:rsidR="00E26755" w:rsidRDefault="009B7FE5"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34016" behindDoc="1" locked="0" layoutInCell="1" allowOverlap="1" wp14:anchorId="0BD5177B" wp14:editId="08F281A9">
            <wp:simplePos x="0" y="0"/>
            <wp:positionH relativeFrom="column">
              <wp:posOffset>1075690</wp:posOffset>
            </wp:positionH>
            <wp:positionV relativeFrom="paragraph">
              <wp:posOffset>162560</wp:posOffset>
            </wp:positionV>
            <wp:extent cx="3086100" cy="1356360"/>
            <wp:effectExtent l="0" t="0" r="0" b="0"/>
            <wp:wrapNone/>
            <wp:docPr id="61" name="Picture 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086100" cy="1356360"/>
                    </a:xfrm>
                    <a:prstGeom prst="rect">
                      <a:avLst/>
                    </a:prstGeom>
                  </pic:spPr>
                </pic:pic>
              </a:graphicData>
            </a:graphic>
            <wp14:sizeRelH relativeFrom="page">
              <wp14:pctWidth>0</wp14:pctWidth>
            </wp14:sizeRelH>
            <wp14:sizeRelV relativeFrom="page">
              <wp14:pctHeight>0</wp14:pctHeight>
            </wp14:sizeRelV>
          </wp:anchor>
        </w:drawing>
      </w:r>
    </w:p>
    <w:p w:rsidR="00E26755" w:rsidRDefault="00E26755" w:rsidP="004E6C20">
      <w:pPr>
        <w:tabs>
          <w:tab w:val="left" w:pos="1956"/>
        </w:tabs>
        <w:ind w:left="567"/>
        <w:rPr>
          <w:rFonts w:asciiTheme="majorHAnsi" w:hAnsiTheme="majorHAnsi" w:cs="Times New Roman"/>
          <w:sz w:val="20"/>
          <w:szCs w:val="20"/>
        </w:rPr>
      </w:pPr>
    </w:p>
    <w:p w:rsidR="00E26755" w:rsidRDefault="00E26755" w:rsidP="004E6C20">
      <w:pPr>
        <w:tabs>
          <w:tab w:val="left" w:pos="1956"/>
        </w:tabs>
        <w:ind w:left="567"/>
        <w:rPr>
          <w:rFonts w:asciiTheme="majorHAnsi" w:hAnsiTheme="majorHAnsi" w:cs="Times New Roman"/>
          <w:sz w:val="20"/>
          <w:szCs w:val="20"/>
        </w:rPr>
      </w:pPr>
    </w:p>
    <w:p w:rsidR="00E26755" w:rsidRDefault="00E26755" w:rsidP="004E6C20">
      <w:pPr>
        <w:tabs>
          <w:tab w:val="left" w:pos="1956"/>
        </w:tabs>
        <w:ind w:left="567"/>
        <w:rPr>
          <w:rFonts w:asciiTheme="majorHAnsi" w:hAnsiTheme="majorHAnsi" w:cs="Times New Roman"/>
          <w:sz w:val="20"/>
          <w:szCs w:val="20"/>
        </w:rPr>
      </w:pPr>
    </w:p>
    <w:p w:rsidR="00E26755" w:rsidRDefault="00E26755" w:rsidP="004E6C20">
      <w:pPr>
        <w:tabs>
          <w:tab w:val="left" w:pos="1956"/>
        </w:tabs>
        <w:ind w:left="567"/>
        <w:rPr>
          <w:rFonts w:asciiTheme="majorHAnsi" w:hAnsiTheme="majorHAnsi" w:cs="Times New Roman"/>
          <w:sz w:val="20"/>
          <w:szCs w:val="20"/>
        </w:rPr>
      </w:pPr>
    </w:p>
    <w:p w:rsidR="00E26755" w:rsidRDefault="00E26755" w:rsidP="004E6C20">
      <w:pPr>
        <w:tabs>
          <w:tab w:val="left" w:pos="1956"/>
        </w:tabs>
        <w:ind w:left="567"/>
        <w:rPr>
          <w:rFonts w:asciiTheme="majorHAnsi" w:hAnsiTheme="majorHAnsi" w:cs="Times New Roman"/>
          <w:sz w:val="20"/>
          <w:szCs w:val="20"/>
        </w:rPr>
      </w:pPr>
    </w:p>
    <w:p w:rsidR="00E26755" w:rsidRDefault="00E26755" w:rsidP="004E6C20">
      <w:pPr>
        <w:tabs>
          <w:tab w:val="left" w:pos="1956"/>
        </w:tabs>
        <w:ind w:left="567"/>
        <w:rPr>
          <w:rFonts w:asciiTheme="majorHAnsi" w:hAnsiTheme="majorHAnsi" w:cs="Times New Roman"/>
          <w:sz w:val="20"/>
          <w:szCs w:val="20"/>
        </w:rPr>
      </w:pPr>
    </w:p>
    <w:p w:rsidR="00E26755" w:rsidRDefault="00E26755" w:rsidP="004E6C20">
      <w:pPr>
        <w:tabs>
          <w:tab w:val="left" w:pos="1956"/>
        </w:tabs>
        <w:ind w:left="567"/>
        <w:rPr>
          <w:rFonts w:asciiTheme="majorHAnsi" w:hAnsiTheme="majorHAnsi" w:cs="Times New Roman"/>
          <w:sz w:val="20"/>
          <w:szCs w:val="20"/>
        </w:rPr>
      </w:pPr>
    </w:p>
    <w:p w:rsidR="00CE3809" w:rsidRDefault="00CE3809" w:rsidP="004E6C20">
      <w:pPr>
        <w:tabs>
          <w:tab w:val="left" w:pos="1956"/>
        </w:tabs>
        <w:ind w:left="567"/>
        <w:rPr>
          <w:rFonts w:asciiTheme="majorHAnsi" w:hAnsiTheme="majorHAnsi" w:cs="Times New Roman"/>
          <w:sz w:val="20"/>
          <w:szCs w:val="20"/>
        </w:rPr>
      </w:pPr>
    </w:p>
    <w:p w:rsidR="00CE3809" w:rsidRDefault="00CE3809" w:rsidP="004E6C20">
      <w:pPr>
        <w:tabs>
          <w:tab w:val="left" w:pos="1956"/>
        </w:tabs>
        <w:ind w:left="567"/>
        <w:rPr>
          <w:rFonts w:asciiTheme="majorHAnsi" w:hAnsiTheme="majorHAnsi" w:cs="Times New Roman"/>
          <w:sz w:val="20"/>
          <w:szCs w:val="20"/>
        </w:rPr>
      </w:pPr>
    </w:p>
    <w:p w:rsidR="00F03BFB" w:rsidRPr="00F03BFB" w:rsidRDefault="00F03BFB" w:rsidP="00F03BFB">
      <w:pPr>
        <w:tabs>
          <w:tab w:val="left" w:pos="1956"/>
        </w:tabs>
        <w:ind w:left="567"/>
        <w:rPr>
          <w:rFonts w:asciiTheme="majorHAnsi" w:hAnsiTheme="majorHAnsi" w:cs="Times New Roman"/>
          <w:sz w:val="20"/>
          <w:szCs w:val="20"/>
        </w:rPr>
      </w:pPr>
      <w:r w:rsidRPr="00F03BFB">
        <w:rPr>
          <w:rFonts w:asciiTheme="majorHAnsi" w:hAnsiTheme="majorHAnsi" w:cs="Times New Roman"/>
          <w:sz w:val="20"/>
          <w:szCs w:val="20"/>
        </w:rPr>
        <w:t xml:space="preserve">The subtype </w:t>
      </w:r>
      <w:proofErr w:type="spellStart"/>
      <w:r w:rsidRPr="00F03BFB">
        <w:rPr>
          <w:rFonts w:asciiTheme="majorHAnsi" w:hAnsiTheme="majorHAnsi" w:cs="Times New Roman"/>
          <w:sz w:val="20"/>
          <w:szCs w:val="20"/>
        </w:rPr>
        <w:t>OverdrawnPerson</w:t>
      </w:r>
      <w:proofErr w:type="spellEnd"/>
      <w:r w:rsidRPr="00F03BFB">
        <w:rPr>
          <w:rFonts w:asciiTheme="majorHAnsi" w:hAnsiTheme="majorHAnsi" w:cs="Times New Roman"/>
          <w:sz w:val="20"/>
          <w:szCs w:val="20"/>
        </w:rPr>
        <w:t xml:space="preserve"> </w:t>
      </w:r>
      <w:r>
        <w:rPr>
          <w:rFonts w:asciiTheme="majorHAnsi" w:hAnsiTheme="majorHAnsi" w:cs="Times New Roman"/>
          <w:sz w:val="20"/>
          <w:szCs w:val="20"/>
        </w:rPr>
        <w:t>is</w:t>
      </w:r>
      <w:r w:rsidRPr="00F03BFB">
        <w:rPr>
          <w:rFonts w:asciiTheme="majorHAnsi" w:hAnsiTheme="majorHAnsi" w:cs="Times New Roman"/>
          <w:sz w:val="20"/>
          <w:szCs w:val="20"/>
        </w:rPr>
        <w:t xml:space="preserve"> defined in FORML as</w:t>
      </w:r>
      <w:r>
        <w:rPr>
          <w:rFonts w:asciiTheme="majorHAnsi" w:hAnsiTheme="majorHAnsi" w:cs="Times New Roman"/>
          <w:sz w:val="20"/>
          <w:szCs w:val="20"/>
        </w:rPr>
        <w:t xml:space="preserve">: </w:t>
      </w:r>
      <w:r w:rsidRPr="00F03BFB">
        <w:rPr>
          <w:rFonts w:ascii="Arial Narrow" w:hAnsi="Arial Narrow" w:cs="Times New Roman"/>
          <w:sz w:val="18"/>
          <w:szCs w:val="18"/>
        </w:rPr>
        <w:t>“</w:t>
      </w:r>
      <w:r w:rsidRPr="00F03BFB">
        <w:rPr>
          <w:rFonts w:ascii="Arial Narrow" w:hAnsi="Arial Narrow" w:cs="Times New Roman"/>
          <w:b/>
          <w:sz w:val="18"/>
          <w:szCs w:val="18"/>
        </w:rPr>
        <w:t xml:space="preserve">*Each </w:t>
      </w:r>
      <w:proofErr w:type="spellStart"/>
      <w:r w:rsidRPr="00F03BFB">
        <w:rPr>
          <w:rFonts w:ascii="Arial Narrow" w:hAnsi="Arial Narrow" w:cs="Times New Roman"/>
          <w:sz w:val="18"/>
          <w:szCs w:val="18"/>
        </w:rPr>
        <w:t>OverdrawnPerson</w:t>
      </w:r>
      <w:proofErr w:type="spellEnd"/>
      <w:r w:rsidRPr="00F03BFB">
        <w:rPr>
          <w:rFonts w:ascii="Arial Narrow" w:hAnsi="Arial Narrow" w:cs="Times New Roman"/>
          <w:sz w:val="18"/>
          <w:szCs w:val="18"/>
        </w:rPr>
        <w:t xml:space="preserve"> </w:t>
      </w:r>
      <w:r w:rsidRPr="00F03BFB">
        <w:rPr>
          <w:rFonts w:ascii="Arial Narrow" w:hAnsi="Arial Narrow" w:cs="Times New Roman"/>
          <w:b/>
          <w:sz w:val="18"/>
          <w:szCs w:val="18"/>
        </w:rPr>
        <w:t>is a</w:t>
      </w:r>
      <w:r w:rsidRPr="00F03BFB">
        <w:rPr>
          <w:rFonts w:ascii="Arial Narrow" w:hAnsi="Arial Narrow" w:cs="Times New Roman"/>
          <w:sz w:val="18"/>
          <w:szCs w:val="18"/>
        </w:rPr>
        <w:t xml:space="preserve"> Person </w:t>
      </w:r>
      <w:r w:rsidRPr="00F03BFB">
        <w:rPr>
          <w:rFonts w:ascii="Arial Narrow" w:hAnsi="Arial Narrow" w:cs="Times New Roman"/>
          <w:b/>
          <w:sz w:val="18"/>
          <w:szCs w:val="18"/>
        </w:rPr>
        <w:t>who</w:t>
      </w:r>
      <w:r w:rsidRPr="00F03BFB">
        <w:rPr>
          <w:rFonts w:ascii="Arial Narrow" w:hAnsi="Arial Narrow" w:cs="Times New Roman"/>
          <w:sz w:val="18"/>
          <w:szCs w:val="18"/>
        </w:rPr>
        <w:t xml:space="preserve"> has </w:t>
      </w:r>
      <w:proofErr w:type="spellStart"/>
      <w:r w:rsidRPr="00F03BFB">
        <w:rPr>
          <w:rFonts w:ascii="Arial Narrow" w:hAnsi="Arial Narrow" w:cs="Times New Roman"/>
          <w:sz w:val="18"/>
          <w:szCs w:val="18"/>
        </w:rPr>
        <w:t>BankBalance</w:t>
      </w:r>
      <w:proofErr w:type="spellEnd"/>
      <w:r w:rsidRPr="00F03BFB">
        <w:rPr>
          <w:rFonts w:ascii="Arial Narrow" w:hAnsi="Arial Narrow" w:cs="Times New Roman"/>
          <w:sz w:val="18"/>
          <w:szCs w:val="18"/>
        </w:rPr>
        <w:t xml:space="preserve"> &lt; 0</w:t>
      </w:r>
      <w:r>
        <w:rPr>
          <w:rFonts w:ascii="Arial Narrow" w:hAnsi="Arial Narrow" w:cs="Times New Roman"/>
          <w:sz w:val="18"/>
          <w:szCs w:val="18"/>
        </w:rPr>
        <w:t xml:space="preserve"> USD</w:t>
      </w:r>
      <w:r w:rsidRPr="00F03BFB">
        <w:rPr>
          <w:rFonts w:ascii="Arial Narrow" w:hAnsi="Arial Narrow" w:cs="Times New Roman"/>
          <w:sz w:val="18"/>
          <w:szCs w:val="18"/>
        </w:rPr>
        <w:t>.</w:t>
      </w:r>
      <w:r>
        <w:rPr>
          <w:rFonts w:asciiTheme="majorHAnsi" w:hAnsiTheme="majorHAnsi" w:cs="Times New Roman"/>
          <w:sz w:val="20"/>
          <w:szCs w:val="20"/>
        </w:rPr>
        <w:t xml:space="preserve">”. </w:t>
      </w:r>
      <w:r w:rsidRPr="00F03BFB">
        <w:rPr>
          <w:rFonts w:asciiTheme="majorHAnsi" w:hAnsiTheme="majorHAnsi" w:cs="Times New Roman"/>
          <w:sz w:val="20"/>
          <w:szCs w:val="20"/>
        </w:rPr>
        <w:t xml:space="preserve">The </w:t>
      </w:r>
      <w:r w:rsidR="00B05B77">
        <w:rPr>
          <w:rFonts w:asciiTheme="majorHAnsi" w:hAnsiTheme="majorHAnsi" w:cs="Times New Roman"/>
          <w:sz w:val="20"/>
          <w:szCs w:val="20"/>
        </w:rPr>
        <w:t xml:space="preserve">USD </w:t>
      </w:r>
      <w:r w:rsidRPr="00F03BFB">
        <w:rPr>
          <w:rFonts w:asciiTheme="majorHAnsi" w:hAnsiTheme="majorHAnsi" w:cs="Times New Roman"/>
          <w:sz w:val="20"/>
          <w:szCs w:val="20"/>
        </w:rPr>
        <w:t xml:space="preserve">reference mode for </w:t>
      </w:r>
      <w:proofErr w:type="spellStart"/>
      <w:r w:rsidRPr="00F03BFB">
        <w:rPr>
          <w:rFonts w:asciiTheme="majorHAnsi" w:hAnsiTheme="majorHAnsi" w:cs="Times New Roman"/>
          <w:sz w:val="20"/>
          <w:szCs w:val="20"/>
        </w:rPr>
        <w:t>BankBalance</w:t>
      </w:r>
      <w:proofErr w:type="spellEnd"/>
      <w:r w:rsidRPr="00F03BFB">
        <w:rPr>
          <w:rFonts w:asciiTheme="majorHAnsi" w:hAnsiTheme="majorHAnsi" w:cs="Times New Roman"/>
          <w:sz w:val="20"/>
          <w:szCs w:val="20"/>
        </w:rPr>
        <w:t xml:space="preserve"> </w:t>
      </w:r>
      <w:r w:rsidR="00B05B77">
        <w:rPr>
          <w:rFonts w:asciiTheme="majorHAnsi" w:hAnsiTheme="majorHAnsi" w:cs="Times New Roman"/>
          <w:sz w:val="20"/>
          <w:szCs w:val="20"/>
        </w:rPr>
        <w:t>indicates</w:t>
      </w:r>
      <w:r w:rsidRPr="00F03BFB">
        <w:rPr>
          <w:rFonts w:asciiTheme="majorHAnsi" w:hAnsiTheme="majorHAnsi" w:cs="Times New Roman"/>
          <w:sz w:val="20"/>
          <w:szCs w:val="20"/>
        </w:rPr>
        <w:t xml:space="preserve"> </w:t>
      </w:r>
      <w:r w:rsidR="00B05B77">
        <w:rPr>
          <w:rFonts w:asciiTheme="majorHAnsi" w:hAnsiTheme="majorHAnsi" w:cs="Times New Roman"/>
          <w:sz w:val="20"/>
          <w:szCs w:val="20"/>
        </w:rPr>
        <w:t xml:space="preserve">the currency unit is </w:t>
      </w:r>
      <w:r w:rsidRPr="00F03BFB">
        <w:rPr>
          <w:rFonts w:asciiTheme="majorHAnsi" w:hAnsiTheme="majorHAnsi" w:cs="Times New Roman"/>
          <w:sz w:val="20"/>
          <w:szCs w:val="20"/>
        </w:rPr>
        <w:t xml:space="preserve">US </w:t>
      </w:r>
      <w:r w:rsidR="00B05B77">
        <w:rPr>
          <w:rFonts w:asciiTheme="majorHAnsi" w:hAnsiTheme="majorHAnsi" w:cs="Times New Roman"/>
          <w:sz w:val="20"/>
          <w:szCs w:val="20"/>
        </w:rPr>
        <w:t>dollars</w:t>
      </w:r>
      <w:r w:rsidRPr="00F03BFB">
        <w:rPr>
          <w:rFonts w:asciiTheme="majorHAnsi" w:hAnsiTheme="majorHAnsi" w:cs="Times New Roman"/>
          <w:sz w:val="20"/>
          <w:szCs w:val="20"/>
        </w:rPr>
        <w:t xml:space="preserve">, so the condition </w:t>
      </w:r>
      <w:proofErr w:type="spellStart"/>
      <w:r w:rsidRPr="00F03BFB">
        <w:rPr>
          <w:rFonts w:asciiTheme="majorHAnsi" w:hAnsiTheme="majorHAnsi" w:cs="Times New Roman"/>
          <w:sz w:val="20"/>
          <w:szCs w:val="20"/>
        </w:rPr>
        <w:t>BankBalance</w:t>
      </w:r>
      <w:proofErr w:type="spellEnd"/>
      <w:r w:rsidRPr="00F03BFB">
        <w:rPr>
          <w:rFonts w:asciiTheme="majorHAnsi" w:hAnsiTheme="majorHAnsi" w:cs="Times New Roman"/>
          <w:sz w:val="20"/>
          <w:szCs w:val="20"/>
        </w:rPr>
        <w:t xml:space="preserve"> &lt; 0 </w:t>
      </w:r>
      <w:r>
        <w:rPr>
          <w:rFonts w:asciiTheme="majorHAnsi" w:hAnsiTheme="majorHAnsi" w:cs="Times New Roman"/>
          <w:sz w:val="20"/>
          <w:szCs w:val="20"/>
        </w:rPr>
        <w:t xml:space="preserve">USD </w:t>
      </w:r>
      <w:r w:rsidRPr="00F03BFB">
        <w:rPr>
          <w:rFonts w:asciiTheme="majorHAnsi" w:hAnsiTheme="majorHAnsi" w:cs="Times New Roman"/>
          <w:sz w:val="20"/>
          <w:szCs w:val="20"/>
        </w:rPr>
        <w:t>mean</w:t>
      </w:r>
      <w:r>
        <w:rPr>
          <w:rFonts w:asciiTheme="majorHAnsi" w:hAnsiTheme="majorHAnsi" w:cs="Times New Roman"/>
          <w:sz w:val="20"/>
          <w:szCs w:val="20"/>
        </w:rPr>
        <w:t>s</w:t>
      </w:r>
      <w:r w:rsidRPr="00F03BFB">
        <w:rPr>
          <w:rFonts w:asciiTheme="majorHAnsi" w:hAnsiTheme="majorHAnsi" w:cs="Times New Roman"/>
          <w:sz w:val="20"/>
          <w:szCs w:val="20"/>
        </w:rPr>
        <w:t xml:space="preserve"> a negative amount of money in US dollars (so the bank account is overdrawn). </w:t>
      </w:r>
    </w:p>
    <w:p w:rsidR="00F03BFB" w:rsidRPr="00F03BFB" w:rsidRDefault="00F03BFB" w:rsidP="00F03BFB">
      <w:pPr>
        <w:tabs>
          <w:tab w:val="left" w:pos="1956"/>
        </w:tabs>
        <w:ind w:left="567"/>
        <w:rPr>
          <w:rFonts w:asciiTheme="majorHAnsi" w:hAnsiTheme="majorHAnsi" w:cs="Times New Roman"/>
          <w:sz w:val="20"/>
          <w:szCs w:val="20"/>
        </w:rPr>
      </w:pPr>
    </w:p>
    <w:p w:rsidR="00F03BFB" w:rsidRPr="00F03BFB" w:rsidRDefault="00F03BFB" w:rsidP="00F03BFB">
      <w:pPr>
        <w:tabs>
          <w:tab w:val="left" w:pos="1956"/>
        </w:tabs>
        <w:ind w:left="567"/>
        <w:rPr>
          <w:rFonts w:asciiTheme="majorHAnsi" w:hAnsiTheme="majorHAnsi" w:cs="Times New Roman"/>
          <w:sz w:val="20"/>
          <w:szCs w:val="20"/>
        </w:rPr>
      </w:pPr>
      <w:r w:rsidRPr="00F03BFB">
        <w:rPr>
          <w:rFonts w:asciiTheme="majorHAnsi" w:hAnsiTheme="majorHAnsi" w:cs="Times New Roman"/>
          <w:sz w:val="20"/>
          <w:szCs w:val="20"/>
        </w:rPr>
        <w:t xml:space="preserve">The derivation path for this rule may be entered in the Model Browser as follows. Right-click </w:t>
      </w:r>
      <w:proofErr w:type="spellStart"/>
      <w:r w:rsidRPr="00B05B77">
        <w:rPr>
          <w:rFonts w:ascii="Arial Narrow" w:hAnsi="Arial Narrow" w:cs="Times New Roman"/>
          <w:sz w:val="18"/>
          <w:szCs w:val="18"/>
        </w:rPr>
        <w:t>OverdrawnPerson</w:t>
      </w:r>
      <w:proofErr w:type="spellEnd"/>
      <w:r w:rsidRPr="00F03BFB">
        <w:rPr>
          <w:rFonts w:asciiTheme="majorHAnsi" w:hAnsiTheme="majorHAnsi" w:cs="Times New Roman"/>
          <w:sz w:val="20"/>
          <w:szCs w:val="20"/>
        </w:rPr>
        <w:t xml:space="preserve">, select </w:t>
      </w:r>
      <w:r w:rsidR="00B05B77" w:rsidRPr="00B05B77">
        <w:rPr>
          <w:rFonts w:ascii="Arial Narrow" w:hAnsi="Arial Narrow" w:cs="Times New Roman"/>
          <w:sz w:val="18"/>
          <w:szCs w:val="18"/>
        </w:rPr>
        <w:t>Add</w:t>
      </w:r>
      <w:r w:rsidRPr="00B05B77">
        <w:rPr>
          <w:rFonts w:ascii="Arial Narrow" w:hAnsi="Arial Narrow" w:cs="Times New Roman"/>
          <w:sz w:val="18"/>
          <w:szCs w:val="18"/>
        </w:rPr>
        <w:t xml:space="preserve"> Derivation Rule</w:t>
      </w:r>
      <w:r w:rsidRPr="00F03BFB">
        <w:rPr>
          <w:rFonts w:asciiTheme="majorHAnsi" w:hAnsiTheme="majorHAnsi" w:cs="Times New Roman"/>
          <w:sz w:val="20"/>
          <w:szCs w:val="20"/>
        </w:rPr>
        <w:t xml:space="preserve"> from the context menu, then double-click </w:t>
      </w:r>
      <w:r w:rsidRPr="00B05B77">
        <w:rPr>
          <w:rFonts w:ascii="Arial Narrow" w:hAnsi="Arial Narrow" w:cs="Times New Roman"/>
          <w:sz w:val="18"/>
          <w:szCs w:val="18"/>
        </w:rPr>
        <w:t>Person</w:t>
      </w:r>
      <w:r w:rsidRPr="00F03BFB">
        <w:rPr>
          <w:rFonts w:asciiTheme="majorHAnsi" w:hAnsiTheme="majorHAnsi" w:cs="Times New Roman"/>
          <w:sz w:val="20"/>
          <w:szCs w:val="20"/>
        </w:rPr>
        <w:t xml:space="preserve"> to select it as the root object type. </w:t>
      </w:r>
    </w:p>
    <w:p w:rsidR="009B7FE5" w:rsidRDefault="009B7FE5" w:rsidP="004E6C20">
      <w:pPr>
        <w:tabs>
          <w:tab w:val="left" w:pos="1956"/>
        </w:tabs>
        <w:ind w:left="567"/>
        <w:rPr>
          <w:rFonts w:asciiTheme="majorHAnsi" w:hAnsiTheme="majorHAnsi" w:cs="Times New Roman"/>
          <w:sz w:val="20"/>
          <w:szCs w:val="20"/>
        </w:rPr>
      </w:pPr>
    </w:p>
    <w:p w:rsidR="009B7FE5" w:rsidRDefault="0096752D"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35040" behindDoc="1" locked="0" layoutInCell="1" allowOverlap="1" wp14:anchorId="5A64D7CE" wp14:editId="69B7E881">
            <wp:simplePos x="0" y="0"/>
            <wp:positionH relativeFrom="column">
              <wp:posOffset>711200</wp:posOffset>
            </wp:positionH>
            <wp:positionV relativeFrom="paragraph">
              <wp:posOffset>98425</wp:posOffset>
            </wp:positionV>
            <wp:extent cx="1729740" cy="541020"/>
            <wp:effectExtent l="0" t="0" r="3810" b="0"/>
            <wp:wrapNone/>
            <wp:docPr id="62" name="Picture 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1729740" cy="5410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736064" behindDoc="1" locked="0" layoutInCell="1" allowOverlap="1" wp14:anchorId="4F5F8191" wp14:editId="1DFA7650">
            <wp:simplePos x="0" y="0"/>
            <wp:positionH relativeFrom="column">
              <wp:posOffset>3608559</wp:posOffset>
            </wp:positionH>
            <wp:positionV relativeFrom="paragraph">
              <wp:posOffset>-17633</wp:posOffset>
            </wp:positionV>
            <wp:extent cx="1844040" cy="876300"/>
            <wp:effectExtent l="0" t="0" r="3810" b="0"/>
            <wp:wrapNone/>
            <wp:docPr id="63" name="Picture 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1844040" cy="876300"/>
                    </a:xfrm>
                    <a:prstGeom prst="rect">
                      <a:avLst/>
                    </a:prstGeom>
                  </pic:spPr>
                </pic:pic>
              </a:graphicData>
            </a:graphic>
            <wp14:sizeRelH relativeFrom="page">
              <wp14:pctWidth>0</wp14:pctWidth>
            </wp14:sizeRelH>
            <wp14:sizeRelV relativeFrom="page">
              <wp14:pctHeight>0</wp14:pctHeight>
            </wp14:sizeRelV>
          </wp:anchor>
        </w:drawing>
      </w:r>
    </w:p>
    <w:p w:rsidR="009B7FE5" w:rsidRDefault="009B7FE5" w:rsidP="004E6C20">
      <w:pPr>
        <w:tabs>
          <w:tab w:val="left" w:pos="1956"/>
        </w:tabs>
        <w:ind w:left="567"/>
        <w:rPr>
          <w:rFonts w:asciiTheme="majorHAnsi" w:hAnsiTheme="majorHAnsi" w:cs="Times New Roman"/>
          <w:sz w:val="20"/>
          <w:szCs w:val="20"/>
        </w:rPr>
      </w:pPr>
    </w:p>
    <w:p w:rsidR="009B7FE5" w:rsidRPr="00B20E00" w:rsidRDefault="0096752D" w:rsidP="004E6C20">
      <w:pPr>
        <w:tabs>
          <w:tab w:val="left" w:pos="1956"/>
        </w:tabs>
        <w:ind w:left="567"/>
        <w:rPr>
          <w:rFonts w:asciiTheme="majorHAnsi" w:hAnsiTheme="majorHAnsi" w:cs="Times New Roman"/>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9B7FE5" w:rsidRDefault="009B7FE5" w:rsidP="004E6C20">
      <w:pPr>
        <w:tabs>
          <w:tab w:val="left" w:pos="1956"/>
        </w:tabs>
        <w:ind w:left="567"/>
        <w:rPr>
          <w:rFonts w:asciiTheme="majorHAnsi" w:hAnsiTheme="majorHAnsi" w:cs="Times New Roman"/>
          <w:sz w:val="20"/>
          <w:szCs w:val="20"/>
        </w:rPr>
      </w:pPr>
    </w:p>
    <w:p w:rsidR="009B7FE5" w:rsidRPr="00B20E00" w:rsidRDefault="009B7FE5" w:rsidP="004E6C20">
      <w:pPr>
        <w:tabs>
          <w:tab w:val="left" w:pos="1956"/>
        </w:tabs>
        <w:ind w:left="567"/>
        <w:rPr>
          <w:rFonts w:asciiTheme="majorHAnsi" w:hAnsiTheme="majorHAnsi" w:cs="Times New Roman"/>
          <w:sz w:val="16"/>
          <w:szCs w:val="16"/>
        </w:rPr>
      </w:pPr>
    </w:p>
    <w:p w:rsidR="009B7FE5" w:rsidRDefault="009B7FE5" w:rsidP="004E6C20">
      <w:pPr>
        <w:tabs>
          <w:tab w:val="left" w:pos="1956"/>
        </w:tabs>
        <w:ind w:left="567"/>
        <w:rPr>
          <w:rFonts w:asciiTheme="majorHAnsi" w:hAnsiTheme="majorHAnsi" w:cs="Times New Roman"/>
          <w:sz w:val="20"/>
          <w:szCs w:val="20"/>
        </w:rPr>
      </w:pPr>
    </w:p>
    <w:p w:rsidR="00794359" w:rsidRDefault="00794359" w:rsidP="0096752D">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37088" behindDoc="1" locked="0" layoutInCell="1" allowOverlap="1" wp14:anchorId="2C999E5A" wp14:editId="1C5C9A85">
            <wp:simplePos x="0" y="0"/>
            <wp:positionH relativeFrom="column">
              <wp:posOffset>3474720</wp:posOffset>
            </wp:positionH>
            <wp:positionV relativeFrom="paragraph">
              <wp:posOffset>20955</wp:posOffset>
            </wp:positionV>
            <wp:extent cx="1981200" cy="1005840"/>
            <wp:effectExtent l="0" t="0" r="0" b="3810"/>
            <wp:wrapSquare wrapText="bothSides"/>
            <wp:docPr id="64" name="Picture 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1981200" cy="1005840"/>
                    </a:xfrm>
                    <a:prstGeom prst="rect">
                      <a:avLst/>
                    </a:prstGeom>
                  </pic:spPr>
                </pic:pic>
              </a:graphicData>
            </a:graphic>
            <wp14:sizeRelH relativeFrom="page">
              <wp14:pctWidth>0</wp14:pctWidth>
            </wp14:sizeRelH>
            <wp14:sizeRelV relativeFrom="page">
              <wp14:pctHeight>0</wp14:pctHeight>
            </wp14:sizeRelV>
          </wp:anchor>
        </w:drawing>
      </w:r>
      <w:r w:rsidR="0096752D" w:rsidRPr="0096752D">
        <w:rPr>
          <w:rFonts w:asciiTheme="majorHAnsi" w:hAnsiTheme="majorHAnsi" w:cs="Times New Roman"/>
          <w:sz w:val="20"/>
          <w:szCs w:val="20"/>
        </w:rPr>
        <w:t>Double-click &lt;</w:t>
      </w:r>
      <w:r w:rsidR="0096752D" w:rsidRPr="0096752D">
        <w:rPr>
          <w:rFonts w:ascii="Arial Narrow" w:hAnsi="Arial Narrow" w:cs="Times New Roman"/>
          <w:sz w:val="18"/>
          <w:szCs w:val="18"/>
        </w:rPr>
        <w:t xml:space="preserve">Person&gt; has </w:t>
      </w:r>
      <w:proofErr w:type="spellStart"/>
      <w:r w:rsidR="0096752D" w:rsidRPr="0096752D">
        <w:rPr>
          <w:rFonts w:ascii="Arial Narrow" w:hAnsi="Arial Narrow" w:cs="Times New Roman"/>
          <w:sz w:val="18"/>
          <w:szCs w:val="18"/>
        </w:rPr>
        <w:t>BankBalance</w:t>
      </w:r>
      <w:proofErr w:type="spellEnd"/>
      <w:r w:rsidR="0096752D" w:rsidRPr="0096752D">
        <w:rPr>
          <w:rFonts w:asciiTheme="majorHAnsi" w:hAnsiTheme="majorHAnsi" w:cs="Times New Roman"/>
          <w:sz w:val="20"/>
          <w:szCs w:val="20"/>
        </w:rPr>
        <w:t xml:space="preserve"> to add </w:t>
      </w:r>
      <w:r w:rsidR="0096752D">
        <w:rPr>
          <w:rFonts w:asciiTheme="majorHAnsi" w:hAnsiTheme="majorHAnsi" w:cs="Times New Roman"/>
          <w:sz w:val="20"/>
          <w:szCs w:val="20"/>
        </w:rPr>
        <w:t>this to the path</w:t>
      </w:r>
      <w:r w:rsidR="0096752D" w:rsidRPr="0096752D">
        <w:rPr>
          <w:rFonts w:asciiTheme="majorHAnsi" w:hAnsiTheme="majorHAnsi" w:cs="Times New Roman"/>
          <w:sz w:val="20"/>
          <w:szCs w:val="20"/>
        </w:rPr>
        <w:t xml:space="preserve">. </w:t>
      </w:r>
    </w:p>
    <w:p w:rsidR="00794359" w:rsidRDefault="00794359" w:rsidP="0096752D">
      <w:pPr>
        <w:tabs>
          <w:tab w:val="left" w:pos="1956"/>
        </w:tabs>
        <w:ind w:left="567"/>
        <w:rPr>
          <w:rFonts w:asciiTheme="majorHAnsi" w:hAnsiTheme="majorHAnsi" w:cs="Times New Roman"/>
          <w:sz w:val="20"/>
          <w:szCs w:val="20"/>
        </w:rPr>
      </w:pPr>
    </w:p>
    <w:p w:rsidR="00794359" w:rsidRDefault="00794359" w:rsidP="0096752D">
      <w:pPr>
        <w:tabs>
          <w:tab w:val="left" w:pos="1956"/>
        </w:tabs>
        <w:ind w:left="567"/>
        <w:rPr>
          <w:rFonts w:asciiTheme="majorHAnsi" w:hAnsiTheme="majorHAnsi" w:cs="Times New Roman"/>
          <w:sz w:val="20"/>
          <w:szCs w:val="20"/>
        </w:rPr>
      </w:pPr>
    </w:p>
    <w:p w:rsidR="00794359" w:rsidRDefault="00794359" w:rsidP="0096752D">
      <w:pPr>
        <w:tabs>
          <w:tab w:val="left" w:pos="1956"/>
        </w:tabs>
        <w:ind w:left="567"/>
        <w:rPr>
          <w:rFonts w:asciiTheme="majorHAnsi" w:hAnsiTheme="majorHAnsi" w:cs="Times New Roman"/>
          <w:sz w:val="20"/>
          <w:szCs w:val="20"/>
        </w:rPr>
      </w:pPr>
    </w:p>
    <w:p w:rsidR="00794359" w:rsidRDefault="00794359" w:rsidP="0096752D">
      <w:pPr>
        <w:tabs>
          <w:tab w:val="left" w:pos="1956"/>
        </w:tabs>
        <w:ind w:left="567"/>
        <w:rPr>
          <w:rFonts w:asciiTheme="majorHAnsi" w:hAnsiTheme="majorHAnsi" w:cs="Times New Roman"/>
          <w:sz w:val="20"/>
          <w:szCs w:val="20"/>
        </w:rPr>
      </w:pPr>
    </w:p>
    <w:p w:rsidR="00794359" w:rsidRDefault="00794359" w:rsidP="0096752D">
      <w:pPr>
        <w:tabs>
          <w:tab w:val="left" w:pos="1956"/>
        </w:tabs>
        <w:ind w:left="567"/>
        <w:rPr>
          <w:rFonts w:asciiTheme="majorHAnsi" w:hAnsiTheme="majorHAnsi" w:cs="Times New Roman"/>
          <w:sz w:val="20"/>
          <w:szCs w:val="20"/>
        </w:rPr>
      </w:pPr>
    </w:p>
    <w:p w:rsidR="0096752D" w:rsidRPr="0096752D" w:rsidRDefault="0096752D" w:rsidP="0096752D">
      <w:pPr>
        <w:tabs>
          <w:tab w:val="left" w:pos="1956"/>
        </w:tabs>
        <w:ind w:left="567"/>
        <w:rPr>
          <w:rFonts w:asciiTheme="majorHAnsi" w:hAnsiTheme="majorHAnsi" w:cs="Times New Roman"/>
          <w:sz w:val="20"/>
          <w:szCs w:val="20"/>
        </w:rPr>
      </w:pPr>
      <w:r w:rsidRPr="0096752D">
        <w:rPr>
          <w:rFonts w:asciiTheme="majorHAnsi" w:hAnsiTheme="majorHAnsi" w:cs="Times New Roman"/>
          <w:sz w:val="20"/>
          <w:szCs w:val="20"/>
        </w:rPr>
        <w:t xml:space="preserve">Select the </w:t>
      </w:r>
      <w:proofErr w:type="spellStart"/>
      <w:r w:rsidRPr="0096752D">
        <w:rPr>
          <w:rFonts w:ascii="Arial Narrow" w:hAnsi="Arial Narrow" w:cs="Times New Roman"/>
          <w:sz w:val="18"/>
          <w:szCs w:val="18"/>
        </w:rPr>
        <w:t>BankBalance</w:t>
      </w:r>
      <w:proofErr w:type="spellEnd"/>
      <w:r w:rsidRPr="0096752D">
        <w:rPr>
          <w:rFonts w:asciiTheme="majorHAnsi" w:hAnsiTheme="majorHAnsi" w:cs="Times New Roman"/>
          <w:sz w:val="20"/>
          <w:szCs w:val="20"/>
        </w:rPr>
        <w:t xml:space="preserve"> </w:t>
      </w:r>
      <w:r>
        <w:rPr>
          <w:rFonts w:asciiTheme="majorHAnsi" w:hAnsiTheme="majorHAnsi" w:cs="Times New Roman"/>
          <w:sz w:val="20"/>
          <w:szCs w:val="20"/>
        </w:rPr>
        <w:t>variable</w:t>
      </w:r>
      <w:r w:rsidRPr="0096752D">
        <w:rPr>
          <w:rFonts w:asciiTheme="majorHAnsi" w:hAnsiTheme="majorHAnsi" w:cs="Times New Roman"/>
          <w:sz w:val="20"/>
          <w:szCs w:val="20"/>
        </w:rPr>
        <w:t xml:space="preserve">, and in the Properties </w:t>
      </w:r>
      <w:r>
        <w:rPr>
          <w:rFonts w:asciiTheme="majorHAnsi" w:hAnsiTheme="majorHAnsi" w:cs="Times New Roman"/>
          <w:sz w:val="20"/>
          <w:szCs w:val="20"/>
        </w:rPr>
        <w:t>w</w:t>
      </w:r>
      <w:r w:rsidRPr="0096752D">
        <w:rPr>
          <w:rFonts w:asciiTheme="majorHAnsi" w:hAnsiTheme="majorHAnsi" w:cs="Times New Roman"/>
          <w:sz w:val="20"/>
          <w:szCs w:val="20"/>
        </w:rPr>
        <w:t>indow enter the range “</w:t>
      </w:r>
      <w:proofErr w:type="gramStart"/>
      <w:r w:rsidRPr="0096752D">
        <w:rPr>
          <w:rFonts w:asciiTheme="majorHAnsi" w:hAnsiTheme="majorHAnsi" w:cs="Times New Roman"/>
          <w:sz w:val="20"/>
          <w:szCs w:val="20"/>
        </w:rPr>
        <w:t>..</w:t>
      </w:r>
      <w:proofErr w:type="gramEnd"/>
      <w:r w:rsidRPr="0096752D">
        <w:rPr>
          <w:rFonts w:asciiTheme="majorHAnsi" w:hAnsiTheme="majorHAnsi" w:cs="Times New Roman"/>
          <w:sz w:val="20"/>
          <w:szCs w:val="20"/>
        </w:rPr>
        <w:t xml:space="preserve">0)” as </w:t>
      </w:r>
      <w:proofErr w:type="gramStart"/>
      <w:r w:rsidRPr="0096752D">
        <w:rPr>
          <w:rFonts w:asciiTheme="majorHAnsi" w:hAnsiTheme="majorHAnsi" w:cs="Times New Roman"/>
          <w:sz w:val="20"/>
          <w:szCs w:val="20"/>
        </w:rPr>
        <w:t>its</w:t>
      </w:r>
      <w:proofErr w:type="gramEnd"/>
      <w:r w:rsidRPr="0096752D">
        <w:rPr>
          <w:rFonts w:asciiTheme="majorHAnsi" w:hAnsiTheme="majorHAnsi" w:cs="Times New Roman"/>
          <w:sz w:val="20"/>
          <w:szCs w:val="20"/>
        </w:rPr>
        <w:t xml:space="preserve"> </w:t>
      </w:r>
      <w:proofErr w:type="spellStart"/>
      <w:r w:rsidRPr="0096752D">
        <w:rPr>
          <w:rFonts w:ascii="Arial Narrow" w:hAnsi="Arial Narrow" w:cs="Times New Roman"/>
          <w:sz w:val="18"/>
          <w:szCs w:val="18"/>
        </w:rPr>
        <w:t>ValueRangeCondition</w:t>
      </w:r>
      <w:proofErr w:type="spellEnd"/>
      <w:r w:rsidRPr="0096752D">
        <w:rPr>
          <w:rFonts w:asciiTheme="majorHAnsi" w:hAnsiTheme="majorHAnsi" w:cs="Times New Roman"/>
          <w:sz w:val="20"/>
          <w:szCs w:val="20"/>
        </w:rPr>
        <w:t>. Be sure to include the closing parenthesis “)”, because this tells NORMA to exclude the 0 value, and hence “</w:t>
      </w:r>
      <w:proofErr w:type="gramStart"/>
      <w:r w:rsidRPr="0096752D">
        <w:rPr>
          <w:rFonts w:asciiTheme="majorHAnsi" w:hAnsiTheme="majorHAnsi" w:cs="Times New Roman"/>
          <w:sz w:val="20"/>
          <w:szCs w:val="20"/>
        </w:rPr>
        <w:t>..</w:t>
      </w:r>
      <w:proofErr w:type="gramEnd"/>
      <w:r w:rsidRPr="0096752D">
        <w:rPr>
          <w:rFonts w:asciiTheme="majorHAnsi" w:hAnsiTheme="majorHAnsi" w:cs="Times New Roman"/>
          <w:sz w:val="20"/>
          <w:szCs w:val="20"/>
        </w:rPr>
        <w:t>0)” means “&lt; 0”. By default</w:t>
      </w:r>
      <w:r>
        <w:rPr>
          <w:rFonts w:asciiTheme="majorHAnsi" w:hAnsiTheme="majorHAnsi" w:cs="Times New Roman"/>
          <w:sz w:val="20"/>
          <w:szCs w:val="20"/>
        </w:rPr>
        <w:t>,</w:t>
      </w:r>
      <w:r w:rsidRPr="0096752D">
        <w:rPr>
          <w:rFonts w:asciiTheme="majorHAnsi" w:hAnsiTheme="majorHAnsi" w:cs="Times New Roman"/>
          <w:sz w:val="20"/>
          <w:szCs w:val="20"/>
        </w:rPr>
        <w:t xml:space="preserve"> ranges in NORMA are assumed to be closed, so that end values are included</w:t>
      </w:r>
      <w:r>
        <w:rPr>
          <w:rFonts w:asciiTheme="majorHAnsi" w:hAnsiTheme="majorHAnsi" w:cs="Times New Roman"/>
          <w:sz w:val="20"/>
          <w:szCs w:val="20"/>
        </w:rPr>
        <w:t xml:space="preserve"> unless you indicate otherwise by adding the parenthesis</w:t>
      </w:r>
      <w:r w:rsidRPr="0096752D">
        <w:rPr>
          <w:rFonts w:asciiTheme="majorHAnsi" w:hAnsiTheme="majorHAnsi" w:cs="Times New Roman"/>
          <w:sz w:val="20"/>
          <w:szCs w:val="20"/>
        </w:rPr>
        <w:t xml:space="preserve">. </w:t>
      </w:r>
    </w:p>
    <w:p w:rsidR="009B7FE5" w:rsidRDefault="00794359"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38112" behindDoc="1" locked="0" layoutInCell="1" allowOverlap="1" wp14:anchorId="27A0A028" wp14:editId="582CEF14">
            <wp:simplePos x="0" y="0"/>
            <wp:positionH relativeFrom="column">
              <wp:posOffset>711835</wp:posOffset>
            </wp:positionH>
            <wp:positionV relativeFrom="paragraph">
              <wp:posOffset>130810</wp:posOffset>
            </wp:positionV>
            <wp:extent cx="1836420" cy="891540"/>
            <wp:effectExtent l="0" t="0" r="0" b="3810"/>
            <wp:wrapNone/>
            <wp:docPr id="65" name="Picture 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1836420" cy="891540"/>
                    </a:xfrm>
                    <a:prstGeom prst="rect">
                      <a:avLst/>
                    </a:prstGeom>
                  </pic:spPr>
                </pic:pic>
              </a:graphicData>
            </a:graphic>
            <wp14:sizeRelH relativeFrom="page">
              <wp14:pctWidth>0</wp14:pctWidth>
            </wp14:sizeRelH>
            <wp14:sizeRelV relativeFrom="page">
              <wp14:pctHeight>0</wp14:pctHeight>
            </wp14:sizeRelV>
          </wp:anchor>
        </w:drawing>
      </w:r>
    </w:p>
    <w:p w:rsidR="009B7FE5" w:rsidRDefault="00794359"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39136" behindDoc="1" locked="0" layoutInCell="1" allowOverlap="1" wp14:anchorId="4EDCB638" wp14:editId="04476807">
            <wp:simplePos x="0" y="0"/>
            <wp:positionH relativeFrom="column">
              <wp:posOffset>3543300</wp:posOffset>
            </wp:positionH>
            <wp:positionV relativeFrom="paragraph">
              <wp:posOffset>34925</wp:posOffset>
            </wp:positionV>
            <wp:extent cx="1501140" cy="952500"/>
            <wp:effectExtent l="0" t="0" r="3810" b="0"/>
            <wp:wrapNone/>
            <wp:docPr id="66" name="Picture 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1501140" cy="952500"/>
                    </a:xfrm>
                    <a:prstGeom prst="rect">
                      <a:avLst/>
                    </a:prstGeom>
                  </pic:spPr>
                </pic:pic>
              </a:graphicData>
            </a:graphic>
            <wp14:sizeRelH relativeFrom="page">
              <wp14:pctWidth>0</wp14:pctWidth>
            </wp14:sizeRelH>
            <wp14:sizeRelV relativeFrom="page">
              <wp14:pctHeight>0</wp14:pctHeight>
            </wp14:sizeRelV>
          </wp:anchor>
        </w:drawing>
      </w:r>
    </w:p>
    <w:p w:rsidR="009B7FE5" w:rsidRDefault="009B7FE5" w:rsidP="004E6C20">
      <w:pPr>
        <w:tabs>
          <w:tab w:val="left" w:pos="1956"/>
        </w:tabs>
        <w:ind w:left="567"/>
        <w:rPr>
          <w:rFonts w:asciiTheme="majorHAnsi" w:hAnsiTheme="majorHAnsi" w:cs="Times New Roman"/>
          <w:sz w:val="20"/>
          <w:szCs w:val="20"/>
        </w:rPr>
      </w:pPr>
    </w:p>
    <w:p w:rsidR="009B7FE5" w:rsidRDefault="009B7FE5" w:rsidP="004E6C20">
      <w:pPr>
        <w:tabs>
          <w:tab w:val="left" w:pos="1956"/>
        </w:tabs>
        <w:ind w:left="567"/>
        <w:rPr>
          <w:rFonts w:asciiTheme="majorHAnsi" w:hAnsiTheme="majorHAnsi" w:cs="Times New Roman"/>
          <w:sz w:val="20"/>
          <w:szCs w:val="20"/>
        </w:rPr>
      </w:pPr>
    </w:p>
    <w:p w:rsidR="009B7FE5" w:rsidRPr="00B20E00" w:rsidRDefault="00794359" w:rsidP="004E6C20">
      <w:pPr>
        <w:tabs>
          <w:tab w:val="left" w:pos="1956"/>
        </w:tabs>
        <w:ind w:left="567"/>
        <w:rPr>
          <w:rFonts w:asciiTheme="majorHAnsi" w:hAnsiTheme="majorHAnsi" w:cs="Times New Roman"/>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9B7FE5" w:rsidRDefault="009B7FE5" w:rsidP="004E6C20">
      <w:pPr>
        <w:tabs>
          <w:tab w:val="left" w:pos="1956"/>
        </w:tabs>
        <w:ind w:left="567"/>
        <w:rPr>
          <w:rFonts w:asciiTheme="majorHAnsi" w:hAnsiTheme="majorHAnsi" w:cs="Times New Roman"/>
          <w:sz w:val="20"/>
          <w:szCs w:val="20"/>
        </w:rPr>
      </w:pPr>
    </w:p>
    <w:p w:rsidR="009B7FE5" w:rsidRDefault="009B7FE5" w:rsidP="004E6C20">
      <w:pPr>
        <w:tabs>
          <w:tab w:val="left" w:pos="1956"/>
        </w:tabs>
        <w:ind w:left="567"/>
        <w:rPr>
          <w:rFonts w:asciiTheme="majorHAnsi" w:hAnsiTheme="majorHAnsi" w:cs="Times New Roman"/>
          <w:sz w:val="20"/>
          <w:szCs w:val="20"/>
        </w:rPr>
      </w:pPr>
    </w:p>
    <w:p w:rsidR="009B7FE5" w:rsidRDefault="002A32FE"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lastRenderedPageBreak/>
        <w:drawing>
          <wp:anchor distT="0" distB="0" distL="114300" distR="114300" simplePos="0" relativeHeight="251930624" behindDoc="0" locked="0" layoutInCell="1" allowOverlap="1" wp14:anchorId="426E7450" wp14:editId="2270FB81">
            <wp:simplePos x="0" y="0"/>
            <wp:positionH relativeFrom="column">
              <wp:posOffset>2197735</wp:posOffset>
            </wp:positionH>
            <wp:positionV relativeFrom="paragraph">
              <wp:posOffset>272415</wp:posOffset>
            </wp:positionV>
            <wp:extent cx="1767840" cy="754380"/>
            <wp:effectExtent l="0" t="0" r="3810" b="7620"/>
            <wp:wrapSquare wrapText="bothSides"/>
            <wp:docPr id="417" name="Picture 4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1767840" cy="754380"/>
                    </a:xfrm>
                    <a:prstGeom prst="rect">
                      <a:avLst/>
                    </a:prstGeom>
                  </pic:spPr>
                </pic:pic>
              </a:graphicData>
            </a:graphic>
            <wp14:sizeRelH relativeFrom="page">
              <wp14:pctWidth>0</wp14:pctWidth>
            </wp14:sizeRelH>
            <wp14:sizeRelV relativeFrom="page">
              <wp14:pctHeight>0</wp14:pctHeight>
            </wp14:sizeRelV>
          </wp:anchor>
        </w:drawing>
      </w:r>
      <w:r w:rsidR="00794359">
        <w:rPr>
          <w:rFonts w:asciiTheme="majorHAnsi" w:hAnsiTheme="majorHAnsi" w:cs="Times New Roman"/>
          <w:sz w:val="20"/>
          <w:szCs w:val="20"/>
        </w:rPr>
        <w:t>That completes the derivation path, which displays as shown.</w:t>
      </w:r>
    </w:p>
    <w:p w:rsidR="009B7FE5" w:rsidRDefault="009B7FE5" w:rsidP="004E6C20">
      <w:pPr>
        <w:tabs>
          <w:tab w:val="left" w:pos="1956"/>
        </w:tabs>
        <w:ind w:left="567"/>
        <w:rPr>
          <w:rFonts w:asciiTheme="majorHAnsi" w:hAnsiTheme="majorHAnsi" w:cs="Times New Roman"/>
          <w:sz w:val="20"/>
          <w:szCs w:val="20"/>
        </w:rPr>
      </w:pPr>
    </w:p>
    <w:p w:rsidR="00794359" w:rsidRDefault="00794359" w:rsidP="004E6C20">
      <w:pPr>
        <w:tabs>
          <w:tab w:val="left" w:pos="1956"/>
        </w:tabs>
        <w:ind w:left="567"/>
        <w:rPr>
          <w:rFonts w:asciiTheme="majorHAnsi" w:hAnsiTheme="majorHAnsi" w:cs="Times New Roman"/>
          <w:sz w:val="20"/>
          <w:szCs w:val="20"/>
        </w:rPr>
      </w:pPr>
    </w:p>
    <w:p w:rsidR="001D3405" w:rsidRDefault="001D3405" w:rsidP="004E6C20">
      <w:pPr>
        <w:tabs>
          <w:tab w:val="left" w:pos="1956"/>
        </w:tabs>
        <w:ind w:left="567"/>
        <w:rPr>
          <w:rFonts w:asciiTheme="majorHAnsi" w:hAnsiTheme="majorHAnsi" w:cs="Times New Roman"/>
          <w:sz w:val="20"/>
          <w:szCs w:val="20"/>
        </w:rPr>
      </w:pPr>
    </w:p>
    <w:p w:rsidR="001D3405" w:rsidRDefault="001D3405" w:rsidP="004E6C20">
      <w:pPr>
        <w:tabs>
          <w:tab w:val="left" w:pos="1956"/>
        </w:tabs>
        <w:ind w:left="567"/>
        <w:rPr>
          <w:rFonts w:asciiTheme="majorHAnsi" w:hAnsiTheme="majorHAnsi" w:cs="Times New Roman"/>
          <w:sz w:val="20"/>
          <w:szCs w:val="20"/>
        </w:rPr>
      </w:pPr>
    </w:p>
    <w:p w:rsidR="001D3405" w:rsidRDefault="001D3405" w:rsidP="004E6C20">
      <w:pPr>
        <w:tabs>
          <w:tab w:val="left" w:pos="1956"/>
        </w:tabs>
        <w:ind w:left="567"/>
        <w:rPr>
          <w:rFonts w:asciiTheme="majorHAnsi" w:hAnsiTheme="majorHAnsi" w:cs="Times New Roman"/>
          <w:sz w:val="20"/>
          <w:szCs w:val="20"/>
        </w:rPr>
      </w:pPr>
    </w:p>
    <w:p w:rsidR="001D3405" w:rsidRDefault="001D3405" w:rsidP="004E6C20">
      <w:pPr>
        <w:tabs>
          <w:tab w:val="left" w:pos="1956"/>
        </w:tabs>
        <w:ind w:left="567"/>
        <w:rPr>
          <w:rFonts w:asciiTheme="majorHAnsi" w:hAnsiTheme="majorHAnsi" w:cs="Times New Roman"/>
          <w:sz w:val="20"/>
          <w:szCs w:val="20"/>
        </w:rPr>
      </w:pPr>
    </w:p>
    <w:p w:rsidR="009B7FE5" w:rsidRDefault="00794359"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The verbalization is shown below.</w:t>
      </w:r>
    </w:p>
    <w:p w:rsidR="00794359" w:rsidRDefault="00794359" w:rsidP="004E6C20">
      <w:pPr>
        <w:tabs>
          <w:tab w:val="left" w:pos="1956"/>
        </w:tabs>
        <w:ind w:left="567"/>
        <w:rPr>
          <w:rFonts w:asciiTheme="majorHAnsi" w:hAnsiTheme="majorHAnsi" w:cs="Times New Roman"/>
          <w:sz w:val="20"/>
          <w:szCs w:val="20"/>
        </w:rPr>
      </w:pPr>
    </w:p>
    <w:p w:rsidR="00794359" w:rsidRDefault="002A32FE"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31648" behindDoc="1" locked="0" layoutInCell="1" allowOverlap="1" wp14:anchorId="636D408E" wp14:editId="7152665E">
            <wp:simplePos x="0" y="0"/>
            <wp:positionH relativeFrom="column">
              <wp:posOffset>912300</wp:posOffset>
            </wp:positionH>
            <wp:positionV relativeFrom="paragraph">
              <wp:posOffset>7767</wp:posOffset>
            </wp:positionV>
            <wp:extent cx="3665220" cy="274320"/>
            <wp:effectExtent l="0" t="0" r="0" b="0"/>
            <wp:wrapNone/>
            <wp:docPr id="418" name="Picture 4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3665220" cy="274320"/>
                    </a:xfrm>
                    <a:prstGeom prst="rect">
                      <a:avLst/>
                    </a:prstGeom>
                  </pic:spPr>
                </pic:pic>
              </a:graphicData>
            </a:graphic>
            <wp14:sizeRelH relativeFrom="page">
              <wp14:pctWidth>0</wp14:pctWidth>
            </wp14:sizeRelH>
            <wp14:sizeRelV relativeFrom="page">
              <wp14:pctHeight>0</wp14:pctHeight>
            </wp14:sizeRelV>
          </wp:anchor>
        </w:drawing>
      </w:r>
    </w:p>
    <w:p w:rsidR="00794359" w:rsidRDefault="00794359" w:rsidP="004E6C20">
      <w:pPr>
        <w:tabs>
          <w:tab w:val="left" w:pos="1956"/>
        </w:tabs>
        <w:ind w:left="567"/>
        <w:rPr>
          <w:rFonts w:asciiTheme="majorHAnsi" w:hAnsiTheme="majorHAnsi" w:cs="Times New Roman"/>
          <w:sz w:val="20"/>
          <w:szCs w:val="20"/>
        </w:rPr>
      </w:pPr>
    </w:p>
    <w:p w:rsidR="00794359" w:rsidRDefault="00794359" w:rsidP="004E6C20">
      <w:pPr>
        <w:tabs>
          <w:tab w:val="left" w:pos="1956"/>
        </w:tabs>
        <w:ind w:left="567"/>
        <w:rPr>
          <w:rFonts w:asciiTheme="majorHAnsi" w:hAnsiTheme="majorHAnsi" w:cs="Times New Roman"/>
          <w:sz w:val="20"/>
          <w:szCs w:val="20"/>
        </w:rPr>
      </w:pPr>
    </w:p>
    <w:p w:rsidR="001D3405" w:rsidRDefault="00794359" w:rsidP="00794359">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Select the verbalization text, press </w:t>
      </w:r>
      <w:proofErr w:type="spellStart"/>
      <w:r>
        <w:rPr>
          <w:rFonts w:asciiTheme="majorHAnsi" w:hAnsiTheme="majorHAnsi" w:cs="Times New Roman"/>
          <w:sz w:val="20"/>
          <w:szCs w:val="20"/>
        </w:rPr>
        <w:t>Ctrl+C</w:t>
      </w:r>
      <w:proofErr w:type="spellEnd"/>
      <w:r>
        <w:rPr>
          <w:rFonts w:asciiTheme="majorHAnsi" w:hAnsiTheme="majorHAnsi" w:cs="Times New Roman"/>
          <w:sz w:val="20"/>
          <w:szCs w:val="20"/>
        </w:rPr>
        <w:t xml:space="preserve"> to copy it to the clipboard, then select the Model Note containing the Teenager rule, open the Notes Editor and press </w:t>
      </w:r>
      <w:proofErr w:type="spellStart"/>
      <w:r>
        <w:rPr>
          <w:rFonts w:asciiTheme="majorHAnsi" w:hAnsiTheme="majorHAnsi" w:cs="Times New Roman"/>
          <w:sz w:val="20"/>
          <w:szCs w:val="20"/>
        </w:rPr>
        <w:t>Ctrl+V</w:t>
      </w:r>
      <w:proofErr w:type="spellEnd"/>
      <w:r>
        <w:rPr>
          <w:rFonts w:asciiTheme="majorHAnsi" w:hAnsiTheme="majorHAnsi" w:cs="Times New Roman"/>
          <w:sz w:val="20"/>
          <w:szCs w:val="20"/>
        </w:rPr>
        <w:t xml:space="preserve"> to paste the verbalization into the bottom of the model note. Press Enter after “</w:t>
      </w:r>
      <w:proofErr w:type="spellStart"/>
      <w:r>
        <w:rPr>
          <w:rFonts w:asciiTheme="majorHAnsi" w:hAnsiTheme="majorHAnsi" w:cs="Times New Roman"/>
          <w:sz w:val="20"/>
          <w:szCs w:val="20"/>
        </w:rPr>
        <w:t>BankBalance</w:t>
      </w:r>
      <w:proofErr w:type="spellEnd"/>
      <w:r>
        <w:rPr>
          <w:rFonts w:asciiTheme="majorHAnsi" w:hAnsiTheme="majorHAnsi" w:cs="Times New Roman"/>
          <w:sz w:val="20"/>
          <w:szCs w:val="20"/>
        </w:rPr>
        <w:t>” to move the where-clause to the second line.</w:t>
      </w:r>
    </w:p>
    <w:p w:rsidR="001D3405" w:rsidRDefault="001D3405" w:rsidP="00794359">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32672" behindDoc="0" locked="0" layoutInCell="1" allowOverlap="1" wp14:anchorId="40140102" wp14:editId="5A776F2F">
            <wp:simplePos x="0" y="0"/>
            <wp:positionH relativeFrom="column">
              <wp:posOffset>1040765</wp:posOffset>
            </wp:positionH>
            <wp:positionV relativeFrom="paragraph">
              <wp:posOffset>88265</wp:posOffset>
            </wp:positionV>
            <wp:extent cx="3208020" cy="693420"/>
            <wp:effectExtent l="0" t="0" r="0" b="0"/>
            <wp:wrapSquare wrapText="bothSides"/>
            <wp:docPr id="419" name="Picture 4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3208020" cy="693420"/>
                    </a:xfrm>
                    <a:prstGeom prst="rect">
                      <a:avLst/>
                    </a:prstGeom>
                  </pic:spPr>
                </pic:pic>
              </a:graphicData>
            </a:graphic>
            <wp14:sizeRelH relativeFrom="page">
              <wp14:pctWidth>0</wp14:pctWidth>
            </wp14:sizeRelH>
            <wp14:sizeRelV relativeFrom="page">
              <wp14:pctHeight>0</wp14:pctHeight>
            </wp14:sizeRelV>
          </wp:anchor>
        </w:drawing>
      </w:r>
    </w:p>
    <w:p w:rsidR="001D3405" w:rsidRDefault="001D3405" w:rsidP="00794359">
      <w:pPr>
        <w:tabs>
          <w:tab w:val="left" w:pos="1956"/>
        </w:tabs>
        <w:ind w:left="567"/>
        <w:rPr>
          <w:rFonts w:asciiTheme="majorHAnsi" w:hAnsiTheme="majorHAnsi" w:cs="Times New Roman"/>
          <w:sz w:val="20"/>
          <w:szCs w:val="20"/>
        </w:rPr>
      </w:pPr>
    </w:p>
    <w:p w:rsidR="001D3405" w:rsidRDefault="001D3405" w:rsidP="00794359">
      <w:pPr>
        <w:tabs>
          <w:tab w:val="left" w:pos="1956"/>
        </w:tabs>
        <w:ind w:left="567"/>
        <w:rPr>
          <w:rFonts w:asciiTheme="majorHAnsi" w:hAnsiTheme="majorHAnsi" w:cs="Times New Roman"/>
          <w:sz w:val="20"/>
          <w:szCs w:val="20"/>
        </w:rPr>
      </w:pPr>
    </w:p>
    <w:p w:rsidR="001D3405" w:rsidRDefault="001D3405" w:rsidP="00794359">
      <w:pPr>
        <w:tabs>
          <w:tab w:val="left" w:pos="1956"/>
        </w:tabs>
        <w:ind w:left="567"/>
        <w:rPr>
          <w:rFonts w:asciiTheme="majorHAnsi" w:hAnsiTheme="majorHAnsi" w:cs="Times New Roman"/>
          <w:sz w:val="20"/>
          <w:szCs w:val="20"/>
        </w:rPr>
      </w:pPr>
    </w:p>
    <w:p w:rsidR="001D3405" w:rsidRDefault="001D3405" w:rsidP="00794359">
      <w:pPr>
        <w:tabs>
          <w:tab w:val="left" w:pos="1956"/>
        </w:tabs>
        <w:ind w:left="567"/>
        <w:rPr>
          <w:rFonts w:asciiTheme="majorHAnsi" w:hAnsiTheme="majorHAnsi" w:cs="Times New Roman"/>
          <w:sz w:val="20"/>
          <w:szCs w:val="20"/>
        </w:rPr>
      </w:pPr>
    </w:p>
    <w:p w:rsidR="001D3405" w:rsidRDefault="001D3405" w:rsidP="00794359">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53184" behindDoc="0" locked="0" layoutInCell="1" allowOverlap="1" wp14:anchorId="68E666AF" wp14:editId="69FE2F0C">
            <wp:simplePos x="0" y="0"/>
            <wp:positionH relativeFrom="column">
              <wp:posOffset>2360930</wp:posOffset>
            </wp:positionH>
            <wp:positionV relativeFrom="paragraph">
              <wp:posOffset>0</wp:posOffset>
            </wp:positionV>
            <wp:extent cx="2994660" cy="1531620"/>
            <wp:effectExtent l="0" t="0" r="0" b="0"/>
            <wp:wrapSquare wrapText="bothSides"/>
            <wp:docPr id="420" name="Picture 4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2994660" cy="15316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In the document window, the two derivation rules are now displayed in the model note as shown.</w:t>
      </w:r>
    </w:p>
    <w:p w:rsidR="001D3405" w:rsidRDefault="001D3405" w:rsidP="001D3405">
      <w:pPr>
        <w:tabs>
          <w:tab w:val="left" w:pos="1956"/>
        </w:tabs>
        <w:ind w:left="567"/>
        <w:rPr>
          <w:rFonts w:asciiTheme="majorHAnsi" w:hAnsiTheme="majorHAnsi" w:cs="Times New Roman"/>
          <w:sz w:val="20"/>
          <w:szCs w:val="20"/>
        </w:rPr>
      </w:pPr>
      <w:r>
        <w:rPr>
          <w:rFonts w:asciiTheme="majorHAnsi" w:hAnsiTheme="majorHAnsi" w:cs="Times New Roman"/>
          <w:sz w:val="20"/>
          <w:szCs w:val="20"/>
        </w:rPr>
        <w:t>While understandable, the verbalization of the rules (especially the second rule) is somewhat awkward. We plan to improve the verbalization in a later release, but if desired you can edit the model note to refine the derivation rules formulation (e.g. using FORML, as shown below). Again, editing the model note has no impact on the actual verbalization.</w:t>
      </w: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54208" behindDoc="1" locked="0" layoutInCell="1" allowOverlap="1" wp14:anchorId="575FD9A4" wp14:editId="132D5334">
            <wp:simplePos x="0" y="0"/>
            <wp:positionH relativeFrom="column">
              <wp:posOffset>1337310</wp:posOffset>
            </wp:positionH>
            <wp:positionV relativeFrom="paragraph">
              <wp:posOffset>72390</wp:posOffset>
            </wp:positionV>
            <wp:extent cx="2994660" cy="1386840"/>
            <wp:effectExtent l="0" t="0" r="0" b="3810"/>
            <wp:wrapNone/>
            <wp:docPr id="421" name="Picture 4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2994660" cy="1386840"/>
                    </a:xfrm>
                    <a:prstGeom prst="rect">
                      <a:avLst/>
                    </a:prstGeom>
                  </pic:spPr>
                </pic:pic>
              </a:graphicData>
            </a:graphic>
            <wp14:sizeRelH relativeFrom="page">
              <wp14:pctWidth>0</wp14:pctWidth>
            </wp14:sizeRelH>
            <wp14:sizeRelV relativeFrom="page">
              <wp14:pctHeight>0</wp14:pctHeight>
            </wp14:sizeRelV>
          </wp:anchor>
        </w:drawing>
      </w: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r w:rsidRPr="004416D2">
        <w:rPr>
          <w:rFonts w:asciiTheme="majorHAnsi" w:hAnsiTheme="majorHAnsi" w:cs="Times New Roman"/>
          <w:sz w:val="20"/>
          <w:szCs w:val="20"/>
        </w:rPr>
        <w:t>Alternatively, you could have entered the condition “</w:t>
      </w:r>
      <w:proofErr w:type="spellStart"/>
      <w:r w:rsidRPr="004416D2">
        <w:rPr>
          <w:rFonts w:asciiTheme="majorHAnsi" w:hAnsiTheme="majorHAnsi" w:cs="Times New Roman"/>
          <w:sz w:val="20"/>
          <w:szCs w:val="20"/>
        </w:rPr>
        <w:t>BankBalance</w:t>
      </w:r>
      <w:proofErr w:type="spellEnd"/>
      <w:r w:rsidRPr="004416D2">
        <w:rPr>
          <w:rFonts w:asciiTheme="majorHAnsi" w:hAnsiTheme="majorHAnsi" w:cs="Times New Roman"/>
          <w:sz w:val="20"/>
          <w:szCs w:val="20"/>
        </w:rPr>
        <w:t xml:space="preserve"> &lt; 0” using a calculation involving the &lt; function, but that would take longer</w:t>
      </w:r>
      <w:r>
        <w:rPr>
          <w:rFonts w:asciiTheme="majorHAnsi" w:hAnsiTheme="majorHAnsi" w:cs="Times New Roman"/>
          <w:sz w:val="20"/>
          <w:szCs w:val="20"/>
        </w:rPr>
        <w:t>.</w:t>
      </w:r>
    </w:p>
    <w:p w:rsidR="001D3405" w:rsidRDefault="001D3405" w:rsidP="00794359">
      <w:pPr>
        <w:tabs>
          <w:tab w:val="left" w:pos="1956"/>
        </w:tabs>
        <w:ind w:left="567"/>
        <w:rPr>
          <w:rFonts w:asciiTheme="majorHAnsi" w:hAnsiTheme="majorHAnsi" w:cs="Times New Roman"/>
          <w:sz w:val="20"/>
          <w:szCs w:val="20"/>
        </w:rPr>
      </w:pPr>
    </w:p>
    <w:p w:rsidR="001D3405" w:rsidRDefault="001D3405" w:rsidP="00794359">
      <w:pPr>
        <w:tabs>
          <w:tab w:val="left" w:pos="1956"/>
        </w:tabs>
        <w:ind w:left="567"/>
        <w:rPr>
          <w:rFonts w:asciiTheme="majorHAnsi" w:hAnsiTheme="majorHAnsi" w:cs="Times New Roman"/>
          <w:sz w:val="20"/>
          <w:szCs w:val="20"/>
        </w:rPr>
      </w:pPr>
    </w:p>
    <w:p w:rsidR="001D3405" w:rsidRDefault="001D3405" w:rsidP="00794359">
      <w:pPr>
        <w:tabs>
          <w:tab w:val="left" w:pos="1956"/>
        </w:tabs>
        <w:ind w:left="567"/>
        <w:rPr>
          <w:rFonts w:asciiTheme="majorHAnsi" w:hAnsiTheme="majorHAnsi" w:cs="Times New Roman"/>
          <w:sz w:val="20"/>
          <w:szCs w:val="20"/>
        </w:rPr>
      </w:pPr>
    </w:p>
    <w:p w:rsidR="001D3405" w:rsidRDefault="001D3405" w:rsidP="00794359">
      <w:pPr>
        <w:tabs>
          <w:tab w:val="left" w:pos="1956"/>
        </w:tabs>
        <w:ind w:left="567"/>
        <w:rPr>
          <w:rFonts w:asciiTheme="majorHAnsi" w:hAnsiTheme="majorHAnsi" w:cs="Times New Roman"/>
          <w:sz w:val="20"/>
          <w:szCs w:val="20"/>
        </w:rPr>
      </w:pPr>
    </w:p>
    <w:p w:rsidR="001D3405" w:rsidRDefault="001D3405" w:rsidP="00794359">
      <w:pPr>
        <w:tabs>
          <w:tab w:val="left" w:pos="1956"/>
        </w:tabs>
        <w:ind w:left="567"/>
        <w:rPr>
          <w:rFonts w:asciiTheme="majorHAnsi" w:hAnsiTheme="majorHAnsi" w:cs="Times New Roman"/>
          <w:sz w:val="20"/>
          <w:szCs w:val="20"/>
        </w:rPr>
      </w:pPr>
    </w:p>
    <w:p w:rsidR="00B07E92" w:rsidRDefault="00B07E92" w:rsidP="00794359">
      <w:pPr>
        <w:tabs>
          <w:tab w:val="left" w:pos="1956"/>
        </w:tabs>
        <w:ind w:left="567"/>
        <w:rPr>
          <w:rFonts w:asciiTheme="majorHAnsi" w:hAnsiTheme="majorHAnsi" w:cs="Times New Roman"/>
          <w:sz w:val="20"/>
          <w:szCs w:val="20"/>
        </w:rPr>
        <w:sectPr w:rsidR="00B07E92" w:rsidSect="001D3405">
          <w:headerReference w:type="default" r:id="rId91"/>
          <w:type w:val="continuous"/>
          <w:pgSz w:w="11906" w:h="16838"/>
          <w:pgMar w:top="1440" w:right="1701" w:bottom="1440" w:left="1701" w:header="709" w:footer="709" w:gutter="0"/>
          <w:cols w:space="708"/>
          <w:docGrid w:linePitch="360"/>
        </w:sectPr>
      </w:pPr>
    </w:p>
    <w:p w:rsidR="004416D2" w:rsidRPr="00200FCE" w:rsidRDefault="004416D2" w:rsidP="004416D2">
      <w:pPr>
        <w:pStyle w:val="Heading2"/>
        <w:ind w:left="567" w:hanging="567"/>
      </w:pPr>
      <w:bookmarkStart w:id="14" w:name="Sec1_5"/>
      <w:bookmarkEnd w:id="14"/>
      <w:r>
        <w:lastRenderedPageBreak/>
        <w:t>Derivation Rules involving Multiple Inheritance</w:t>
      </w:r>
    </w:p>
    <w:p w:rsidR="004416D2" w:rsidRDefault="004416D2" w:rsidP="004416D2">
      <w:pPr>
        <w:rPr>
          <w:b/>
          <w:sz w:val="24"/>
          <w:szCs w:val="24"/>
        </w:rPr>
      </w:pPr>
    </w:p>
    <w:p w:rsidR="004416D2" w:rsidRDefault="004416D2"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In the ORM schema 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_Ref343589171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1</w:t>
      </w:r>
      <w:r w:rsidR="00FA72A8" w:rsidRPr="00FA72A8">
        <w:rPr>
          <w:rFonts w:asciiTheme="majorHAnsi" w:hAnsiTheme="majorHAnsi" w:cs="Times New Roman"/>
          <w:sz w:val="20"/>
          <w:szCs w:val="20"/>
        </w:rPr>
        <w:noBreakHyphen/>
        <w:t>7</w:t>
      </w:r>
      <w:r>
        <w:rPr>
          <w:rFonts w:asciiTheme="majorHAnsi" w:hAnsiTheme="majorHAnsi" w:cs="Times New Roman"/>
          <w:sz w:val="20"/>
          <w:szCs w:val="20"/>
        </w:rPr>
        <w:fldChar w:fldCharType="end"/>
      </w:r>
      <w:r>
        <w:rPr>
          <w:rFonts w:asciiTheme="majorHAnsi" w:hAnsiTheme="majorHAnsi" w:cs="Times New Roman"/>
          <w:sz w:val="20"/>
          <w:szCs w:val="20"/>
        </w:rPr>
        <w:t xml:space="preserve">, the subtype </w:t>
      </w:r>
      <w:proofErr w:type="spellStart"/>
      <w:r>
        <w:rPr>
          <w:rFonts w:asciiTheme="majorHAnsi" w:hAnsiTheme="majorHAnsi" w:cs="Times New Roman"/>
          <w:sz w:val="20"/>
          <w:szCs w:val="20"/>
        </w:rPr>
        <w:t>MaleSmoker</w:t>
      </w:r>
      <w:proofErr w:type="spellEnd"/>
      <w:r>
        <w:rPr>
          <w:rFonts w:asciiTheme="majorHAnsi" w:hAnsiTheme="majorHAnsi" w:cs="Times New Roman"/>
          <w:sz w:val="20"/>
          <w:szCs w:val="20"/>
        </w:rPr>
        <w:t xml:space="preserve"> is a subtype of both Smoker and </w:t>
      </w:r>
      <w:proofErr w:type="spellStart"/>
      <w:r>
        <w:rPr>
          <w:rFonts w:asciiTheme="majorHAnsi" w:hAnsiTheme="majorHAnsi" w:cs="Times New Roman"/>
          <w:sz w:val="20"/>
          <w:szCs w:val="20"/>
        </w:rPr>
        <w:t>MalePerson</w:t>
      </w:r>
      <w:proofErr w:type="spellEnd"/>
      <w:r w:rsidR="00B07E92">
        <w:rPr>
          <w:rFonts w:asciiTheme="majorHAnsi" w:hAnsiTheme="majorHAnsi" w:cs="Times New Roman"/>
          <w:sz w:val="20"/>
          <w:szCs w:val="20"/>
        </w:rPr>
        <w:t>, so th</w:t>
      </w:r>
      <w:r>
        <w:rPr>
          <w:rFonts w:asciiTheme="majorHAnsi" w:hAnsiTheme="majorHAnsi" w:cs="Times New Roman"/>
          <w:sz w:val="20"/>
          <w:szCs w:val="20"/>
        </w:rPr>
        <w:t xml:space="preserve">is is a case of </w:t>
      </w:r>
      <w:r w:rsidRPr="004416D2">
        <w:rPr>
          <w:rFonts w:asciiTheme="majorHAnsi" w:hAnsiTheme="majorHAnsi" w:cs="Times New Roman"/>
          <w:i/>
          <w:sz w:val="20"/>
          <w:szCs w:val="20"/>
        </w:rPr>
        <w:t xml:space="preserve">multiple </w:t>
      </w:r>
      <w:proofErr w:type="gramStart"/>
      <w:r w:rsidRPr="004416D2">
        <w:rPr>
          <w:rFonts w:asciiTheme="majorHAnsi" w:hAnsiTheme="majorHAnsi" w:cs="Times New Roman"/>
          <w:i/>
          <w:sz w:val="20"/>
          <w:szCs w:val="20"/>
        </w:rPr>
        <w:t>inheritance</w:t>
      </w:r>
      <w:proofErr w:type="gramEnd"/>
      <w:r>
        <w:rPr>
          <w:rFonts w:asciiTheme="majorHAnsi" w:hAnsiTheme="majorHAnsi" w:cs="Times New Roman"/>
          <w:sz w:val="20"/>
          <w:szCs w:val="20"/>
        </w:rPr>
        <w:t xml:space="preserve">. The derivation rule for </w:t>
      </w:r>
      <w:proofErr w:type="spellStart"/>
      <w:r>
        <w:rPr>
          <w:rFonts w:asciiTheme="majorHAnsi" w:hAnsiTheme="majorHAnsi" w:cs="Times New Roman"/>
          <w:sz w:val="20"/>
          <w:szCs w:val="20"/>
        </w:rPr>
        <w:t>MaleSmoker</w:t>
      </w:r>
      <w:proofErr w:type="spellEnd"/>
      <w:r>
        <w:rPr>
          <w:rFonts w:asciiTheme="majorHAnsi" w:hAnsiTheme="majorHAnsi" w:cs="Times New Roman"/>
          <w:sz w:val="20"/>
          <w:szCs w:val="20"/>
        </w:rPr>
        <w:t xml:space="preserve"> is specified in FORML thus: “</w:t>
      </w:r>
      <w:r w:rsidRPr="004416D2">
        <w:rPr>
          <w:rFonts w:ascii="Arial Narrow" w:hAnsi="Arial Narrow" w:cs="Times New Roman"/>
          <w:b/>
          <w:sz w:val="18"/>
          <w:szCs w:val="18"/>
        </w:rPr>
        <w:t>*Each</w:t>
      </w:r>
      <w:r w:rsidRPr="004416D2">
        <w:rPr>
          <w:rFonts w:ascii="Arial Narrow" w:hAnsi="Arial Narrow" w:cs="Times New Roman"/>
          <w:sz w:val="18"/>
          <w:szCs w:val="18"/>
        </w:rPr>
        <w:t xml:space="preserve"> </w:t>
      </w:r>
      <w:proofErr w:type="spellStart"/>
      <w:r w:rsidRPr="004416D2">
        <w:rPr>
          <w:rFonts w:ascii="Arial Narrow" w:hAnsi="Arial Narrow" w:cs="Times New Roman"/>
          <w:sz w:val="18"/>
          <w:szCs w:val="18"/>
        </w:rPr>
        <w:t>MaleSmoker</w:t>
      </w:r>
      <w:proofErr w:type="spellEnd"/>
      <w:r w:rsidRPr="004416D2">
        <w:rPr>
          <w:rFonts w:ascii="Arial Narrow" w:hAnsi="Arial Narrow" w:cs="Times New Roman"/>
          <w:sz w:val="18"/>
          <w:szCs w:val="18"/>
        </w:rPr>
        <w:t xml:space="preserve"> </w:t>
      </w:r>
      <w:r w:rsidRPr="004416D2">
        <w:rPr>
          <w:rFonts w:ascii="Arial Narrow" w:hAnsi="Arial Narrow" w:cs="Times New Roman"/>
          <w:b/>
          <w:sz w:val="18"/>
          <w:szCs w:val="18"/>
        </w:rPr>
        <w:t>is a</w:t>
      </w:r>
      <w:r w:rsidRPr="004416D2">
        <w:rPr>
          <w:rFonts w:ascii="Arial Narrow" w:hAnsi="Arial Narrow" w:cs="Times New Roman"/>
          <w:sz w:val="18"/>
          <w:szCs w:val="18"/>
        </w:rPr>
        <w:t xml:space="preserve"> Smoker</w:t>
      </w:r>
      <w:r w:rsidR="005B2C26">
        <w:rPr>
          <w:rFonts w:ascii="Arial Narrow" w:hAnsi="Arial Narrow" w:cs="Times New Roman"/>
          <w:sz w:val="18"/>
          <w:szCs w:val="18"/>
        </w:rPr>
        <w:t xml:space="preserve"> </w:t>
      </w:r>
      <w:r w:rsidR="005B2C26" w:rsidRPr="005B2C26">
        <w:rPr>
          <w:rFonts w:ascii="Arial Narrow" w:hAnsi="Arial Narrow" w:cs="Times New Roman"/>
          <w:b/>
          <w:sz w:val="18"/>
          <w:szCs w:val="18"/>
        </w:rPr>
        <w:t>and a</w:t>
      </w:r>
      <w:r w:rsidR="005B2C26">
        <w:rPr>
          <w:rFonts w:ascii="Arial Narrow" w:hAnsi="Arial Narrow" w:cs="Times New Roman"/>
          <w:sz w:val="18"/>
          <w:szCs w:val="18"/>
        </w:rPr>
        <w:t xml:space="preserve"> </w:t>
      </w:r>
      <w:proofErr w:type="spellStart"/>
      <w:r w:rsidR="005B2C26" w:rsidRPr="004416D2">
        <w:rPr>
          <w:rFonts w:ascii="Arial Narrow" w:hAnsi="Arial Narrow" w:cs="Times New Roman"/>
          <w:sz w:val="18"/>
          <w:szCs w:val="18"/>
        </w:rPr>
        <w:t>MalePerson</w:t>
      </w:r>
      <w:proofErr w:type="spellEnd"/>
      <w:r w:rsidRPr="004416D2">
        <w:rPr>
          <w:rFonts w:ascii="Arial Narrow" w:hAnsi="Arial Narrow" w:cs="Times New Roman"/>
          <w:sz w:val="18"/>
          <w:szCs w:val="18"/>
        </w:rPr>
        <w:t>.</w:t>
      </w:r>
      <w:proofErr w:type="gramStart"/>
      <w:r>
        <w:rPr>
          <w:rFonts w:asciiTheme="majorHAnsi" w:hAnsiTheme="majorHAnsi" w:cs="Times New Roman"/>
          <w:sz w:val="20"/>
          <w:szCs w:val="20"/>
        </w:rPr>
        <w:t>”.</w:t>
      </w:r>
      <w:proofErr w:type="gramEnd"/>
      <w:r>
        <w:rPr>
          <w:rFonts w:asciiTheme="majorHAnsi" w:hAnsiTheme="majorHAnsi" w:cs="Times New Roman"/>
          <w:sz w:val="20"/>
          <w:szCs w:val="20"/>
        </w:rPr>
        <w:t xml:space="preserve"> Because the subtype is marked as fully derived, and this is the only derivation rule provided for it, the rule is interpreted strongly as a subtype definition. In other words, being a male person and a smoker is both necessary and sufficient for on object to be a male smoker. Hence, the type </w:t>
      </w:r>
      <w:proofErr w:type="spellStart"/>
      <w:r>
        <w:rPr>
          <w:rFonts w:asciiTheme="majorHAnsi" w:hAnsiTheme="majorHAnsi" w:cs="Times New Roman"/>
          <w:sz w:val="20"/>
          <w:szCs w:val="20"/>
        </w:rPr>
        <w:t>MaleSmoker</w:t>
      </w:r>
      <w:proofErr w:type="spellEnd"/>
      <w:r>
        <w:rPr>
          <w:rFonts w:asciiTheme="majorHAnsi" w:hAnsiTheme="majorHAnsi" w:cs="Times New Roman"/>
          <w:sz w:val="20"/>
          <w:szCs w:val="20"/>
        </w:rPr>
        <w:t xml:space="preserve"> is the intersection of Smoker </w:t>
      </w:r>
      <w:r w:rsidR="005B2C26">
        <w:rPr>
          <w:rFonts w:asciiTheme="majorHAnsi" w:hAnsiTheme="majorHAnsi" w:cs="Times New Roman"/>
          <w:sz w:val="20"/>
          <w:szCs w:val="20"/>
        </w:rPr>
        <w:t xml:space="preserve">and </w:t>
      </w:r>
      <w:proofErr w:type="spellStart"/>
      <w:r w:rsidR="005B2C26">
        <w:rPr>
          <w:rFonts w:asciiTheme="majorHAnsi" w:hAnsiTheme="majorHAnsi" w:cs="Times New Roman"/>
          <w:sz w:val="20"/>
          <w:szCs w:val="20"/>
        </w:rPr>
        <w:t>MalePerson</w:t>
      </w:r>
      <w:proofErr w:type="spellEnd"/>
      <w:r w:rsidR="005B2C26">
        <w:rPr>
          <w:rFonts w:asciiTheme="majorHAnsi" w:hAnsiTheme="majorHAnsi" w:cs="Times New Roman"/>
          <w:sz w:val="20"/>
          <w:szCs w:val="20"/>
        </w:rPr>
        <w:t xml:space="preserve"> </w:t>
      </w:r>
      <w:r>
        <w:rPr>
          <w:rFonts w:asciiTheme="majorHAnsi" w:hAnsiTheme="majorHAnsi" w:cs="Times New Roman"/>
          <w:sz w:val="20"/>
          <w:szCs w:val="20"/>
        </w:rPr>
        <w:t>(not just a subset of the intersection).</w:t>
      </w:r>
    </w:p>
    <w:p w:rsidR="004416D2" w:rsidRDefault="004416D2" w:rsidP="004E6C20">
      <w:pPr>
        <w:tabs>
          <w:tab w:val="left" w:pos="1956"/>
        </w:tabs>
        <w:ind w:left="567"/>
        <w:rPr>
          <w:rFonts w:asciiTheme="majorHAnsi" w:hAnsiTheme="majorHAnsi" w:cs="Times New Roman"/>
          <w:sz w:val="20"/>
          <w:szCs w:val="20"/>
        </w:rPr>
      </w:pPr>
    </w:p>
    <w:p w:rsidR="004416D2" w:rsidRDefault="005B2C26" w:rsidP="004E6C20">
      <w:pPr>
        <w:tabs>
          <w:tab w:val="left" w:pos="1956"/>
        </w:tabs>
        <w:ind w:left="567"/>
        <w:rPr>
          <w:rFonts w:asciiTheme="majorHAnsi" w:hAnsiTheme="majorHAnsi" w:cs="Times New Roman"/>
          <w:sz w:val="20"/>
          <w:szCs w:val="20"/>
        </w:rPr>
      </w:pPr>
      <w:r w:rsidRPr="005B2C26">
        <w:rPr>
          <w:noProof/>
          <w:lang w:eastAsia="en-AU"/>
        </w:rPr>
        <w:drawing>
          <wp:anchor distT="0" distB="0" distL="114300" distR="114300" simplePos="0" relativeHeight="251749376" behindDoc="1" locked="0" layoutInCell="1" allowOverlap="1" wp14:anchorId="6001EFE2" wp14:editId="455C94FB">
            <wp:simplePos x="0" y="0"/>
            <wp:positionH relativeFrom="column">
              <wp:posOffset>1222962</wp:posOffset>
            </wp:positionH>
            <wp:positionV relativeFrom="paragraph">
              <wp:posOffset>60520</wp:posOffset>
            </wp:positionV>
            <wp:extent cx="3194685" cy="1277620"/>
            <wp:effectExtent l="0" t="0" r="571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94685" cy="12776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416D2" w:rsidRDefault="004416D2" w:rsidP="004E6C20">
      <w:pPr>
        <w:tabs>
          <w:tab w:val="left" w:pos="1956"/>
        </w:tabs>
        <w:ind w:left="567"/>
        <w:rPr>
          <w:rFonts w:asciiTheme="majorHAnsi" w:hAnsiTheme="majorHAnsi" w:cs="Times New Roman"/>
          <w:sz w:val="20"/>
          <w:szCs w:val="20"/>
        </w:rPr>
      </w:pPr>
    </w:p>
    <w:p w:rsidR="004416D2" w:rsidRDefault="004416D2" w:rsidP="004E6C20">
      <w:pPr>
        <w:tabs>
          <w:tab w:val="left" w:pos="1956"/>
        </w:tabs>
        <w:ind w:left="567"/>
        <w:rPr>
          <w:rFonts w:asciiTheme="majorHAnsi" w:hAnsiTheme="majorHAnsi" w:cs="Times New Roman"/>
          <w:sz w:val="20"/>
          <w:szCs w:val="20"/>
        </w:rPr>
      </w:pPr>
    </w:p>
    <w:p w:rsidR="004416D2" w:rsidRDefault="004416D2" w:rsidP="004E6C20">
      <w:pPr>
        <w:tabs>
          <w:tab w:val="left" w:pos="1956"/>
        </w:tabs>
        <w:ind w:left="567"/>
        <w:rPr>
          <w:rFonts w:asciiTheme="majorHAnsi" w:hAnsiTheme="majorHAnsi" w:cs="Times New Roman"/>
          <w:sz w:val="20"/>
          <w:szCs w:val="20"/>
        </w:rPr>
      </w:pPr>
    </w:p>
    <w:p w:rsidR="004416D2" w:rsidRDefault="004416D2" w:rsidP="004E6C20">
      <w:pPr>
        <w:tabs>
          <w:tab w:val="left" w:pos="1956"/>
        </w:tabs>
        <w:ind w:left="567"/>
        <w:rPr>
          <w:rFonts w:asciiTheme="majorHAnsi" w:hAnsiTheme="majorHAnsi" w:cs="Times New Roman"/>
          <w:sz w:val="20"/>
          <w:szCs w:val="20"/>
        </w:rPr>
      </w:pPr>
    </w:p>
    <w:p w:rsidR="004416D2" w:rsidRDefault="004416D2" w:rsidP="004E6C20">
      <w:pPr>
        <w:tabs>
          <w:tab w:val="left" w:pos="1956"/>
        </w:tabs>
        <w:ind w:left="567"/>
        <w:rPr>
          <w:rFonts w:asciiTheme="majorHAnsi" w:hAnsiTheme="majorHAnsi" w:cs="Times New Roman"/>
          <w:sz w:val="20"/>
          <w:szCs w:val="20"/>
        </w:rPr>
      </w:pPr>
    </w:p>
    <w:p w:rsidR="004416D2" w:rsidRDefault="004416D2" w:rsidP="004E6C20">
      <w:pPr>
        <w:tabs>
          <w:tab w:val="left" w:pos="1956"/>
        </w:tabs>
        <w:ind w:left="567"/>
        <w:rPr>
          <w:rFonts w:asciiTheme="majorHAnsi" w:hAnsiTheme="majorHAnsi" w:cs="Times New Roman"/>
          <w:sz w:val="20"/>
          <w:szCs w:val="20"/>
        </w:rPr>
      </w:pPr>
    </w:p>
    <w:p w:rsidR="004416D2" w:rsidRDefault="004416D2" w:rsidP="004E6C20">
      <w:pPr>
        <w:tabs>
          <w:tab w:val="left" w:pos="1956"/>
        </w:tabs>
        <w:ind w:left="567"/>
        <w:rPr>
          <w:rFonts w:asciiTheme="majorHAnsi" w:hAnsiTheme="majorHAnsi" w:cs="Times New Roman"/>
          <w:sz w:val="20"/>
          <w:szCs w:val="20"/>
        </w:rPr>
      </w:pPr>
    </w:p>
    <w:p w:rsidR="004416D2" w:rsidRDefault="004416D2" w:rsidP="004416D2">
      <w:pPr>
        <w:tabs>
          <w:tab w:val="left" w:pos="1956"/>
        </w:tabs>
        <w:ind w:left="567"/>
        <w:rPr>
          <w:rFonts w:asciiTheme="majorHAnsi" w:hAnsiTheme="majorHAnsi" w:cs="Times New Roman"/>
          <w:sz w:val="20"/>
          <w:szCs w:val="20"/>
        </w:rPr>
      </w:pPr>
    </w:p>
    <w:p w:rsidR="004416D2" w:rsidRPr="00321827" w:rsidRDefault="004416D2" w:rsidP="004416D2">
      <w:pPr>
        <w:pStyle w:val="Caption"/>
        <w:ind w:left="567"/>
      </w:pPr>
      <w:bookmarkStart w:id="15" w:name="_Ref343589171"/>
      <w:r>
        <w:t xml:space="preserve">Figure </w:t>
      </w:r>
      <w:fldSimple w:instr=" STYLEREF 1 \s ">
        <w:r w:rsidR="00FA72A8">
          <w:rPr>
            <w:noProof/>
          </w:rPr>
          <w:t>1</w:t>
        </w:r>
      </w:fldSimple>
      <w:r>
        <w:noBreakHyphen/>
      </w:r>
      <w:fldSimple w:instr=" SEQ Figure \* ARABIC \s 1 ">
        <w:r w:rsidR="00FA72A8">
          <w:rPr>
            <w:noProof/>
          </w:rPr>
          <w:t>7</w:t>
        </w:r>
      </w:fldSimple>
      <w:bookmarkEnd w:id="15"/>
      <w:r>
        <w:t> </w:t>
      </w:r>
      <w:r>
        <w:t xml:space="preserve">The </w:t>
      </w:r>
      <w:proofErr w:type="spellStart"/>
      <w:r>
        <w:t>MaleSmoker</w:t>
      </w:r>
      <w:proofErr w:type="spellEnd"/>
      <w:r>
        <w:t xml:space="preserve"> subtype inherits from both Smoker and </w:t>
      </w:r>
      <w:proofErr w:type="spellStart"/>
      <w:r>
        <w:t>MalePerson</w:t>
      </w:r>
      <w:proofErr w:type="spellEnd"/>
    </w:p>
    <w:p w:rsidR="004416D2" w:rsidRDefault="005B2C26" w:rsidP="004416D2">
      <w:pPr>
        <w:tabs>
          <w:tab w:val="left" w:pos="1956"/>
        </w:tabs>
        <w:ind w:left="567"/>
        <w:rPr>
          <w:rFonts w:asciiTheme="majorHAnsi" w:hAnsiTheme="majorHAnsi" w:cs="Times New Roman"/>
          <w:sz w:val="20"/>
          <w:szCs w:val="20"/>
        </w:rPr>
      </w:pPr>
      <w:r w:rsidRPr="005B2C26">
        <w:rPr>
          <w:noProof/>
          <w:lang w:eastAsia="en-AU"/>
        </w:rPr>
        <w:drawing>
          <wp:anchor distT="0" distB="0" distL="114300" distR="114300" simplePos="0" relativeHeight="251750400" behindDoc="1" locked="0" layoutInCell="1" allowOverlap="1" wp14:anchorId="0BCC3FE5" wp14:editId="35BBFE72">
            <wp:simplePos x="0" y="0"/>
            <wp:positionH relativeFrom="column">
              <wp:posOffset>4382135</wp:posOffset>
            </wp:positionH>
            <wp:positionV relativeFrom="paragraph">
              <wp:posOffset>29210</wp:posOffset>
            </wp:positionV>
            <wp:extent cx="1119505" cy="1172210"/>
            <wp:effectExtent l="0" t="0" r="4445" b="889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119505" cy="11722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2C26">
        <w:rPr>
          <w:rFonts w:asciiTheme="majorHAnsi" w:hAnsiTheme="majorHAnsi" w:cs="Times New Roman"/>
          <w:sz w:val="20"/>
          <w:szCs w:val="20"/>
        </w:rPr>
        <w:t xml:space="preserve">There are many correct ways to declare the derivation path. We first discuss one way that is probably the most intuitive. You can visualize the derivation path for this approach as shown in the diagram </w:t>
      </w:r>
      <w:r>
        <w:rPr>
          <w:rFonts w:asciiTheme="majorHAnsi" w:hAnsiTheme="majorHAnsi" w:cs="Times New Roman"/>
          <w:sz w:val="20"/>
          <w:szCs w:val="20"/>
        </w:rPr>
        <w:t xml:space="preserve">opposite. </w:t>
      </w:r>
    </w:p>
    <w:p w:rsidR="005A0CE3" w:rsidRDefault="005B2C26" w:rsidP="005B2C26">
      <w:pPr>
        <w:tabs>
          <w:tab w:val="left" w:pos="1956"/>
        </w:tabs>
        <w:ind w:left="567"/>
        <w:rPr>
          <w:rFonts w:asciiTheme="majorHAnsi" w:hAnsiTheme="majorHAnsi" w:cs="Times New Roman"/>
          <w:sz w:val="20"/>
          <w:szCs w:val="20"/>
        </w:rPr>
      </w:pPr>
      <w:r w:rsidRPr="005B2C26">
        <w:rPr>
          <w:rFonts w:asciiTheme="majorHAnsi" w:hAnsiTheme="majorHAnsi" w:cs="Times New Roman"/>
          <w:sz w:val="20"/>
          <w:szCs w:val="20"/>
        </w:rPr>
        <w:t xml:space="preserve">Starting at Person as the root object type we apply a </w:t>
      </w:r>
      <w:r w:rsidRPr="005A0CE3">
        <w:rPr>
          <w:rFonts w:asciiTheme="majorHAnsi" w:hAnsiTheme="majorHAnsi" w:cs="Times New Roman"/>
          <w:i/>
          <w:sz w:val="20"/>
          <w:szCs w:val="20"/>
        </w:rPr>
        <w:t>conjunction</w:t>
      </w:r>
      <w:r w:rsidRPr="005B2C26">
        <w:rPr>
          <w:rFonts w:asciiTheme="majorHAnsi" w:hAnsiTheme="majorHAnsi" w:cs="Times New Roman"/>
          <w:sz w:val="20"/>
          <w:szCs w:val="20"/>
        </w:rPr>
        <w:t xml:space="preserve"> symbolized here using “</w:t>
      </w:r>
      <w:r w:rsidRPr="005A0CE3">
        <w:rPr>
          <w:rFonts w:ascii="Arial Narrow" w:hAnsi="Arial Narrow" w:cs="Times New Roman"/>
          <w:b/>
          <w:sz w:val="18"/>
          <w:szCs w:val="18"/>
        </w:rPr>
        <w:t>and</w:t>
      </w:r>
      <w:r w:rsidRPr="005B2C26">
        <w:rPr>
          <w:rFonts w:asciiTheme="majorHAnsi" w:hAnsiTheme="majorHAnsi" w:cs="Times New Roman"/>
          <w:sz w:val="20"/>
          <w:szCs w:val="20"/>
        </w:rPr>
        <w:t>” for the logical conjunction operator, with two branches below it.</w:t>
      </w:r>
    </w:p>
    <w:p w:rsidR="005A0CE3" w:rsidRDefault="005A0CE3" w:rsidP="005B2C26">
      <w:pPr>
        <w:tabs>
          <w:tab w:val="left" w:pos="1956"/>
        </w:tabs>
        <w:ind w:left="567"/>
        <w:rPr>
          <w:rFonts w:asciiTheme="majorHAnsi" w:hAnsiTheme="majorHAnsi" w:cs="Times New Roman"/>
          <w:sz w:val="20"/>
          <w:szCs w:val="20"/>
        </w:rPr>
      </w:pPr>
    </w:p>
    <w:p w:rsidR="005B2C26" w:rsidRPr="005B2C26" w:rsidRDefault="005B2C26" w:rsidP="005B2C26">
      <w:pPr>
        <w:tabs>
          <w:tab w:val="left" w:pos="1956"/>
        </w:tabs>
        <w:ind w:left="567"/>
        <w:rPr>
          <w:rFonts w:asciiTheme="majorHAnsi" w:hAnsiTheme="majorHAnsi" w:cs="Times New Roman"/>
          <w:sz w:val="20"/>
          <w:szCs w:val="20"/>
        </w:rPr>
      </w:pPr>
      <w:r w:rsidRPr="005B2C26">
        <w:rPr>
          <w:rFonts w:asciiTheme="majorHAnsi" w:hAnsiTheme="majorHAnsi" w:cs="Times New Roman"/>
          <w:sz w:val="20"/>
          <w:szCs w:val="20"/>
        </w:rPr>
        <w:t>In ORM</w:t>
      </w:r>
      <w:r w:rsidR="005A0CE3">
        <w:rPr>
          <w:rFonts w:asciiTheme="majorHAnsi" w:hAnsiTheme="majorHAnsi" w:cs="Times New Roman"/>
          <w:sz w:val="20"/>
          <w:szCs w:val="20"/>
        </w:rPr>
        <w:t>,</w:t>
      </w:r>
      <w:r w:rsidRPr="005B2C26">
        <w:rPr>
          <w:rFonts w:asciiTheme="majorHAnsi" w:hAnsiTheme="majorHAnsi" w:cs="Times New Roman"/>
          <w:sz w:val="20"/>
          <w:szCs w:val="20"/>
        </w:rPr>
        <w:t xml:space="preserve"> a relationship between subtype and </w:t>
      </w:r>
      <w:proofErr w:type="spellStart"/>
      <w:r w:rsidRPr="005B2C26">
        <w:rPr>
          <w:rFonts w:asciiTheme="majorHAnsi" w:hAnsiTheme="majorHAnsi" w:cs="Times New Roman"/>
          <w:sz w:val="20"/>
          <w:szCs w:val="20"/>
        </w:rPr>
        <w:t>supertype</w:t>
      </w:r>
      <w:proofErr w:type="spellEnd"/>
      <w:r w:rsidRPr="005B2C26">
        <w:rPr>
          <w:rFonts w:asciiTheme="majorHAnsi" w:hAnsiTheme="majorHAnsi" w:cs="Times New Roman"/>
          <w:sz w:val="20"/>
          <w:szCs w:val="20"/>
        </w:rPr>
        <w:t xml:space="preserve"> implies an instance level identity relationship (verbalized with an “</w:t>
      </w:r>
      <w:r w:rsidRPr="005A0CE3">
        <w:rPr>
          <w:rFonts w:ascii="Arial Narrow" w:hAnsi="Arial Narrow" w:cs="Times New Roman"/>
          <w:b/>
          <w:sz w:val="18"/>
          <w:szCs w:val="18"/>
        </w:rPr>
        <w:t>is</w:t>
      </w:r>
      <w:r w:rsidRPr="005B2C26">
        <w:rPr>
          <w:rFonts w:asciiTheme="majorHAnsi" w:hAnsiTheme="majorHAnsi" w:cs="Times New Roman"/>
          <w:sz w:val="20"/>
          <w:szCs w:val="20"/>
        </w:rPr>
        <w:t xml:space="preserve">” predicate) between instances of those types. Each branch of the conjunction navigates down an instance level identity relationship </w:t>
      </w:r>
      <w:r w:rsidR="005A0CE3">
        <w:rPr>
          <w:rFonts w:asciiTheme="majorHAnsi" w:hAnsiTheme="majorHAnsi" w:cs="Times New Roman"/>
          <w:sz w:val="20"/>
          <w:szCs w:val="20"/>
        </w:rPr>
        <w:t xml:space="preserve">from an instance of Person to </w:t>
      </w:r>
      <w:r w:rsidRPr="005B2C26">
        <w:rPr>
          <w:rFonts w:asciiTheme="majorHAnsi" w:hAnsiTheme="majorHAnsi" w:cs="Times New Roman"/>
          <w:sz w:val="20"/>
          <w:szCs w:val="20"/>
        </w:rPr>
        <w:t>an instance of the relevant subtype (</w:t>
      </w:r>
      <w:proofErr w:type="spellStart"/>
      <w:r w:rsidRPr="005B2C26">
        <w:rPr>
          <w:rFonts w:asciiTheme="majorHAnsi" w:hAnsiTheme="majorHAnsi" w:cs="Times New Roman"/>
          <w:sz w:val="20"/>
          <w:szCs w:val="20"/>
        </w:rPr>
        <w:t>MalePerson</w:t>
      </w:r>
      <w:proofErr w:type="spellEnd"/>
      <w:r w:rsidRPr="005B2C26">
        <w:rPr>
          <w:rFonts w:asciiTheme="majorHAnsi" w:hAnsiTheme="majorHAnsi" w:cs="Times New Roman"/>
          <w:sz w:val="20"/>
          <w:szCs w:val="20"/>
        </w:rPr>
        <w:t xml:space="preserve"> or Smoker). The path involves a </w:t>
      </w:r>
      <w:r w:rsidRPr="005A0CE3">
        <w:rPr>
          <w:rFonts w:asciiTheme="majorHAnsi" w:hAnsiTheme="majorHAnsi" w:cs="Times New Roman"/>
          <w:i/>
          <w:sz w:val="20"/>
          <w:szCs w:val="20"/>
        </w:rPr>
        <w:t>conceptual join</w:t>
      </w:r>
      <w:r w:rsidRPr="005B2C26">
        <w:rPr>
          <w:rFonts w:asciiTheme="majorHAnsi" w:hAnsiTheme="majorHAnsi" w:cs="Times New Roman"/>
          <w:sz w:val="20"/>
          <w:szCs w:val="20"/>
        </w:rPr>
        <w:t xml:space="preserve"> between the Person roles shown here with gold fill (i.e. the same person plays both roles). </w:t>
      </w:r>
    </w:p>
    <w:p w:rsidR="005B2C26" w:rsidRPr="005B2C26" w:rsidRDefault="005B2C26" w:rsidP="005B2C26">
      <w:pPr>
        <w:tabs>
          <w:tab w:val="left" w:pos="1956"/>
        </w:tabs>
        <w:ind w:left="567"/>
        <w:rPr>
          <w:rFonts w:asciiTheme="majorHAnsi" w:hAnsiTheme="majorHAnsi" w:cs="Times New Roman"/>
          <w:sz w:val="20"/>
          <w:szCs w:val="20"/>
        </w:rPr>
      </w:pPr>
    </w:p>
    <w:p w:rsidR="005B2C26" w:rsidRPr="005B2C26" w:rsidRDefault="005B2C26" w:rsidP="005B2C26">
      <w:pPr>
        <w:tabs>
          <w:tab w:val="left" w:pos="1956"/>
        </w:tabs>
        <w:ind w:left="567"/>
        <w:rPr>
          <w:rFonts w:asciiTheme="majorHAnsi" w:hAnsiTheme="majorHAnsi" w:cs="Times New Roman"/>
          <w:sz w:val="20"/>
          <w:szCs w:val="20"/>
        </w:rPr>
      </w:pPr>
      <w:r w:rsidRPr="005B2C26">
        <w:rPr>
          <w:rFonts w:asciiTheme="majorHAnsi" w:hAnsiTheme="majorHAnsi" w:cs="Times New Roman"/>
          <w:sz w:val="20"/>
          <w:szCs w:val="20"/>
        </w:rPr>
        <w:t xml:space="preserve">To enter the derivation path in the Model Browser, right-click </w:t>
      </w:r>
      <w:proofErr w:type="spellStart"/>
      <w:r w:rsidRPr="005A0CE3">
        <w:rPr>
          <w:rFonts w:ascii="Arial Narrow" w:hAnsi="Arial Narrow" w:cs="Times New Roman"/>
          <w:sz w:val="18"/>
          <w:szCs w:val="18"/>
        </w:rPr>
        <w:t>MaleSmoker</w:t>
      </w:r>
      <w:proofErr w:type="spellEnd"/>
      <w:r w:rsidRPr="005B2C26">
        <w:rPr>
          <w:rFonts w:asciiTheme="majorHAnsi" w:hAnsiTheme="majorHAnsi" w:cs="Times New Roman"/>
          <w:sz w:val="20"/>
          <w:szCs w:val="20"/>
        </w:rPr>
        <w:t xml:space="preserve"> on the diagram and select </w:t>
      </w:r>
      <w:r w:rsidR="005A0CE3" w:rsidRPr="005A0CE3">
        <w:rPr>
          <w:rFonts w:ascii="Arial Narrow" w:hAnsi="Arial Narrow" w:cs="Times New Roman"/>
          <w:sz w:val="18"/>
          <w:szCs w:val="18"/>
        </w:rPr>
        <w:t>Add</w:t>
      </w:r>
      <w:r w:rsidRPr="005A0CE3">
        <w:rPr>
          <w:rFonts w:ascii="Arial Narrow" w:hAnsi="Arial Narrow" w:cs="Times New Roman"/>
          <w:sz w:val="18"/>
          <w:szCs w:val="18"/>
        </w:rPr>
        <w:t xml:space="preserve"> Derivation Rule</w:t>
      </w:r>
      <w:r w:rsidRPr="005B2C26">
        <w:rPr>
          <w:rFonts w:asciiTheme="majorHAnsi" w:hAnsiTheme="majorHAnsi" w:cs="Times New Roman"/>
          <w:sz w:val="20"/>
          <w:szCs w:val="20"/>
        </w:rPr>
        <w:t xml:space="preserve"> from its context menu.</w:t>
      </w:r>
    </w:p>
    <w:p w:rsidR="004416D2" w:rsidRDefault="00234C4D"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51424" behindDoc="1" locked="0" layoutInCell="1" allowOverlap="1" wp14:anchorId="081D357B" wp14:editId="63996FE5">
            <wp:simplePos x="0" y="0"/>
            <wp:positionH relativeFrom="column">
              <wp:posOffset>1228725</wp:posOffset>
            </wp:positionH>
            <wp:positionV relativeFrom="paragraph">
              <wp:posOffset>132080</wp:posOffset>
            </wp:positionV>
            <wp:extent cx="3832860" cy="1691640"/>
            <wp:effectExtent l="0" t="0" r="0" b="3810"/>
            <wp:wrapNone/>
            <wp:docPr id="74" name="Picture 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3832860" cy="1691640"/>
                    </a:xfrm>
                    <a:prstGeom prst="rect">
                      <a:avLst/>
                    </a:prstGeom>
                  </pic:spPr>
                </pic:pic>
              </a:graphicData>
            </a:graphic>
            <wp14:sizeRelH relativeFrom="page">
              <wp14:pctWidth>0</wp14:pctWidth>
            </wp14:sizeRelH>
            <wp14:sizeRelV relativeFrom="page">
              <wp14:pctHeight>0</wp14:pctHeight>
            </wp14:sizeRelV>
          </wp:anchor>
        </w:drawing>
      </w:r>
    </w:p>
    <w:p w:rsidR="004416D2" w:rsidRDefault="004416D2" w:rsidP="004E6C20">
      <w:pPr>
        <w:tabs>
          <w:tab w:val="left" w:pos="1956"/>
        </w:tabs>
        <w:ind w:left="567"/>
        <w:rPr>
          <w:rFonts w:asciiTheme="majorHAnsi" w:hAnsiTheme="majorHAnsi" w:cs="Times New Roman"/>
          <w:sz w:val="20"/>
          <w:szCs w:val="20"/>
        </w:rPr>
      </w:pPr>
    </w:p>
    <w:p w:rsidR="004416D2" w:rsidRDefault="004416D2" w:rsidP="004E6C20">
      <w:pPr>
        <w:tabs>
          <w:tab w:val="left" w:pos="1956"/>
        </w:tabs>
        <w:ind w:left="567"/>
        <w:rPr>
          <w:rFonts w:asciiTheme="majorHAnsi" w:hAnsiTheme="majorHAnsi" w:cs="Times New Roman"/>
          <w:sz w:val="20"/>
          <w:szCs w:val="20"/>
        </w:rPr>
      </w:pPr>
    </w:p>
    <w:p w:rsidR="004416D2" w:rsidRDefault="004416D2" w:rsidP="004E6C20">
      <w:pPr>
        <w:tabs>
          <w:tab w:val="left" w:pos="1956"/>
        </w:tabs>
        <w:ind w:left="567"/>
        <w:rPr>
          <w:rFonts w:asciiTheme="majorHAnsi" w:hAnsiTheme="majorHAnsi" w:cs="Times New Roman"/>
          <w:sz w:val="20"/>
          <w:szCs w:val="20"/>
        </w:rPr>
      </w:pPr>
    </w:p>
    <w:p w:rsidR="004416D2" w:rsidRDefault="004416D2" w:rsidP="004E6C20">
      <w:pPr>
        <w:tabs>
          <w:tab w:val="left" w:pos="1956"/>
        </w:tabs>
        <w:ind w:left="567"/>
        <w:rPr>
          <w:rFonts w:asciiTheme="majorHAnsi" w:hAnsiTheme="majorHAnsi" w:cs="Times New Roman"/>
          <w:sz w:val="20"/>
          <w:szCs w:val="20"/>
        </w:rPr>
      </w:pPr>
    </w:p>
    <w:p w:rsidR="004416D2" w:rsidRDefault="004416D2" w:rsidP="004E6C20">
      <w:pPr>
        <w:tabs>
          <w:tab w:val="left" w:pos="1956"/>
        </w:tabs>
        <w:ind w:left="567"/>
        <w:rPr>
          <w:rFonts w:asciiTheme="majorHAnsi" w:hAnsiTheme="majorHAnsi" w:cs="Times New Roman"/>
          <w:sz w:val="20"/>
          <w:szCs w:val="20"/>
        </w:rPr>
      </w:pPr>
    </w:p>
    <w:p w:rsidR="004416D2" w:rsidRDefault="004416D2" w:rsidP="004E6C20">
      <w:pPr>
        <w:tabs>
          <w:tab w:val="left" w:pos="1956"/>
        </w:tabs>
        <w:ind w:left="567"/>
        <w:rPr>
          <w:rFonts w:asciiTheme="majorHAnsi" w:hAnsiTheme="majorHAnsi" w:cs="Times New Roman"/>
          <w:sz w:val="20"/>
          <w:szCs w:val="20"/>
        </w:rPr>
      </w:pPr>
    </w:p>
    <w:p w:rsidR="004416D2" w:rsidRDefault="004416D2" w:rsidP="004E6C20">
      <w:pPr>
        <w:tabs>
          <w:tab w:val="left" w:pos="1956"/>
        </w:tabs>
        <w:ind w:left="567"/>
        <w:rPr>
          <w:rFonts w:asciiTheme="majorHAnsi" w:hAnsiTheme="majorHAnsi" w:cs="Times New Roman"/>
          <w:sz w:val="20"/>
          <w:szCs w:val="20"/>
        </w:rPr>
      </w:pPr>
    </w:p>
    <w:p w:rsidR="004416D2" w:rsidRDefault="004416D2" w:rsidP="004E6C20">
      <w:pPr>
        <w:tabs>
          <w:tab w:val="left" w:pos="1956"/>
        </w:tabs>
        <w:ind w:left="567"/>
        <w:rPr>
          <w:rFonts w:asciiTheme="majorHAnsi" w:hAnsiTheme="majorHAnsi" w:cs="Times New Roman"/>
          <w:sz w:val="20"/>
          <w:szCs w:val="20"/>
        </w:rPr>
      </w:pPr>
    </w:p>
    <w:p w:rsidR="004416D2" w:rsidRDefault="004416D2" w:rsidP="004E6C20">
      <w:pPr>
        <w:tabs>
          <w:tab w:val="left" w:pos="1956"/>
        </w:tabs>
        <w:ind w:left="567"/>
        <w:rPr>
          <w:rFonts w:asciiTheme="majorHAnsi" w:hAnsiTheme="majorHAnsi" w:cs="Times New Roman"/>
          <w:sz w:val="20"/>
          <w:szCs w:val="20"/>
        </w:rPr>
      </w:pPr>
    </w:p>
    <w:p w:rsidR="004416D2" w:rsidRDefault="004416D2" w:rsidP="004E6C20">
      <w:pPr>
        <w:tabs>
          <w:tab w:val="left" w:pos="1956"/>
        </w:tabs>
        <w:ind w:left="567"/>
        <w:rPr>
          <w:rFonts w:asciiTheme="majorHAnsi" w:hAnsiTheme="majorHAnsi" w:cs="Times New Roman"/>
          <w:sz w:val="20"/>
          <w:szCs w:val="20"/>
        </w:rPr>
      </w:pPr>
    </w:p>
    <w:p w:rsidR="004416D2" w:rsidRDefault="004416D2" w:rsidP="004E6C20">
      <w:pPr>
        <w:tabs>
          <w:tab w:val="left" w:pos="1956"/>
        </w:tabs>
        <w:ind w:left="567"/>
        <w:rPr>
          <w:rFonts w:asciiTheme="majorHAnsi" w:hAnsiTheme="majorHAnsi" w:cs="Times New Roman"/>
          <w:sz w:val="20"/>
          <w:szCs w:val="20"/>
        </w:rPr>
      </w:pPr>
    </w:p>
    <w:p w:rsidR="00234C4D" w:rsidRPr="00234C4D" w:rsidRDefault="00234C4D" w:rsidP="00234C4D">
      <w:pPr>
        <w:tabs>
          <w:tab w:val="left" w:pos="1956"/>
        </w:tabs>
        <w:ind w:left="567"/>
        <w:rPr>
          <w:rFonts w:asciiTheme="majorHAnsi" w:hAnsiTheme="majorHAnsi" w:cs="Times New Roman"/>
          <w:sz w:val="20"/>
          <w:szCs w:val="20"/>
        </w:rPr>
      </w:pPr>
      <w:r w:rsidRPr="00234C4D">
        <w:rPr>
          <w:rFonts w:asciiTheme="majorHAnsi" w:hAnsiTheme="majorHAnsi" w:cs="Times New Roman"/>
          <w:sz w:val="20"/>
          <w:szCs w:val="20"/>
        </w:rPr>
        <w:lastRenderedPageBreak/>
        <w:t xml:space="preserve">Now choose </w:t>
      </w:r>
      <w:r w:rsidRPr="00234C4D">
        <w:rPr>
          <w:rFonts w:ascii="Arial Narrow" w:hAnsi="Arial Narrow" w:cs="Times New Roman"/>
          <w:sz w:val="18"/>
          <w:szCs w:val="18"/>
        </w:rPr>
        <w:t>Person</w:t>
      </w:r>
      <w:r w:rsidRPr="00234C4D">
        <w:rPr>
          <w:rFonts w:asciiTheme="majorHAnsi" w:hAnsiTheme="majorHAnsi" w:cs="Times New Roman"/>
          <w:sz w:val="20"/>
          <w:szCs w:val="20"/>
        </w:rPr>
        <w:t xml:space="preserve"> as the root object type, and then select the </w:t>
      </w:r>
      <w:r>
        <w:rPr>
          <w:rFonts w:asciiTheme="majorHAnsi" w:hAnsiTheme="majorHAnsi" w:cs="Times New Roman"/>
          <w:sz w:val="20"/>
          <w:szCs w:val="20"/>
        </w:rPr>
        <w:t>role played by Person in the instance-level identity relationship</w:t>
      </w:r>
      <w:r w:rsidRPr="00234C4D">
        <w:rPr>
          <w:rFonts w:asciiTheme="majorHAnsi" w:hAnsiTheme="majorHAnsi" w:cs="Times New Roman"/>
          <w:sz w:val="20"/>
          <w:szCs w:val="20"/>
        </w:rPr>
        <w:t xml:space="preserve"> </w:t>
      </w:r>
      <w:r w:rsidRPr="00234C4D">
        <w:rPr>
          <w:rFonts w:ascii="Arial Narrow" w:hAnsi="Arial Narrow" w:cs="Times New Roman"/>
          <w:sz w:val="18"/>
          <w:szCs w:val="18"/>
        </w:rPr>
        <w:t xml:space="preserve">Person is </w:t>
      </w:r>
      <w:r>
        <w:rPr>
          <w:rFonts w:ascii="Arial Narrow" w:hAnsi="Arial Narrow" w:cs="Times New Roman"/>
          <w:sz w:val="18"/>
          <w:szCs w:val="18"/>
        </w:rPr>
        <w:t>Smoker</w:t>
      </w:r>
      <w:r w:rsidRPr="00234C4D">
        <w:rPr>
          <w:rFonts w:asciiTheme="majorHAnsi" w:hAnsiTheme="majorHAnsi" w:cs="Times New Roman"/>
          <w:sz w:val="20"/>
          <w:szCs w:val="20"/>
        </w:rPr>
        <w:t>.</w:t>
      </w:r>
      <w:r>
        <w:rPr>
          <w:rFonts w:asciiTheme="majorHAnsi" w:hAnsiTheme="majorHAnsi" w:cs="Times New Roman"/>
          <w:sz w:val="20"/>
          <w:szCs w:val="20"/>
        </w:rPr>
        <w:t xml:space="preserve"> In the Model Browser, instance-level identity relationships are prepended by a subtyping arrow.</w:t>
      </w:r>
    </w:p>
    <w:p w:rsidR="004416D2" w:rsidRDefault="004416D2" w:rsidP="004E6C20">
      <w:pPr>
        <w:tabs>
          <w:tab w:val="left" w:pos="1956"/>
        </w:tabs>
        <w:ind w:left="567"/>
        <w:rPr>
          <w:rFonts w:asciiTheme="majorHAnsi" w:hAnsiTheme="majorHAnsi" w:cs="Times New Roman"/>
          <w:sz w:val="20"/>
          <w:szCs w:val="20"/>
        </w:rPr>
      </w:pPr>
    </w:p>
    <w:p w:rsidR="004416D2" w:rsidRDefault="00234C4D" w:rsidP="004E6C20">
      <w:pPr>
        <w:tabs>
          <w:tab w:val="left" w:pos="1956"/>
        </w:tabs>
        <w:ind w:left="567"/>
        <w:rPr>
          <w:rFonts w:asciiTheme="majorHAnsi" w:hAnsiTheme="majorHAnsi" w:cs="Times New Roman"/>
          <w:sz w:val="20"/>
          <w:szCs w:val="20"/>
        </w:rPr>
      </w:pPr>
      <w:r>
        <w:rPr>
          <w:rFonts w:ascii="Cambria" w:hAnsi="Cambria"/>
          <w:noProof/>
          <w:sz w:val="20"/>
          <w:szCs w:val="20"/>
          <w:lang w:eastAsia="en-AU"/>
        </w:rPr>
        <w:drawing>
          <wp:anchor distT="0" distB="0" distL="114300" distR="114300" simplePos="0" relativeHeight="251753472" behindDoc="1" locked="0" layoutInCell="1" allowOverlap="1" wp14:anchorId="10669796" wp14:editId="4AD1FE7A">
            <wp:simplePos x="0" y="0"/>
            <wp:positionH relativeFrom="column">
              <wp:posOffset>3098800</wp:posOffset>
            </wp:positionH>
            <wp:positionV relativeFrom="paragraph">
              <wp:posOffset>19050</wp:posOffset>
            </wp:positionV>
            <wp:extent cx="2194560" cy="1371600"/>
            <wp:effectExtent l="0" t="0" r="0" b="0"/>
            <wp:wrapNone/>
            <wp:docPr id="76" name="Picture 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2194560" cy="13716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752448" behindDoc="1" locked="0" layoutInCell="1" allowOverlap="1" wp14:anchorId="751C75DE" wp14:editId="5FE2C6E6">
            <wp:simplePos x="0" y="0"/>
            <wp:positionH relativeFrom="column">
              <wp:posOffset>537161</wp:posOffset>
            </wp:positionH>
            <wp:positionV relativeFrom="paragraph">
              <wp:posOffset>55293</wp:posOffset>
            </wp:positionV>
            <wp:extent cx="1958340" cy="1082040"/>
            <wp:effectExtent l="0" t="0" r="3810" b="3810"/>
            <wp:wrapNone/>
            <wp:docPr id="75" name="Picture 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1958340" cy="1082040"/>
                    </a:xfrm>
                    <a:prstGeom prst="rect">
                      <a:avLst/>
                    </a:prstGeom>
                  </pic:spPr>
                </pic:pic>
              </a:graphicData>
            </a:graphic>
            <wp14:sizeRelH relativeFrom="page">
              <wp14:pctWidth>0</wp14:pctWidth>
            </wp14:sizeRelH>
            <wp14:sizeRelV relativeFrom="page">
              <wp14:pctHeight>0</wp14:pctHeight>
            </wp14:sizeRelV>
          </wp:anchor>
        </w:drawing>
      </w:r>
    </w:p>
    <w:p w:rsidR="004416D2" w:rsidRDefault="004416D2" w:rsidP="004E6C20">
      <w:pPr>
        <w:tabs>
          <w:tab w:val="left" w:pos="1956"/>
        </w:tabs>
        <w:ind w:left="567"/>
        <w:rPr>
          <w:rFonts w:asciiTheme="majorHAnsi" w:hAnsiTheme="majorHAnsi" w:cs="Times New Roman"/>
          <w:sz w:val="20"/>
          <w:szCs w:val="20"/>
        </w:rPr>
      </w:pPr>
    </w:p>
    <w:p w:rsidR="004416D2" w:rsidRDefault="004416D2" w:rsidP="004E6C20">
      <w:pPr>
        <w:tabs>
          <w:tab w:val="left" w:pos="1956"/>
        </w:tabs>
        <w:ind w:left="567"/>
        <w:rPr>
          <w:rFonts w:asciiTheme="majorHAnsi" w:hAnsiTheme="majorHAnsi" w:cs="Times New Roman"/>
          <w:sz w:val="20"/>
          <w:szCs w:val="20"/>
        </w:rPr>
      </w:pPr>
    </w:p>
    <w:p w:rsidR="004416D2" w:rsidRDefault="004416D2" w:rsidP="004E6C20">
      <w:pPr>
        <w:tabs>
          <w:tab w:val="left" w:pos="1956"/>
        </w:tabs>
        <w:ind w:left="567"/>
        <w:rPr>
          <w:rFonts w:asciiTheme="majorHAnsi" w:hAnsiTheme="majorHAnsi" w:cs="Times New Roman"/>
          <w:sz w:val="20"/>
          <w:szCs w:val="20"/>
        </w:rPr>
      </w:pPr>
    </w:p>
    <w:p w:rsidR="004416D2" w:rsidRDefault="004416D2" w:rsidP="004E6C20">
      <w:pPr>
        <w:tabs>
          <w:tab w:val="left" w:pos="1956"/>
        </w:tabs>
        <w:ind w:left="567"/>
        <w:rPr>
          <w:rFonts w:asciiTheme="majorHAnsi" w:hAnsiTheme="majorHAnsi" w:cs="Times New Roman"/>
          <w:sz w:val="20"/>
          <w:szCs w:val="20"/>
        </w:rPr>
      </w:pPr>
    </w:p>
    <w:p w:rsidR="004416D2" w:rsidRPr="00B20E00" w:rsidRDefault="00234C4D" w:rsidP="004E6C20">
      <w:pPr>
        <w:tabs>
          <w:tab w:val="left" w:pos="1956"/>
        </w:tabs>
        <w:ind w:left="567"/>
        <w:rPr>
          <w:rFonts w:asciiTheme="majorHAnsi" w:hAnsiTheme="majorHAnsi" w:cs="Times New Roman"/>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4416D2" w:rsidRDefault="004416D2" w:rsidP="004E6C20">
      <w:pPr>
        <w:tabs>
          <w:tab w:val="left" w:pos="1956"/>
        </w:tabs>
        <w:ind w:left="567"/>
        <w:rPr>
          <w:rFonts w:asciiTheme="majorHAnsi" w:hAnsiTheme="majorHAnsi" w:cs="Times New Roman"/>
          <w:sz w:val="20"/>
          <w:szCs w:val="20"/>
        </w:rPr>
      </w:pPr>
    </w:p>
    <w:p w:rsidR="004416D2" w:rsidRDefault="004416D2" w:rsidP="004E6C20">
      <w:pPr>
        <w:tabs>
          <w:tab w:val="left" w:pos="1956"/>
        </w:tabs>
        <w:ind w:left="567"/>
        <w:rPr>
          <w:rFonts w:asciiTheme="majorHAnsi" w:hAnsiTheme="majorHAnsi" w:cs="Times New Roman"/>
          <w:sz w:val="20"/>
          <w:szCs w:val="20"/>
        </w:rPr>
      </w:pPr>
    </w:p>
    <w:p w:rsidR="004416D2" w:rsidRDefault="004416D2" w:rsidP="004E6C20">
      <w:pPr>
        <w:tabs>
          <w:tab w:val="left" w:pos="1956"/>
        </w:tabs>
        <w:ind w:left="567"/>
        <w:rPr>
          <w:rFonts w:asciiTheme="majorHAnsi" w:hAnsiTheme="majorHAnsi" w:cs="Times New Roman"/>
          <w:sz w:val="20"/>
          <w:szCs w:val="20"/>
        </w:rPr>
      </w:pPr>
    </w:p>
    <w:p w:rsidR="00AC7F93" w:rsidRDefault="00AC7F93" w:rsidP="00AC7F93">
      <w:pPr>
        <w:tabs>
          <w:tab w:val="left" w:pos="1956"/>
        </w:tabs>
        <w:ind w:left="567"/>
        <w:rPr>
          <w:rFonts w:asciiTheme="majorHAnsi" w:hAnsiTheme="majorHAnsi" w:cs="Times New Roman"/>
          <w:sz w:val="20"/>
          <w:szCs w:val="20"/>
        </w:rPr>
      </w:pPr>
      <w:r w:rsidRPr="00AC7F93">
        <w:rPr>
          <w:rFonts w:asciiTheme="majorHAnsi" w:hAnsiTheme="majorHAnsi" w:cs="Times New Roman"/>
          <w:sz w:val="20"/>
          <w:szCs w:val="20"/>
        </w:rPr>
        <w:t>Now go up to</w:t>
      </w:r>
      <w:r>
        <w:rPr>
          <w:rFonts w:asciiTheme="majorHAnsi" w:hAnsiTheme="majorHAnsi" w:cs="Times New Roman"/>
          <w:sz w:val="20"/>
          <w:szCs w:val="20"/>
        </w:rPr>
        <w:t xml:space="preserve"> the path header</w:t>
      </w:r>
      <w:r w:rsidRPr="00AC7F93">
        <w:rPr>
          <w:rFonts w:asciiTheme="majorHAnsi" w:hAnsiTheme="majorHAnsi" w:cs="Times New Roman"/>
          <w:sz w:val="20"/>
          <w:szCs w:val="20"/>
        </w:rPr>
        <w:t xml:space="preserve"> </w:t>
      </w:r>
      <w:r w:rsidRPr="00AC7F93">
        <w:rPr>
          <w:rFonts w:ascii="Arial Narrow" w:hAnsi="Arial Narrow" w:cs="Times New Roman"/>
          <w:sz w:val="18"/>
          <w:szCs w:val="18"/>
        </w:rPr>
        <w:t xml:space="preserve">Derivation Path from </w:t>
      </w:r>
      <w:r>
        <w:rPr>
          <w:rFonts w:ascii="Arial Narrow" w:hAnsi="Arial Narrow" w:cs="Times New Roman"/>
          <w:sz w:val="18"/>
          <w:szCs w:val="18"/>
        </w:rPr>
        <w:t>‘</w:t>
      </w:r>
      <w:r w:rsidRPr="00AC7F93">
        <w:rPr>
          <w:rFonts w:ascii="Arial Narrow" w:hAnsi="Arial Narrow" w:cs="Times New Roman"/>
          <w:sz w:val="18"/>
          <w:szCs w:val="18"/>
        </w:rPr>
        <w:t>Person</w:t>
      </w:r>
      <w:r>
        <w:rPr>
          <w:rFonts w:ascii="Arial Narrow" w:hAnsi="Arial Narrow" w:cs="Times New Roman"/>
          <w:sz w:val="18"/>
          <w:szCs w:val="18"/>
        </w:rPr>
        <w:t>’</w:t>
      </w:r>
      <w:r w:rsidRPr="00AC7F93">
        <w:rPr>
          <w:rFonts w:asciiTheme="majorHAnsi" w:hAnsiTheme="majorHAnsi" w:cs="Times New Roman"/>
          <w:sz w:val="20"/>
          <w:szCs w:val="20"/>
        </w:rPr>
        <w:t xml:space="preserve">, open </w:t>
      </w:r>
      <w:r>
        <w:rPr>
          <w:rFonts w:asciiTheme="majorHAnsi" w:hAnsiTheme="majorHAnsi" w:cs="Times New Roman"/>
          <w:sz w:val="20"/>
          <w:szCs w:val="20"/>
        </w:rPr>
        <w:t>its</w:t>
      </w:r>
      <w:r w:rsidRPr="00AC7F93">
        <w:rPr>
          <w:rFonts w:asciiTheme="majorHAnsi" w:hAnsiTheme="majorHAnsi" w:cs="Times New Roman"/>
          <w:sz w:val="20"/>
          <w:szCs w:val="20"/>
        </w:rPr>
        <w:t xml:space="preserve"> drop-down list, and select the </w:t>
      </w:r>
      <w:r>
        <w:rPr>
          <w:rFonts w:asciiTheme="majorHAnsi" w:hAnsiTheme="majorHAnsi" w:cs="Times New Roman"/>
          <w:sz w:val="20"/>
          <w:szCs w:val="20"/>
        </w:rPr>
        <w:t>role played by Person in the identity relationship</w:t>
      </w:r>
      <w:r w:rsidRPr="00234C4D">
        <w:rPr>
          <w:rFonts w:asciiTheme="majorHAnsi" w:hAnsiTheme="majorHAnsi" w:cs="Times New Roman"/>
          <w:sz w:val="20"/>
          <w:szCs w:val="20"/>
        </w:rPr>
        <w:t xml:space="preserve"> </w:t>
      </w:r>
      <w:r w:rsidRPr="00234C4D">
        <w:rPr>
          <w:rFonts w:ascii="Arial Narrow" w:hAnsi="Arial Narrow" w:cs="Times New Roman"/>
          <w:sz w:val="18"/>
          <w:szCs w:val="18"/>
        </w:rPr>
        <w:t xml:space="preserve">Person is </w:t>
      </w:r>
      <w:proofErr w:type="spellStart"/>
      <w:r>
        <w:rPr>
          <w:rFonts w:ascii="Arial Narrow" w:hAnsi="Arial Narrow" w:cs="Times New Roman"/>
          <w:sz w:val="18"/>
          <w:szCs w:val="18"/>
        </w:rPr>
        <w:t>MalePerson</w:t>
      </w:r>
      <w:proofErr w:type="spellEnd"/>
      <w:r w:rsidRPr="00AC7F93">
        <w:rPr>
          <w:rFonts w:asciiTheme="majorHAnsi" w:hAnsiTheme="majorHAnsi" w:cs="Times New Roman"/>
          <w:sz w:val="20"/>
          <w:szCs w:val="20"/>
        </w:rPr>
        <w:t>.</w:t>
      </w:r>
    </w:p>
    <w:p w:rsidR="00AC7F93" w:rsidRDefault="00AC7F93" w:rsidP="00AC7F93">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55520" behindDoc="1" locked="0" layoutInCell="1" allowOverlap="1" wp14:anchorId="19F54C22" wp14:editId="72768160">
            <wp:simplePos x="0" y="0"/>
            <wp:positionH relativeFrom="column">
              <wp:posOffset>3097530</wp:posOffset>
            </wp:positionH>
            <wp:positionV relativeFrom="paragraph">
              <wp:posOffset>157627</wp:posOffset>
            </wp:positionV>
            <wp:extent cx="2324100" cy="1173480"/>
            <wp:effectExtent l="0" t="0" r="0" b="7620"/>
            <wp:wrapNone/>
            <wp:docPr id="78" name="Picture 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2324100" cy="1173480"/>
                    </a:xfrm>
                    <a:prstGeom prst="rect">
                      <a:avLst/>
                    </a:prstGeom>
                  </pic:spPr>
                </pic:pic>
              </a:graphicData>
            </a:graphic>
            <wp14:sizeRelH relativeFrom="page">
              <wp14:pctWidth>0</wp14:pctWidth>
            </wp14:sizeRelH>
            <wp14:sizeRelV relativeFrom="page">
              <wp14:pctHeight>0</wp14:pctHeight>
            </wp14:sizeRelV>
          </wp:anchor>
        </w:drawing>
      </w:r>
    </w:p>
    <w:p w:rsidR="00AC7F93" w:rsidRPr="00AC7F93" w:rsidRDefault="00AC7F93" w:rsidP="00AC7F93">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54496" behindDoc="1" locked="0" layoutInCell="1" allowOverlap="1" wp14:anchorId="474E3596" wp14:editId="1E6AA31F">
            <wp:simplePos x="0" y="0"/>
            <wp:positionH relativeFrom="column">
              <wp:posOffset>361803</wp:posOffset>
            </wp:positionH>
            <wp:positionV relativeFrom="paragraph">
              <wp:posOffset>2247</wp:posOffset>
            </wp:positionV>
            <wp:extent cx="2179320" cy="426720"/>
            <wp:effectExtent l="0" t="0" r="0" b="0"/>
            <wp:wrapNone/>
            <wp:docPr id="77" name="Picture 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2179320" cy="426720"/>
                    </a:xfrm>
                    <a:prstGeom prst="rect">
                      <a:avLst/>
                    </a:prstGeom>
                  </pic:spPr>
                </pic:pic>
              </a:graphicData>
            </a:graphic>
            <wp14:sizeRelH relativeFrom="page">
              <wp14:pctWidth>0</wp14:pctWidth>
            </wp14:sizeRelH>
            <wp14:sizeRelV relativeFrom="page">
              <wp14:pctHeight>0</wp14:pctHeight>
            </wp14:sizeRelV>
          </wp:anchor>
        </w:drawing>
      </w:r>
    </w:p>
    <w:p w:rsidR="002F310D" w:rsidRDefault="002F310D" w:rsidP="004E6C20">
      <w:pPr>
        <w:tabs>
          <w:tab w:val="left" w:pos="1956"/>
        </w:tabs>
        <w:ind w:left="567"/>
        <w:rPr>
          <w:rFonts w:asciiTheme="majorHAnsi" w:hAnsiTheme="majorHAnsi" w:cs="Times New Roman"/>
          <w:sz w:val="20"/>
          <w:szCs w:val="20"/>
        </w:rPr>
      </w:pPr>
    </w:p>
    <w:p w:rsidR="00AC7F93" w:rsidRPr="00B20E00" w:rsidRDefault="00AC7F93" w:rsidP="00AC7F93">
      <w:pPr>
        <w:tabs>
          <w:tab w:val="left" w:pos="1956"/>
        </w:tabs>
        <w:ind w:left="567"/>
        <w:rPr>
          <w:rFonts w:asciiTheme="majorHAnsi" w:hAnsiTheme="majorHAnsi" w:cs="Times New Roman"/>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t xml:space="preserve">     </w:t>
      </w:r>
      <w:r w:rsidRPr="00B20E00">
        <w:rPr>
          <w:rFonts w:ascii="Lucida Sans Unicode" w:hAnsi="Lucida Sans Unicode" w:cs="Lucida Sans Unicode"/>
        </w:rPr>
        <w:t>⇨</w:t>
      </w:r>
    </w:p>
    <w:p w:rsidR="002F310D" w:rsidRDefault="002F310D" w:rsidP="004E6C20">
      <w:pPr>
        <w:tabs>
          <w:tab w:val="left" w:pos="1956"/>
        </w:tabs>
        <w:ind w:left="567"/>
        <w:rPr>
          <w:rFonts w:asciiTheme="majorHAnsi" w:hAnsiTheme="majorHAnsi" w:cs="Times New Roman"/>
          <w:sz w:val="20"/>
          <w:szCs w:val="20"/>
        </w:rPr>
      </w:pPr>
    </w:p>
    <w:p w:rsidR="002F310D" w:rsidRDefault="002F310D" w:rsidP="004E6C20">
      <w:pPr>
        <w:tabs>
          <w:tab w:val="left" w:pos="1956"/>
        </w:tabs>
        <w:ind w:left="567"/>
        <w:rPr>
          <w:rFonts w:asciiTheme="majorHAnsi" w:hAnsiTheme="majorHAnsi" w:cs="Times New Roman"/>
          <w:sz w:val="20"/>
          <w:szCs w:val="20"/>
        </w:rPr>
      </w:pPr>
    </w:p>
    <w:p w:rsidR="002F310D" w:rsidRDefault="002F310D" w:rsidP="004E6C20">
      <w:pPr>
        <w:tabs>
          <w:tab w:val="left" w:pos="1956"/>
        </w:tabs>
        <w:ind w:left="567"/>
        <w:rPr>
          <w:rFonts w:asciiTheme="majorHAnsi" w:hAnsiTheme="majorHAnsi" w:cs="Times New Roman"/>
          <w:sz w:val="20"/>
          <w:szCs w:val="20"/>
        </w:rPr>
      </w:pPr>
    </w:p>
    <w:p w:rsidR="002F310D" w:rsidRDefault="002F310D" w:rsidP="004E6C20">
      <w:pPr>
        <w:tabs>
          <w:tab w:val="left" w:pos="1956"/>
        </w:tabs>
        <w:ind w:left="567"/>
        <w:rPr>
          <w:rFonts w:asciiTheme="majorHAnsi" w:hAnsiTheme="majorHAnsi" w:cs="Times New Roman"/>
          <w:sz w:val="20"/>
          <w:szCs w:val="20"/>
        </w:rPr>
      </w:pPr>
    </w:p>
    <w:p w:rsidR="005D56E5" w:rsidRPr="005D56E5" w:rsidRDefault="005D56E5" w:rsidP="005D56E5">
      <w:pPr>
        <w:tabs>
          <w:tab w:val="left" w:pos="1956"/>
        </w:tabs>
        <w:ind w:left="567"/>
        <w:rPr>
          <w:rFonts w:asciiTheme="majorHAnsi" w:hAnsiTheme="majorHAnsi" w:cs="Times New Roman"/>
          <w:sz w:val="20"/>
          <w:szCs w:val="20"/>
        </w:rPr>
      </w:pPr>
      <w:r w:rsidRPr="005D56E5">
        <w:rPr>
          <w:rFonts w:asciiTheme="majorHAnsi" w:hAnsiTheme="majorHAnsi" w:cs="Times New Roman"/>
          <w:sz w:val="20"/>
          <w:szCs w:val="20"/>
        </w:rPr>
        <w:t xml:space="preserve">As shown </w:t>
      </w:r>
      <w:r>
        <w:rPr>
          <w:rFonts w:asciiTheme="majorHAnsi" w:hAnsiTheme="majorHAnsi" w:cs="Times New Roman"/>
          <w:sz w:val="20"/>
          <w:szCs w:val="20"/>
        </w:rPr>
        <w:t xml:space="preserve">on the left </w:t>
      </w:r>
      <w:proofErr w:type="spellStart"/>
      <w:r>
        <w:rPr>
          <w:rFonts w:asciiTheme="majorHAnsi" w:hAnsiTheme="majorHAnsi" w:cs="Times New Roman"/>
          <w:sz w:val="20"/>
          <w:szCs w:val="20"/>
        </w:rPr>
        <w:t>below</w:t>
      </w:r>
      <w:r w:rsidRPr="005D56E5">
        <w:rPr>
          <w:rFonts w:asciiTheme="majorHAnsi" w:hAnsiTheme="majorHAnsi" w:cs="Times New Roman"/>
          <w:sz w:val="20"/>
          <w:szCs w:val="20"/>
        </w:rPr>
        <w:t>below</w:t>
      </w:r>
      <w:proofErr w:type="spellEnd"/>
      <w:r w:rsidRPr="005D56E5">
        <w:rPr>
          <w:rFonts w:asciiTheme="majorHAnsi" w:hAnsiTheme="majorHAnsi" w:cs="Times New Roman"/>
          <w:sz w:val="20"/>
          <w:szCs w:val="20"/>
        </w:rPr>
        <w:t>, the derivation path is displayed as a conjunction of two branches</w:t>
      </w:r>
      <w:r>
        <w:rPr>
          <w:rFonts w:asciiTheme="majorHAnsi" w:hAnsiTheme="majorHAnsi" w:cs="Times New Roman"/>
          <w:sz w:val="20"/>
          <w:szCs w:val="20"/>
        </w:rPr>
        <w:t xml:space="preserve"> (Branch 1 and Branch 2)</w:t>
      </w:r>
      <w:r w:rsidRPr="005D56E5">
        <w:rPr>
          <w:rFonts w:asciiTheme="majorHAnsi" w:hAnsiTheme="majorHAnsi" w:cs="Times New Roman"/>
          <w:sz w:val="20"/>
          <w:szCs w:val="20"/>
        </w:rPr>
        <w:t xml:space="preserve">, each starting at Person. The </w:t>
      </w:r>
      <w:r w:rsidRPr="005D56E5">
        <w:rPr>
          <w:rFonts w:ascii="Arial Narrow" w:hAnsi="Arial Narrow" w:cs="Times New Roman"/>
          <w:sz w:val="18"/>
          <w:szCs w:val="18"/>
        </w:rPr>
        <w:t xml:space="preserve">“&amp; </w:t>
      </w:r>
      <w:proofErr w:type="gramStart"/>
      <w:r w:rsidRPr="005D56E5">
        <w:rPr>
          <w:rFonts w:ascii="Arial Narrow" w:hAnsi="Arial Narrow" w:cs="Times New Roman"/>
          <w:sz w:val="18"/>
          <w:szCs w:val="18"/>
        </w:rPr>
        <w:t>And</w:t>
      </w:r>
      <w:proofErr w:type="gramEnd"/>
      <w:r w:rsidRPr="005D56E5">
        <w:rPr>
          <w:rFonts w:asciiTheme="majorHAnsi" w:hAnsiTheme="majorHAnsi" w:cs="Times New Roman"/>
          <w:sz w:val="20"/>
          <w:szCs w:val="20"/>
        </w:rPr>
        <w:t>” at the top indicates the conjunction operator</w:t>
      </w:r>
      <w:r>
        <w:rPr>
          <w:rFonts w:asciiTheme="majorHAnsi" w:hAnsiTheme="majorHAnsi" w:cs="Times New Roman"/>
          <w:sz w:val="20"/>
          <w:szCs w:val="20"/>
        </w:rPr>
        <w:t xml:space="preserve"> (in logic, an ampersand “&amp;” is often used for the conjunction operator)</w:t>
      </w:r>
      <w:r w:rsidRPr="005D56E5">
        <w:rPr>
          <w:rFonts w:asciiTheme="majorHAnsi" w:hAnsiTheme="majorHAnsi" w:cs="Times New Roman"/>
          <w:sz w:val="20"/>
          <w:szCs w:val="20"/>
        </w:rPr>
        <w:t xml:space="preserve">. </w:t>
      </w:r>
      <w:r w:rsidRPr="005D56E5">
        <w:rPr>
          <w:rFonts w:asciiTheme="majorHAnsi" w:hAnsiTheme="majorHAnsi" w:cs="Times New Roman"/>
          <w:i/>
          <w:sz w:val="20"/>
          <w:szCs w:val="20"/>
        </w:rPr>
        <w:t>When branching from the root object type, NORMA automatically performs a conceptual join on the starting roles</w:t>
      </w:r>
      <w:r w:rsidRPr="005D56E5">
        <w:rPr>
          <w:rFonts w:asciiTheme="majorHAnsi" w:hAnsiTheme="majorHAnsi" w:cs="Times New Roman"/>
          <w:sz w:val="20"/>
          <w:szCs w:val="20"/>
        </w:rPr>
        <w:t xml:space="preserve"> (so they are </w:t>
      </w:r>
      <w:r w:rsidRPr="005D56E5">
        <w:rPr>
          <w:rFonts w:asciiTheme="majorHAnsi" w:hAnsiTheme="majorHAnsi" w:cs="Times New Roman"/>
          <w:i/>
          <w:sz w:val="20"/>
          <w:szCs w:val="20"/>
        </w:rPr>
        <w:t>implicitly</w:t>
      </w:r>
      <w:r w:rsidRPr="005D56E5">
        <w:rPr>
          <w:rFonts w:asciiTheme="majorHAnsi" w:hAnsiTheme="majorHAnsi" w:cs="Times New Roman"/>
          <w:sz w:val="20"/>
          <w:szCs w:val="20"/>
        </w:rPr>
        <w:t xml:space="preserve"> </w:t>
      </w:r>
      <w:r w:rsidRPr="005D56E5">
        <w:rPr>
          <w:rFonts w:asciiTheme="majorHAnsi" w:hAnsiTheme="majorHAnsi" w:cs="Times New Roman"/>
          <w:i/>
          <w:sz w:val="20"/>
          <w:szCs w:val="20"/>
        </w:rPr>
        <w:t>correlated</w:t>
      </w:r>
      <w:r w:rsidRPr="005D56E5">
        <w:rPr>
          <w:rFonts w:asciiTheme="majorHAnsi" w:hAnsiTheme="majorHAnsi" w:cs="Times New Roman"/>
          <w:sz w:val="20"/>
          <w:szCs w:val="20"/>
        </w:rPr>
        <w:t xml:space="preserve">), and indicates this by appending the same number to the object type variables for the role occurrences. In this example, both </w:t>
      </w:r>
      <w:r>
        <w:rPr>
          <w:rFonts w:asciiTheme="majorHAnsi" w:hAnsiTheme="majorHAnsi" w:cs="Times New Roman"/>
          <w:sz w:val="20"/>
          <w:szCs w:val="20"/>
        </w:rPr>
        <w:t xml:space="preserve">variables </w:t>
      </w:r>
      <w:r w:rsidRPr="005D56E5">
        <w:rPr>
          <w:rFonts w:asciiTheme="majorHAnsi" w:hAnsiTheme="majorHAnsi" w:cs="Times New Roman"/>
          <w:sz w:val="20"/>
          <w:szCs w:val="20"/>
        </w:rPr>
        <w:t xml:space="preserve">are named </w:t>
      </w:r>
      <w:r w:rsidRPr="005D56E5">
        <w:rPr>
          <w:rFonts w:ascii="Arial Narrow" w:hAnsi="Arial Narrow" w:cs="Times New Roman"/>
          <w:sz w:val="18"/>
          <w:szCs w:val="18"/>
        </w:rPr>
        <w:t>Person#1</w:t>
      </w:r>
      <w:r w:rsidRPr="005D56E5">
        <w:rPr>
          <w:rFonts w:asciiTheme="majorHAnsi" w:hAnsiTheme="majorHAnsi" w:cs="Times New Roman"/>
          <w:sz w:val="20"/>
          <w:szCs w:val="20"/>
        </w:rPr>
        <w:t xml:space="preserve">. </w:t>
      </w:r>
      <w:r>
        <w:rPr>
          <w:rFonts w:asciiTheme="majorHAnsi" w:hAnsiTheme="majorHAnsi" w:cs="Times New Roman"/>
          <w:sz w:val="20"/>
          <w:szCs w:val="20"/>
        </w:rPr>
        <w:t xml:space="preserve">For comparison purposes, the explanatory path diagram shown earlier is repeated so you can </w:t>
      </w:r>
      <w:r w:rsidR="00740A44">
        <w:rPr>
          <w:rFonts w:asciiTheme="majorHAnsi" w:hAnsiTheme="majorHAnsi" w:cs="Times New Roman"/>
          <w:sz w:val="20"/>
          <w:szCs w:val="20"/>
        </w:rPr>
        <w:t>easily</w:t>
      </w:r>
      <w:r>
        <w:rPr>
          <w:rFonts w:asciiTheme="majorHAnsi" w:hAnsiTheme="majorHAnsi" w:cs="Times New Roman"/>
          <w:sz w:val="20"/>
          <w:szCs w:val="20"/>
        </w:rPr>
        <w:t xml:space="preserve"> see how th</w:t>
      </w:r>
      <w:r w:rsidR="00740A44">
        <w:rPr>
          <w:rFonts w:asciiTheme="majorHAnsi" w:hAnsiTheme="majorHAnsi" w:cs="Times New Roman"/>
          <w:sz w:val="20"/>
          <w:szCs w:val="20"/>
        </w:rPr>
        <w:t>e</w:t>
      </w:r>
      <w:r>
        <w:rPr>
          <w:rFonts w:asciiTheme="majorHAnsi" w:hAnsiTheme="majorHAnsi" w:cs="Times New Roman"/>
          <w:sz w:val="20"/>
          <w:szCs w:val="20"/>
        </w:rPr>
        <w:t xml:space="preserve"> derivation path displayed in the Model Browser corresponds to an expression tree.</w:t>
      </w:r>
    </w:p>
    <w:p w:rsidR="002F310D" w:rsidRDefault="002F310D" w:rsidP="004E6C20">
      <w:pPr>
        <w:tabs>
          <w:tab w:val="left" w:pos="1956"/>
        </w:tabs>
        <w:ind w:left="567"/>
        <w:rPr>
          <w:rFonts w:asciiTheme="majorHAnsi" w:hAnsiTheme="majorHAnsi" w:cs="Times New Roman"/>
          <w:sz w:val="20"/>
          <w:szCs w:val="20"/>
        </w:rPr>
      </w:pPr>
    </w:p>
    <w:p w:rsidR="002F310D" w:rsidRDefault="005D56E5" w:rsidP="004E6C20">
      <w:pPr>
        <w:tabs>
          <w:tab w:val="left" w:pos="1956"/>
        </w:tabs>
        <w:ind w:left="567"/>
        <w:rPr>
          <w:rFonts w:asciiTheme="majorHAnsi" w:hAnsiTheme="majorHAnsi" w:cs="Times New Roman"/>
          <w:sz w:val="20"/>
          <w:szCs w:val="20"/>
        </w:rPr>
      </w:pPr>
      <w:r w:rsidRPr="005D56E5">
        <w:rPr>
          <w:noProof/>
          <w:lang w:eastAsia="en-AU"/>
        </w:rPr>
        <w:drawing>
          <wp:anchor distT="0" distB="0" distL="114300" distR="114300" simplePos="0" relativeHeight="251757568" behindDoc="1" locked="0" layoutInCell="1" allowOverlap="1" wp14:anchorId="7C0097C0" wp14:editId="3DCAA97F">
            <wp:simplePos x="0" y="0"/>
            <wp:positionH relativeFrom="column">
              <wp:posOffset>3725545</wp:posOffset>
            </wp:positionH>
            <wp:positionV relativeFrom="paragraph">
              <wp:posOffset>78887</wp:posOffset>
            </wp:positionV>
            <wp:extent cx="1119505" cy="1172210"/>
            <wp:effectExtent l="0" t="0" r="4445" b="889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119505" cy="11722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756544" behindDoc="1" locked="0" layoutInCell="1" allowOverlap="1" wp14:anchorId="22D533A5" wp14:editId="682B17DB">
            <wp:simplePos x="0" y="0"/>
            <wp:positionH relativeFrom="column">
              <wp:posOffset>987425</wp:posOffset>
            </wp:positionH>
            <wp:positionV relativeFrom="paragraph">
              <wp:posOffset>52705</wp:posOffset>
            </wp:positionV>
            <wp:extent cx="1790700" cy="1104900"/>
            <wp:effectExtent l="0" t="0" r="0" b="0"/>
            <wp:wrapNone/>
            <wp:docPr id="79" name="Picture 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790700" cy="1104900"/>
                    </a:xfrm>
                    <a:prstGeom prst="rect">
                      <a:avLst/>
                    </a:prstGeom>
                  </pic:spPr>
                </pic:pic>
              </a:graphicData>
            </a:graphic>
            <wp14:sizeRelH relativeFrom="page">
              <wp14:pctWidth>0</wp14:pctWidth>
            </wp14:sizeRelH>
            <wp14:sizeRelV relativeFrom="page">
              <wp14:pctHeight>0</wp14:pctHeight>
            </wp14:sizeRelV>
          </wp:anchor>
        </w:drawing>
      </w:r>
    </w:p>
    <w:p w:rsidR="002F310D" w:rsidRDefault="002F310D" w:rsidP="004E6C20">
      <w:pPr>
        <w:tabs>
          <w:tab w:val="left" w:pos="1956"/>
        </w:tabs>
        <w:ind w:left="567"/>
        <w:rPr>
          <w:rFonts w:asciiTheme="majorHAnsi" w:hAnsiTheme="majorHAnsi" w:cs="Times New Roman"/>
          <w:sz w:val="20"/>
          <w:szCs w:val="20"/>
        </w:rPr>
      </w:pPr>
    </w:p>
    <w:p w:rsidR="002F310D" w:rsidRDefault="002F310D" w:rsidP="004E6C20">
      <w:pPr>
        <w:tabs>
          <w:tab w:val="left" w:pos="1956"/>
        </w:tabs>
        <w:ind w:left="567"/>
        <w:rPr>
          <w:rFonts w:asciiTheme="majorHAnsi" w:hAnsiTheme="majorHAnsi" w:cs="Times New Roman"/>
          <w:sz w:val="20"/>
          <w:szCs w:val="20"/>
        </w:rPr>
      </w:pPr>
    </w:p>
    <w:p w:rsidR="002F310D" w:rsidRDefault="002F310D" w:rsidP="004E6C20">
      <w:pPr>
        <w:tabs>
          <w:tab w:val="left" w:pos="1956"/>
        </w:tabs>
        <w:ind w:left="567"/>
        <w:rPr>
          <w:rFonts w:asciiTheme="majorHAnsi" w:hAnsiTheme="majorHAnsi" w:cs="Times New Roman"/>
          <w:sz w:val="20"/>
          <w:szCs w:val="20"/>
        </w:rPr>
      </w:pPr>
    </w:p>
    <w:p w:rsidR="002F310D" w:rsidRDefault="002F310D" w:rsidP="004E6C20">
      <w:pPr>
        <w:tabs>
          <w:tab w:val="left" w:pos="1956"/>
        </w:tabs>
        <w:ind w:left="567"/>
        <w:rPr>
          <w:rFonts w:asciiTheme="majorHAnsi" w:hAnsiTheme="majorHAnsi" w:cs="Times New Roman"/>
          <w:sz w:val="20"/>
          <w:szCs w:val="20"/>
        </w:rPr>
      </w:pPr>
    </w:p>
    <w:p w:rsidR="002F310D" w:rsidRDefault="002F310D" w:rsidP="004E6C20">
      <w:pPr>
        <w:tabs>
          <w:tab w:val="left" w:pos="1956"/>
        </w:tabs>
        <w:ind w:left="567"/>
        <w:rPr>
          <w:rFonts w:asciiTheme="majorHAnsi" w:hAnsiTheme="majorHAnsi" w:cs="Times New Roman"/>
          <w:sz w:val="20"/>
          <w:szCs w:val="20"/>
        </w:rPr>
      </w:pPr>
    </w:p>
    <w:p w:rsidR="002F310D" w:rsidRDefault="002F310D" w:rsidP="004E6C20">
      <w:pPr>
        <w:tabs>
          <w:tab w:val="left" w:pos="1956"/>
        </w:tabs>
        <w:ind w:left="567"/>
        <w:rPr>
          <w:rFonts w:asciiTheme="majorHAnsi" w:hAnsiTheme="majorHAnsi" w:cs="Times New Roman"/>
          <w:sz w:val="20"/>
          <w:szCs w:val="20"/>
        </w:rPr>
      </w:pPr>
    </w:p>
    <w:p w:rsidR="002F310D" w:rsidRDefault="002F310D" w:rsidP="004E6C20">
      <w:pPr>
        <w:tabs>
          <w:tab w:val="left" w:pos="1956"/>
        </w:tabs>
        <w:ind w:left="567"/>
        <w:rPr>
          <w:rFonts w:asciiTheme="majorHAnsi" w:hAnsiTheme="majorHAnsi" w:cs="Times New Roman"/>
          <w:sz w:val="20"/>
          <w:szCs w:val="20"/>
        </w:rPr>
      </w:pPr>
    </w:p>
    <w:p w:rsidR="002F310D" w:rsidRDefault="002F310D" w:rsidP="004E6C20">
      <w:pPr>
        <w:tabs>
          <w:tab w:val="left" w:pos="1956"/>
        </w:tabs>
        <w:ind w:left="567"/>
        <w:rPr>
          <w:rFonts w:asciiTheme="majorHAnsi" w:hAnsiTheme="majorHAnsi" w:cs="Times New Roman"/>
          <w:sz w:val="20"/>
          <w:szCs w:val="20"/>
        </w:rPr>
      </w:pPr>
    </w:p>
    <w:p w:rsidR="007E0D36" w:rsidRPr="007E0D36" w:rsidRDefault="007E0D36" w:rsidP="007E0D36">
      <w:pPr>
        <w:tabs>
          <w:tab w:val="left" w:pos="1956"/>
        </w:tabs>
        <w:ind w:left="567"/>
        <w:rPr>
          <w:rFonts w:asciiTheme="majorHAnsi" w:hAnsiTheme="majorHAnsi" w:cs="Times New Roman"/>
          <w:sz w:val="20"/>
          <w:szCs w:val="20"/>
        </w:rPr>
      </w:pPr>
      <w:r w:rsidRPr="007E0D36">
        <w:rPr>
          <w:rFonts w:asciiTheme="majorHAnsi" w:hAnsiTheme="majorHAnsi" w:cs="Times New Roman"/>
          <w:sz w:val="20"/>
          <w:szCs w:val="20"/>
        </w:rPr>
        <w:t xml:space="preserve">The derivation path for </w:t>
      </w:r>
      <w:proofErr w:type="spellStart"/>
      <w:r w:rsidRPr="007E0D36">
        <w:rPr>
          <w:rFonts w:asciiTheme="majorHAnsi" w:hAnsiTheme="majorHAnsi" w:cs="Times New Roman"/>
          <w:sz w:val="20"/>
          <w:szCs w:val="20"/>
        </w:rPr>
        <w:t>MaleSmoker</w:t>
      </w:r>
      <w:proofErr w:type="spellEnd"/>
      <w:r w:rsidRPr="007E0D36">
        <w:rPr>
          <w:rFonts w:asciiTheme="majorHAnsi" w:hAnsiTheme="majorHAnsi" w:cs="Times New Roman"/>
          <w:sz w:val="20"/>
          <w:szCs w:val="20"/>
        </w:rPr>
        <w:t xml:space="preserve"> is now complete. To view the automated verbalization of the derivation rule, select the </w:t>
      </w:r>
      <w:proofErr w:type="spellStart"/>
      <w:r w:rsidRPr="007E0D36">
        <w:rPr>
          <w:rFonts w:asciiTheme="majorHAnsi" w:hAnsiTheme="majorHAnsi" w:cs="Times New Roman"/>
          <w:sz w:val="20"/>
          <w:szCs w:val="20"/>
        </w:rPr>
        <w:t>MaleSmoker</w:t>
      </w:r>
      <w:proofErr w:type="spellEnd"/>
      <w:r w:rsidRPr="007E0D36">
        <w:rPr>
          <w:rFonts w:asciiTheme="majorHAnsi" w:hAnsiTheme="majorHAnsi" w:cs="Times New Roman"/>
          <w:sz w:val="20"/>
          <w:szCs w:val="20"/>
        </w:rPr>
        <w:t xml:space="preserve"> shape in the d</w:t>
      </w:r>
      <w:r>
        <w:rPr>
          <w:rFonts w:asciiTheme="majorHAnsi" w:hAnsiTheme="majorHAnsi" w:cs="Times New Roman"/>
          <w:sz w:val="20"/>
          <w:szCs w:val="20"/>
        </w:rPr>
        <w:t>ocument</w:t>
      </w:r>
      <w:r w:rsidRPr="007E0D36">
        <w:rPr>
          <w:rFonts w:asciiTheme="majorHAnsi" w:hAnsiTheme="majorHAnsi" w:cs="Times New Roman"/>
          <w:sz w:val="20"/>
          <w:szCs w:val="20"/>
        </w:rPr>
        <w:t xml:space="preserve"> window and open the Verbalization Browser.</w:t>
      </w:r>
    </w:p>
    <w:p w:rsidR="002F310D" w:rsidRDefault="007E0D36"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58592" behindDoc="1" locked="0" layoutInCell="1" allowOverlap="1" wp14:anchorId="583F215F" wp14:editId="08F01A2C">
            <wp:simplePos x="0" y="0"/>
            <wp:positionH relativeFrom="column">
              <wp:posOffset>1750500</wp:posOffset>
            </wp:positionH>
            <wp:positionV relativeFrom="paragraph">
              <wp:posOffset>142582</wp:posOffset>
            </wp:positionV>
            <wp:extent cx="1859280" cy="411480"/>
            <wp:effectExtent l="0" t="0" r="7620" b="7620"/>
            <wp:wrapNone/>
            <wp:docPr id="81" name="Picture 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859280" cy="411480"/>
                    </a:xfrm>
                    <a:prstGeom prst="rect">
                      <a:avLst/>
                    </a:prstGeom>
                  </pic:spPr>
                </pic:pic>
              </a:graphicData>
            </a:graphic>
            <wp14:sizeRelH relativeFrom="page">
              <wp14:pctWidth>0</wp14:pctWidth>
            </wp14:sizeRelH>
            <wp14:sizeRelV relativeFrom="page">
              <wp14:pctHeight>0</wp14:pctHeight>
            </wp14:sizeRelV>
          </wp:anchor>
        </w:drawing>
      </w:r>
    </w:p>
    <w:p w:rsidR="002F310D" w:rsidRDefault="002F310D" w:rsidP="004E6C20">
      <w:pPr>
        <w:tabs>
          <w:tab w:val="left" w:pos="1956"/>
        </w:tabs>
        <w:ind w:left="567"/>
        <w:rPr>
          <w:rFonts w:asciiTheme="majorHAnsi" w:hAnsiTheme="majorHAnsi" w:cs="Times New Roman"/>
          <w:sz w:val="20"/>
          <w:szCs w:val="20"/>
        </w:rPr>
      </w:pPr>
    </w:p>
    <w:p w:rsidR="002F310D" w:rsidRDefault="002F310D" w:rsidP="004E6C20">
      <w:pPr>
        <w:tabs>
          <w:tab w:val="left" w:pos="1956"/>
        </w:tabs>
        <w:ind w:left="567"/>
        <w:rPr>
          <w:rFonts w:asciiTheme="majorHAnsi" w:hAnsiTheme="majorHAnsi" w:cs="Times New Roman"/>
          <w:sz w:val="20"/>
          <w:szCs w:val="20"/>
        </w:rPr>
      </w:pPr>
    </w:p>
    <w:p w:rsidR="002F310D" w:rsidRDefault="002F310D" w:rsidP="004E6C20">
      <w:pPr>
        <w:tabs>
          <w:tab w:val="left" w:pos="1956"/>
        </w:tabs>
        <w:ind w:left="567"/>
        <w:rPr>
          <w:rFonts w:asciiTheme="majorHAnsi" w:hAnsiTheme="majorHAnsi" w:cs="Times New Roman"/>
          <w:sz w:val="20"/>
          <w:szCs w:val="20"/>
        </w:rPr>
      </w:pPr>
    </w:p>
    <w:p w:rsidR="007E0D36" w:rsidRDefault="007E0D36"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Select the verbalization, press </w:t>
      </w:r>
      <w:proofErr w:type="spellStart"/>
      <w:r>
        <w:rPr>
          <w:rFonts w:asciiTheme="majorHAnsi" w:hAnsiTheme="majorHAnsi" w:cs="Times New Roman"/>
          <w:sz w:val="20"/>
          <w:szCs w:val="20"/>
        </w:rPr>
        <w:t>Ctrl+C</w:t>
      </w:r>
      <w:proofErr w:type="spellEnd"/>
      <w:r>
        <w:rPr>
          <w:rFonts w:asciiTheme="majorHAnsi" w:hAnsiTheme="majorHAnsi" w:cs="Times New Roman"/>
          <w:sz w:val="20"/>
          <w:szCs w:val="20"/>
        </w:rPr>
        <w:t xml:space="preserve"> to copy it to the clipboard, select the model note in the document window, then press </w:t>
      </w:r>
      <w:proofErr w:type="spellStart"/>
      <w:r>
        <w:rPr>
          <w:rFonts w:asciiTheme="majorHAnsi" w:hAnsiTheme="majorHAnsi" w:cs="Times New Roman"/>
          <w:sz w:val="20"/>
          <w:szCs w:val="20"/>
        </w:rPr>
        <w:t>Ctrl+V</w:t>
      </w:r>
      <w:proofErr w:type="spellEnd"/>
      <w:r>
        <w:rPr>
          <w:rFonts w:asciiTheme="majorHAnsi" w:hAnsiTheme="majorHAnsi" w:cs="Times New Roman"/>
          <w:sz w:val="20"/>
          <w:szCs w:val="20"/>
        </w:rPr>
        <w:t xml:space="preserve"> to paste the rule into the model note in the Notes </w:t>
      </w:r>
      <w:r>
        <w:rPr>
          <w:rFonts w:asciiTheme="majorHAnsi" w:hAnsiTheme="majorHAnsi" w:cs="Times New Roman"/>
          <w:sz w:val="20"/>
          <w:szCs w:val="20"/>
        </w:rPr>
        <w:lastRenderedPageBreak/>
        <w:t>Editor. When you copy the verbalization, the indentation is lost, so it is helpful to insert some spaces to restore the indentation as shown.</w:t>
      </w:r>
      <w:r w:rsidR="00CF6306">
        <w:rPr>
          <w:rFonts w:asciiTheme="majorHAnsi" w:hAnsiTheme="majorHAnsi" w:cs="Times New Roman"/>
          <w:sz w:val="20"/>
          <w:szCs w:val="20"/>
        </w:rPr>
        <w:t xml:space="preserve"> If the derivation path has multiple branches, the </w:t>
      </w:r>
      <w:proofErr w:type="spellStart"/>
      <w:r w:rsidR="00CF6306">
        <w:rPr>
          <w:rFonts w:asciiTheme="majorHAnsi" w:hAnsiTheme="majorHAnsi" w:cs="Times New Roman"/>
          <w:sz w:val="20"/>
          <w:szCs w:val="20"/>
        </w:rPr>
        <w:t>verbalizer</w:t>
      </w:r>
      <w:proofErr w:type="spellEnd"/>
      <w:r w:rsidR="00CF6306">
        <w:rPr>
          <w:rFonts w:asciiTheme="majorHAnsi" w:hAnsiTheme="majorHAnsi" w:cs="Times New Roman"/>
          <w:sz w:val="20"/>
          <w:szCs w:val="20"/>
        </w:rPr>
        <w:t xml:space="preserve"> currently uses indentation to group branches separately, so some meaning may be lost if you do not retain the indentation.</w:t>
      </w:r>
    </w:p>
    <w:p w:rsidR="007E0D36" w:rsidRDefault="007E0D36"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59616" behindDoc="1" locked="0" layoutInCell="1" allowOverlap="1" wp14:anchorId="7E28C998" wp14:editId="7DCAD496">
            <wp:simplePos x="0" y="0"/>
            <wp:positionH relativeFrom="column">
              <wp:posOffset>790575</wp:posOffset>
            </wp:positionH>
            <wp:positionV relativeFrom="paragraph">
              <wp:posOffset>158750</wp:posOffset>
            </wp:positionV>
            <wp:extent cx="2369820" cy="822960"/>
            <wp:effectExtent l="0" t="0" r="0" b="0"/>
            <wp:wrapNone/>
            <wp:docPr id="82" name="Picture 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2369820" cy="822960"/>
                    </a:xfrm>
                    <a:prstGeom prst="rect">
                      <a:avLst/>
                    </a:prstGeom>
                  </pic:spPr>
                </pic:pic>
              </a:graphicData>
            </a:graphic>
            <wp14:sizeRelH relativeFrom="page">
              <wp14:pctWidth>0</wp14:pctWidth>
            </wp14:sizeRelH>
            <wp14:sizeRelV relativeFrom="page">
              <wp14:pctHeight>0</wp14:pctHeight>
            </wp14:sizeRelV>
          </wp:anchor>
        </w:drawing>
      </w:r>
    </w:p>
    <w:p w:rsidR="007E0D36" w:rsidRDefault="007E0D36" w:rsidP="004E6C20">
      <w:pPr>
        <w:tabs>
          <w:tab w:val="left" w:pos="1956"/>
        </w:tabs>
        <w:ind w:left="567"/>
        <w:rPr>
          <w:rFonts w:asciiTheme="majorHAnsi" w:hAnsiTheme="majorHAnsi" w:cs="Times New Roman"/>
          <w:sz w:val="20"/>
          <w:szCs w:val="20"/>
        </w:rPr>
      </w:pPr>
    </w:p>
    <w:p w:rsidR="002F310D" w:rsidRDefault="002F310D" w:rsidP="004E6C20">
      <w:pPr>
        <w:tabs>
          <w:tab w:val="left" w:pos="1956"/>
        </w:tabs>
        <w:ind w:left="567"/>
        <w:rPr>
          <w:rFonts w:asciiTheme="majorHAnsi" w:hAnsiTheme="majorHAnsi" w:cs="Times New Roman"/>
          <w:sz w:val="20"/>
          <w:szCs w:val="20"/>
        </w:rPr>
      </w:pPr>
    </w:p>
    <w:p w:rsidR="007E0D36" w:rsidRDefault="007E0D36" w:rsidP="007E0D36">
      <w:pPr>
        <w:tabs>
          <w:tab w:val="left" w:pos="1956"/>
        </w:tabs>
        <w:ind w:left="567"/>
        <w:rPr>
          <w:rFonts w:asciiTheme="majorHAnsi" w:hAnsiTheme="majorHAnsi" w:cs="Times New Roman"/>
          <w:sz w:val="20"/>
          <w:szCs w:val="20"/>
        </w:rPr>
      </w:pPr>
    </w:p>
    <w:p w:rsidR="007E0D36" w:rsidRDefault="007E0D36" w:rsidP="007E0D36">
      <w:pPr>
        <w:tabs>
          <w:tab w:val="left" w:pos="1956"/>
        </w:tabs>
        <w:ind w:left="567"/>
        <w:rPr>
          <w:rFonts w:asciiTheme="majorHAnsi" w:hAnsiTheme="majorHAnsi" w:cs="Times New Roman"/>
          <w:sz w:val="20"/>
          <w:szCs w:val="20"/>
        </w:rPr>
      </w:pPr>
    </w:p>
    <w:p w:rsidR="007E0D36" w:rsidRDefault="007E0D36" w:rsidP="007E0D36">
      <w:pPr>
        <w:tabs>
          <w:tab w:val="left" w:pos="1956"/>
        </w:tabs>
        <w:ind w:left="567"/>
        <w:rPr>
          <w:rFonts w:asciiTheme="majorHAnsi" w:hAnsiTheme="majorHAnsi" w:cs="Times New Roman"/>
          <w:sz w:val="20"/>
          <w:szCs w:val="20"/>
        </w:rPr>
      </w:pPr>
    </w:p>
    <w:p w:rsidR="007E0D36" w:rsidRDefault="007E0D36" w:rsidP="007E0D36">
      <w:pPr>
        <w:tabs>
          <w:tab w:val="left" w:pos="1956"/>
        </w:tabs>
        <w:ind w:left="567"/>
        <w:rPr>
          <w:rFonts w:asciiTheme="majorHAnsi" w:hAnsiTheme="majorHAnsi" w:cs="Times New Roman"/>
          <w:sz w:val="20"/>
          <w:szCs w:val="20"/>
        </w:rPr>
      </w:pPr>
    </w:p>
    <w:p w:rsidR="007E0D36" w:rsidRDefault="007E0D36" w:rsidP="007E0D36">
      <w:pPr>
        <w:tabs>
          <w:tab w:val="left" w:pos="1956"/>
        </w:tabs>
        <w:ind w:left="567"/>
        <w:rPr>
          <w:rFonts w:asciiTheme="majorHAnsi" w:hAnsiTheme="majorHAnsi" w:cs="Times New Roman"/>
          <w:sz w:val="20"/>
          <w:szCs w:val="20"/>
        </w:rPr>
      </w:pPr>
      <w:r>
        <w:rPr>
          <w:rFonts w:asciiTheme="majorHAnsi" w:hAnsiTheme="majorHAnsi" w:cs="Times New Roman"/>
          <w:sz w:val="20"/>
          <w:szCs w:val="20"/>
        </w:rPr>
        <w:t>If you wish, refine the model note (e.g. by replacing “some” by ‘”a” and reformatting as desired). The derivation rules are now displayed in the model note on the diagram.</w:t>
      </w:r>
    </w:p>
    <w:p w:rsidR="007E0D36" w:rsidRDefault="007E0D36" w:rsidP="007E0D36">
      <w:pPr>
        <w:tabs>
          <w:tab w:val="left" w:pos="1956"/>
        </w:tabs>
        <w:ind w:left="567"/>
        <w:rPr>
          <w:rFonts w:asciiTheme="majorHAnsi" w:hAnsiTheme="majorHAnsi" w:cs="Times New Roman"/>
          <w:sz w:val="20"/>
          <w:szCs w:val="20"/>
        </w:rPr>
      </w:pPr>
    </w:p>
    <w:p w:rsidR="007E0D36" w:rsidRDefault="007E0D36" w:rsidP="007E0D36">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60640" behindDoc="1" locked="0" layoutInCell="1" allowOverlap="1" wp14:anchorId="694A6ECF" wp14:editId="6789DFD3">
            <wp:simplePos x="0" y="0"/>
            <wp:positionH relativeFrom="column">
              <wp:posOffset>1181735</wp:posOffset>
            </wp:positionH>
            <wp:positionV relativeFrom="paragraph">
              <wp:posOffset>22860</wp:posOffset>
            </wp:positionV>
            <wp:extent cx="4023360" cy="1463040"/>
            <wp:effectExtent l="0" t="0" r="0" b="3810"/>
            <wp:wrapNone/>
            <wp:docPr id="83" name="Picture 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023360" cy="1463040"/>
                    </a:xfrm>
                    <a:prstGeom prst="rect">
                      <a:avLst/>
                    </a:prstGeom>
                  </pic:spPr>
                </pic:pic>
              </a:graphicData>
            </a:graphic>
            <wp14:sizeRelH relativeFrom="page">
              <wp14:pctWidth>0</wp14:pctWidth>
            </wp14:sizeRelH>
            <wp14:sizeRelV relativeFrom="page">
              <wp14:pctHeight>0</wp14:pctHeight>
            </wp14:sizeRelV>
          </wp:anchor>
        </w:drawing>
      </w:r>
    </w:p>
    <w:p w:rsidR="007E0D36" w:rsidRDefault="007E0D36" w:rsidP="007E0D36">
      <w:pPr>
        <w:tabs>
          <w:tab w:val="left" w:pos="1956"/>
        </w:tabs>
        <w:ind w:left="567"/>
        <w:rPr>
          <w:rFonts w:asciiTheme="majorHAnsi" w:hAnsiTheme="majorHAnsi" w:cs="Times New Roman"/>
          <w:sz w:val="20"/>
          <w:szCs w:val="20"/>
        </w:rPr>
      </w:pPr>
    </w:p>
    <w:p w:rsidR="007E0D36" w:rsidRDefault="007E0D36" w:rsidP="007E0D36">
      <w:pPr>
        <w:tabs>
          <w:tab w:val="left" w:pos="1956"/>
        </w:tabs>
        <w:ind w:left="567"/>
        <w:rPr>
          <w:rFonts w:asciiTheme="majorHAnsi" w:hAnsiTheme="majorHAnsi" w:cs="Times New Roman"/>
          <w:sz w:val="20"/>
          <w:szCs w:val="20"/>
        </w:rPr>
      </w:pPr>
    </w:p>
    <w:p w:rsidR="007E0D36" w:rsidRDefault="007E0D36" w:rsidP="007E0D36">
      <w:pPr>
        <w:tabs>
          <w:tab w:val="left" w:pos="1956"/>
        </w:tabs>
        <w:ind w:left="567"/>
        <w:rPr>
          <w:rFonts w:asciiTheme="majorHAnsi" w:hAnsiTheme="majorHAnsi" w:cs="Times New Roman"/>
          <w:sz w:val="20"/>
          <w:szCs w:val="20"/>
        </w:rPr>
      </w:pPr>
    </w:p>
    <w:p w:rsidR="007E0D36" w:rsidRDefault="007E0D36" w:rsidP="007E0D36">
      <w:pPr>
        <w:tabs>
          <w:tab w:val="left" w:pos="1956"/>
        </w:tabs>
        <w:ind w:left="567"/>
        <w:rPr>
          <w:rFonts w:asciiTheme="majorHAnsi" w:hAnsiTheme="majorHAnsi" w:cs="Times New Roman"/>
          <w:sz w:val="20"/>
          <w:szCs w:val="20"/>
        </w:rPr>
      </w:pPr>
    </w:p>
    <w:p w:rsidR="007E0D36" w:rsidRDefault="007E0D36" w:rsidP="007E0D36">
      <w:pPr>
        <w:tabs>
          <w:tab w:val="left" w:pos="1956"/>
        </w:tabs>
        <w:ind w:left="567"/>
        <w:rPr>
          <w:rFonts w:asciiTheme="majorHAnsi" w:hAnsiTheme="majorHAnsi" w:cs="Times New Roman"/>
          <w:sz w:val="20"/>
          <w:szCs w:val="20"/>
        </w:rPr>
      </w:pPr>
    </w:p>
    <w:p w:rsidR="007E0D36" w:rsidRDefault="007E0D36" w:rsidP="007E0D36">
      <w:pPr>
        <w:tabs>
          <w:tab w:val="left" w:pos="1956"/>
        </w:tabs>
        <w:ind w:left="567"/>
        <w:rPr>
          <w:rFonts w:asciiTheme="majorHAnsi" w:hAnsiTheme="majorHAnsi" w:cs="Times New Roman"/>
          <w:sz w:val="20"/>
          <w:szCs w:val="20"/>
        </w:rPr>
      </w:pPr>
    </w:p>
    <w:p w:rsidR="007E0D36" w:rsidRDefault="007E0D36" w:rsidP="007E0D36">
      <w:pPr>
        <w:tabs>
          <w:tab w:val="left" w:pos="1956"/>
        </w:tabs>
        <w:ind w:left="567"/>
        <w:rPr>
          <w:rFonts w:asciiTheme="majorHAnsi" w:hAnsiTheme="majorHAnsi" w:cs="Times New Roman"/>
          <w:sz w:val="20"/>
          <w:szCs w:val="20"/>
        </w:rPr>
      </w:pPr>
    </w:p>
    <w:p w:rsidR="007E0D36" w:rsidRDefault="007E0D36" w:rsidP="007E0D36">
      <w:pPr>
        <w:tabs>
          <w:tab w:val="left" w:pos="1956"/>
        </w:tabs>
        <w:ind w:left="567"/>
        <w:rPr>
          <w:rFonts w:asciiTheme="majorHAnsi" w:hAnsiTheme="majorHAnsi" w:cs="Times New Roman"/>
          <w:sz w:val="20"/>
          <w:szCs w:val="20"/>
        </w:rPr>
      </w:pPr>
    </w:p>
    <w:p w:rsidR="001D3405" w:rsidRDefault="001D3405" w:rsidP="007E0D36">
      <w:pPr>
        <w:tabs>
          <w:tab w:val="left" w:pos="1956"/>
        </w:tabs>
        <w:ind w:left="567"/>
        <w:rPr>
          <w:rFonts w:asciiTheme="majorHAnsi" w:hAnsiTheme="majorHAnsi" w:cs="Times New Roman"/>
          <w:sz w:val="20"/>
          <w:szCs w:val="20"/>
        </w:rPr>
      </w:pPr>
    </w:p>
    <w:p w:rsidR="001D3405" w:rsidRPr="007E0D36" w:rsidRDefault="001D3405" w:rsidP="001D3405">
      <w:pPr>
        <w:tabs>
          <w:tab w:val="left" w:pos="1956"/>
        </w:tabs>
        <w:ind w:left="567"/>
        <w:rPr>
          <w:rFonts w:asciiTheme="majorHAnsi" w:hAnsiTheme="majorHAnsi" w:cs="Times New Roman"/>
          <w:sz w:val="20"/>
          <w:szCs w:val="20"/>
        </w:rPr>
      </w:pPr>
      <w:r w:rsidRPr="007E0D36">
        <w:rPr>
          <w:rFonts w:asciiTheme="majorHAnsi" w:hAnsiTheme="majorHAnsi" w:cs="Times New Roman"/>
          <w:sz w:val="20"/>
          <w:szCs w:val="20"/>
        </w:rPr>
        <w:t xml:space="preserve">Another way </w:t>
      </w:r>
      <w:r>
        <w:rPr>
          <w:rFonts w:asciiTheme="majorHAnsi" w:hAnsiTheme="majorHAnsi" w:cs="Times New Roman"/>
          <w:sz w:val="20"/>
          <w:szCs w:val="20"/>
        </w:rPr>
        <w:t xml:space="preserve">to specify the derivation rule for </w:t>
      </w:r>
      <w:proofErr w:type="spellStart"/>
      <w:r>
        <w:rPr>
          <w:rFonts w:asciiTheme="majorHAnsi" w:hAnsiTheme="majorHAnsi" w:cs="Times New Roman"/>
          <w:sz w:val="20"/>
          <w:szCs w:val="20"/>
        </w:rPr>
        <w:t>MaleSmoker</w:t>
      </w:r>
      <w:proofErr w:type="spellEnd"/>
      <w:r>
        <w:rPr>
          <w:rFonts w:asciiTheme="majorHAnsi" w:hAnsiTheme="majorHAnsi" w:cs="Times New Roman"/>
          <w:sz w:val="20"/>
          <w:szCs w:val="20"/>
        </w:rPr>
        <w:t xml:space="preserve"> </w:t>
      </w:r>
      <w:r w:rsidRPr="007E0D36">
        <w:rPr>
          <w:rFonts w:asciiTheme="majorHAnsi" w:hAnsiTheme="majorHAnsi" w:cs="Times New Roman"/>
          <w:sz w:val="20"/>
          <w:szCs w:val="20"/>
        </w:rPr>
        <w:t xml:space="preserve">is to choose </w:t>
      </w:r>
      <w:r>
        <w:rPr>
          <w:rFonts w:asciiTheme="majorHAnsi" w:hAnsiTheme="majorHAnsi" w:cs="Times New Roman"/>
          <w:sz w:val="20"/>
          <w:szCs w:val="20"/>
        </w:rPr>
        <w:t>Smoker</w:t>
      </w:r>
      <w:r w:rsidRPr="007E0D36">
        <w:rPr>
          <w:rFonts w:asciiTheme="majorHAnsi" w:hAnsiTheme="majorHAnsi" w:cs="Times New Roman"/>
          <w:sz w:val="20"/>
          <w:szCs w:val="20"/>
        </w:rPr>
        <w:t xml:space="preserve"> as the root object type, and then select the Person role from the </w:t>
      </w:r>
      <w:r>
        <w:rPr>
          <w:rFonts w:asciiTheme="majorHAnsi" w:hAnsiTheme="majorHAnsi" w:cs="Times New Roman"/>
          <w:sz w:val="20"/>
          <w:szCs w:val="20"/>
        </w:rPr>
        <w:t>identity</w:t>
      </w:r>
      <w:r w:rsidRPr="007E0D36">
        <w:rPr>
          <w:rFonts w:asciiTheme="majorHAnsi" w:hAnsiTheme="majorHAnsi" w:cs="Times New Roman"/>
          <w:sz w:val="20"/>
          <w:szCs w:val="20"/>
        </w:rPr>
        <w:t xml:space="preserve"> relationship </w:t>
      </w:r>
      <w:r w:rsidRPr="007E0D36">
        <w:rPr>
          <w:rFonts w:ascii="Arial Narrow" w:hAnsi="Arial Narrow" w:cs="Times New Roman"/>
          <w:sz w:val="18"/>
          <w:szCs w:val="18"/>
        </w:rPr>
        <w:t xml:space="preserve">Person is </w:t>
      </w:r>
      <w:proofErr w:type="spellStart"/>
      <w:r w:rsidRPr="007E0D36">
        <w:rPr>
          <w:rFonts w:ascii="Arial Narrow" w:hAnsi="Arial Narrow" w:cs="Times New Roman"/>
          <w:sz w:val="18"/>
          <w:szCs w:val="18"/>
        </w:rPr>
        <w:t>MalePerson</w:t>
      </w:r>
      <w:proofErr w:type="spellEnd"/>
      <w:r w:rsidRPr="007E0D36">
        <w:rPr>
          <w:rFonts w:asciiTheme="majorHAnsi" w:hAnsiTheme="majorHAnsi" w:cs="Times New Roman"/>
          <w:sz w:val="20"/>
          <w:szCs w:val="20"/>
        </w:rPr>
        <w:t xml:space="preserve">, as shown. NORMA understands that a male person is a person, so makes all the roles of Person available to </w:t>
      </w:r>
      <w:r>
        <w:rPr>
          <w:rFonts w:asciiTheme="majorHAnsi" w:hAnsiTheme="majorHAnsi" w:cs="Times New Roman"/>
          <w:sz w:val="20"/>
          <w:szCs w:val="20"/>
        </w:rPr>
        <w:t>Smoker</w:t>
      </w:r>
      <w:r w:rsidRPr="007E0D36">
        <w:rPr>
          <w:rFonts w:asciiTheme="majorHAnsi" w:hAnsiTheme="majorHAnsi" w:cs="Times New Roman"/>
          <w:sz w:val="20"/>
          <w:szCs w:val="20"/>
        </w:rPr>
        <w:t xml:space="preserve">. </w:t>
      </w: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57280" behindDoc="1" locked="0" layoutInCell="1" allowOverlap="1" wp14:anchorId="32C26898" wp14:editId="67335606">
            <wp:simplePos x="0" y="0"/>
            <wp:positionH relativeFrom="column">
              <wp:posOffset>2887980</wp:posOffset>
            </wp:positionH>
            <wp:positionV relativeFrom="paragraph">
              <wp:posOffset>112395</wp:posOffset>
            </wp:positionV>
            <wp:extent cx="2415540" cy="1135380"/>
            <wp:effectExtent l="0" t="0" r="3810" b="7620"/>
            <wp:wrapNone/>
            <wp:docPr id="85" name="Picture 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2415540" cy="113538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256256" behindDoc="1" locked="0" layoutInCell="1" allowOverlap="1" wp14:anchorId="377816F8" wp14:editId="15160C6D">
            <wp:simplePos x="0" y="0"/>
            <wp:positionH relativeFrom="column">
              <wp:posOffset>484408</wp:posOffset>
            </wp:positionH>
            <wp:positionV relativeFrom="paragraph">
              <wp:posOffset>52753</wp:posOffset>
            </wp:positionV>
            <wp:extent cx="1684020" cy="1196340"/>
            <wp:effectExtent l="0" t="0" r="0" b="3810"/>
            <wp:wrapNone/>
            <wp:docPr id="84" name="Picture 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1684020" cy="1196340"/>
                    </a:xfrm>
                    <a:prstGeom prst="rect">
                      <a:avLst/>
                    </a:prstGeom>
                  </pic:spPr>
                </pic:pic>
              </a:graphicData>
            </a:graphic>
            <wp14:sizeRelH relativeFrom="page">
              <wp14:pctWidth>0</wp14:pctWidth>
            </wp14:sizeRelH>
            <wp14:sizeRelV relativeFrom="page">
              <wp14:pctHeight>0</wp14:pctHeight>
            </wp14:sizeRelV>
          </wp:anchor>
        </w:drawing>
      </w: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p>
    <w:p w:rsidR="001D3405" w:rsidRPr="00B20E00" w:rsidRDefault="001D3405" w:rsidP="001D3405">
      <w:pPr>
        <w:tabs>
          <w:tab w:val="left" w:pos="1956"/>
        </w:tabs>
        <w:ind w:left="567"/>
        <w:rPr>
          <w:rFonts w:asciiTheme="majorHAnsi" w:hAnsiTheme="majorHAnsi" w:cs="Times New Roman"/>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58304" behindDoc="0" locked="0" layoutInCell="1" allowOverlap="1" wp14:anchorId="09E76D65" wp14:editId="0E5C6D39">
            <wp:simplePos x="0" y="0"/>
            <wp:positionH relativeFrom="column">
              <wp:posOffset>3540125</wp:posOffset>
            </wp:positionH>
            <wp:positionV relativeFrom="paragraph">
              <wp:posOffset>47625</wp:posOffset>
            </wp:positionV>
            <wp:extent cx="1775460" cy="472440"/>
            <wp:effectExtent l="0" t="0" r="0" b="3810"/>
            <wp:wrapSquare wrapText="bothSides"/>
            <wp:docPr id="86" name="Picture 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1775460" cy="472440"/>
                    </a:xfrm>
                    <a:prstGeom prst="rect">
                      <a:avLst/>
                    </a:prstGeom>
                  </pic:spPr>
                </pic:pic>
              </a:graphicData>
            </a:graphic>
            <wp14:sizeRelH relativeFrom="page">
              <wp14:pctWidth>0</wp14:pctWidth>
            </wp14:sizeRelH>
            <wp14:sizeRelV relativeFrom="page">
              <wp14:pctHeight>0</wp14:pctHeight>
            </wp14:sizeRelV>
          </wp:anchor>
        </w:drawing>
      </w:r>
      <w:r w:rsidRPr="00316A4B">
        <w:rPr>
          <w:rFonts w:asciiTheme="majorHAnsi" w:hAnsiTheme="majorHAnsi" w:cs="Times New Roman"/>
          <w:sz w:val="20"/>
          <w:szCs w:val="20"/>
        </w:rPr>
        <w:t xml:space="preserve">You can visualize this path as starting at </w:t>
      </w:r>
      <w:r>
        <w:rPr>
          <w:rFonts w:asciiTheme="majorHAnsi" w:hAnsiTheme="majorHAnsi" w:cs="Times New Roman"/>
          <w:sz w:val="20"/>
          <w:szCs w:val="20"/>
        </w:rPr>
        <w:t>Smoker</w:t>
      </w:r>
      <w:r w:rsidRPr="00316A4B">
        <w:rPr>
          <w:rFonts w:asciiTheme="majorHAnsi" w:hAnsiTheme="majorHAnsi" w:cs="Times New Roman"/>
          <w:sz w:val="20"/>
          <w:szCs w:val="20"/>
        </w:rPr>
        <w:t xml:space="preserve">, moving up the subtyping connection to Person, and then moving down the subtyping connection to </w:t>
      </w:r>
      <w:proofErr w:type="spellStart"/>
      <w:r>
        <w:rPr>
          <w:rFonts w:asciiTheme="majorHAnsi" w:hAnsiTheme="majorHAnsi" w:cs="Times New Roman"/>
          <w:sz w:val="20"/>
          <w:szCs w:val="20"/>
        </w:rPr>
        <w:t>MalePerson</w:t>
      </w:r>
      <w:proofErr w:type="spellEnd"/>
      <w:r w:rsidRPr="00316A4B">
        <w:rPr>
          <w:rFonts w:asciiTheme="majorHAnsi" w:hAnsiTheme="majorHAnsi" w:cs="Times New Roman"/>
          <w:sz w:val="20"/>
          <w:szCs w:val="20"/>
        </w:rPr>
        <w:t>. NORMA displays the final derivation path as shown</w:t>
      </w:r>
      <w:r w:rsidRPr="00316A4B">
        <w:rPr>
          <w:rFonts w:asciiTheme="majorHAnsi" w:hAnsiTheme="majorHAnsi"/>
          <w:vertAlign w:val="superscript"/>
        </w:rPr>
        <w:footnoteReference w:id="8"/>
      </w:r>
      <w:r w:rsidRPr="00316A4B">
        <w:rPr>
          <w:rFonts w:asciiTheme="majorHAnsi" w:hAnsiTheme="majorHAnsi" w:cs="Times New Roman"/>
          <w:sz w:val="20"/>
          <w:szCs w:val="20"/>
        </w:rPr>
        <w:t xml:space="preserve">. </w:t>
      </w:r>
    </w:p>
    <w:p w:rsidR="001D3405" w:rsidRDefault="001D3405" w:rsidP="001D3405">
      <w:pPr>
        <w:tabs>
          <w:tab w:val="left" w:pos="1956"/>
        </w:tabs>
        <w:ind w:left="567"/>
        <w:rPr>
          <w:rFonts w:asciiTheme="majorHAnsi" w:hAnsiTheme="majorHAnsi" w:cs="Times New Roman"/>
          <w:sz w:val="20"/>
          <w:szCs w:val="20"/>
        </w:rPr>
      </w:pPr>
    </w:p>
    <w:p w:rsidR="001D3405" w:rsidRPr="00316A4B" w:rsidRDefault="001D3405" w:rsidP="001D3405">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Logical conjunction is commutative (i.e. given any propositions </w:t>
      </w:r>
      <w:r w:rsidRPr="00316A4B">
        <w:rPr>
          <w:rFonts w:asciiTheme="majorHAnsi" w:hAnsiTheme="majorHAnsi" w:cs="Times New Roman"/>
          <w:i/>
          <w:sz w:val="20"/>
          <w:szCs w:val="20"/>
        </w:rPr>
        <w:t>p</w:t>
      </w:r>
      <w:r>
        <w:rPr>
          <w:rFonts w:asciiTheme="majorHAnsi" w:hAnsiTheme="majorHAnsi" w:cs="Times New Roman"/>
          <w:sz w:val="20"/>
          <w:szCs w:val="20"/>
        </w:rPr>
        <w:t xml:space="preserve"> and </w:t>
      </w:r>
      <w:r w:rsidRPr="00316A4B">
        <w:rPr>
          <w:rFonts w:asciiTheme="majorHAnsi" w:hAnsiTheme="majorHAnsi" w:cs="Times New Roman"/>
          <w:i/>
          <w:sz w:val="20"/>
          <w:szCs w:val="20"/>
        </w:rPr>
        <w:t>q</w:t>
      </w:r>
      <w:r>
        <w:rPr>
          <w:rFonts w:asciiTheme="majorHAnsi" w:hAnsiTheme="majorHAnsi" w:cs="Times New Roman"/>
          <w:sz w:val="20"/>
          <w:szCs w:val="20"/>
        </w:rPr>
        <w:t xml:space="preserve">, the conjunction </w:t>
      </w:r>
      <w:r w:rsidRPr="00316A4B">
        <w:rPr>
          <w:rFonts w:asciiTheme="majorHAnsi" w:hAnsiTheme="majorHAnsi" w:cs="Times New Roman"/>
          <w:i/>
          <w:sz w:val="20"/>
          <w:szCs w:val="20"/>
        </w:rPr>
        <w:t>p</w:t>
      </w:r>
      <w:r>
        <w:rPr>
          <w:rFonts w:asciiTheme="majorHAnsi" w:hAnsiTheme="majorHAnsi" w:cs="Times New Roman"/>
          <w:sz w:val="20"/>
          <w:szCs w:val="20"/>
        </w:rPr>
        <w:t xml:space="preserve"> &amp; </w:t>
      </w:r>
      <w:r w:rsidRPr="00316A4B">
        <w:rPr>
          <w:rFonts w:asciiTheme="majorHAnsi" w:hAnsiTheme="majorHAnsi" w:cs="Times New Roman"/>
          <w:i/>
          <w:sz w:val="20"/>
          <w:szCs w:val="20"/>
        </w:rPr>
        <w:t>q</w:t>
      </w:r>
      <w:r>
        <w:rPr>
          <w:rFonts w:asciiTheme="majorHAnsi" w:hAnsiTheme="majorHAnsi" w:cs="Times New Roman"/>
          <w:sz w:val="20"/>
          <w:szCs w:val="20"/>
        </w:rPr>
        <w:t xml:space="preserve"> is equivalent to </w:t>
      </w:r>
      <w:r w:rsidRPr="00316A4B">
        <w:rPr>
          <w:rFonts w:asciiTheme="majorHAnsi" w:hAnsiTheme="majorHAnsi" w:cs="Times New Roman"/>
          <w:i/>
          <w:sz w:val="20"/>
          <w:szCs w:val="20"/>
        </w:rPr>
        <w:t>q</w:t>
      </w:r>
      <w:r>
        <w:rPr>
          <w:rFonts w:asciiTheme="majorHAnsi" w:hAnsiTheme="majorHAnsi" w:cs="Times New Roman"/>
          <w:sz w:val="20"/>
          <w:szCs w:val="20"/>
        </w:rPr>
        <w:t xml:space="preserve"> &amp; </w:t>
      </w:r>
      <w:r w:rsidRPr="00316A4B">
        <w:rPr>
          <w:rFonts w:asciiTheme="majorHAnsi" w:hAnsiTheme="majorHAnsi" w:cs="Times New Roman"/>
          <w:i/>
          <w:sz w:val="20"/>
          <w:szCs w:val="20"/>
        </w:rPr>
        <w:t>p</w:t>
      </w:r>
      <w:r>
        <w:rPr>
          <w:rFonts w:asciiTheme="majorHAnsi" w:hAnsiTheme="majorHAnsi" w:cs="Times New Roman"/>
          <w:sz w:val="20"/>
          <w:szCs w:val="20"/>
        </w:rPr>
        <w:t xml:space="preserve">). Hence, we could also have specified the derivation path by considering </w:t>
      </w:r>
      <w:proofErr w:type="spellStart"/>
      <w:r>
        <w:rPr>
          <w:rFonts w:asciiTheme="majorHAnsi" w:hAnsiTheme="majorHAnsi" w:cs="Times New Roman"/>
          <w:sz w:val="20"/>
          <w:szCs w:val="20"/>
        </w:rPr>
        <w:t>MalePerson</w:t>
      </w:r>
      <w:proofErr w:type="spellEnd"/>
      <w:r>
        <w:rPr>
          <w:rFonts w:asciiTheme="majorHAnsi" w:hAnsiTheme="majorHAnsi" w:cs="Times New Roman"/>
          <w:sz w:val="20"/>
          <w:szCs w:val="20"/>
        </w:rPr>
        <w:t xml:space="preserve"> before Smoker</w:t>
      </w:r>
      <w:r w:rsidRPr="00316A4B">
        <w:rPr>
          <w:rFonts w:asciiTheme="majorHAnsi" w:hAnsiTheme="majorHAnsi" w:cs="Times New Roman"/>
          <w:sz w:val="20"/>
          <w:szCs w:val="20"/>
        </w:rPr>
        <w:t>.</w:t>
      </w:r>
    </w:p>
    <w:p w:rsidR="001D3405" w:rsidRDefault="001D3405" w:rsidP="007E0D36">
      <w:pPr>
        <w:tabs>
          <w:tab w:val="left" w:pos="1956"/>
        </w:tabs>
        <w:ind w:left="567"/>
        <w:rPr>
          <w:rFonts w:asciiTheme="majorHAnsi" w:hAnsiTheme="majorHAnsi" w:cs="Times New Roman"/>
          <w:sz w:val="20"/>
          <w:szCs w:val="20"/>
        </w:rPr>
      </w:pPr>
    </w:p>
    <w:p w:rsidR="00974A78" w:rsidRDefault="00974A78" w:rsidP="007E0D36">
      <w:pPr>
        <w:tabs>
          <w:tab w:val="left" w:pos="1956"/>
        </w:tabs>
        <w:ind w:left="567"/>
        <w:rPr>
          <w:rFonts w:asciiTheme="majorHAnsi" w:hAnsiTheme="majorHAnsi" w:cs="Times New Roman"/>
          <w:sz w:val="20"/>
          <w:szCs w:val="20"/>
        </w:rPr>
        <w:sectPr w:rsidR="00974A78" w:rsidSect="00B12144">
          <w:headerReference w:type="default" r:id="rId107"/>
          <w:pgSz w:w="11906" w:h="16838"/>
          <w:pgMar w:top="1440" w:right="1701" w:bottom="1440" w:left="1701" w:header="709" w:footer="709" w:gutter="0"/>
          <w:cols w:space="708"/>
          <w:docGrid w:linePitch="360"/>
        </w:sectPr>
      </w:pPr>
    </w:p>
    <w:p w:rsidR="00316A4B" w:rsidRPr="00200FCE" w:rsidRDefault="00316A4B" w:rsidP="00316A4B">
      <w:pPr>
        <w:pStyle w:val="Heading2"/>
        <w:ind w:left="567" w:hanging="567"/>
      </w:pPr>
      <w:bookmarkStart w:id="16" w:name="Sec1_6"/>
      <w:bookmarkEnd w:id="16"/>
      <w:r>
        <w:lastRenderedPageBreak/>
        <w:t>Derivation Rules with Negation</w:t>
      </w:r>
    </w:p>
    <w:p w:rsidR="00316A4B" w:rsidRDefault="00316A4B" w:rsidP="00316A4B">
      <w:pPr>
        <w:rPr>
          <w:b/>
          <w:sz w:val="24"/>
          <w:szCs w:val="24"/>
        </w:rPr>
      </w:pPr>
    </w:p>
    <w:p w:rsidR="007E0D36" w:rsidRDefault="00974A78" w:rsidP="00316A4B">
      <w:pPr>
        <w:tabs>
          <w:tab w:val="left" w:pos="1956"/>
        </w:tabs>
        <w:ind w:left="567"/>
        <w:rPr>
          <w:rFonts w:asciiTheme="majorHAnsi" w:hAnsiTheme="majorHAnsi" w:cs="Times New Roman"/>
          <w:sz w:val="20"/>
          <w:szCs w:val="20"/>
        </w:rPr>
      </w:pPr>
      <w:r>
        <w:rPr>
          <w:rFonts w:asciiTheme="majorHAnsi" w:hAnsiTheme="majorHAnsi" w:cs="Times New Roman"/>
          <w:sz w:val="20"/>
          <w:szCs w:val="20"/>
        </w:rPr>
        <w:t>T</w:t>
      </w:r>
      <w:r w:rsidR="00316A4B">
        <w:rPr>
          <w:rFonts w:asciiTheme="majorHAnsi" w:hAnsiTheme="majorHAnsi" w:cs="Times New Roman"/>
          <w:sz w:val="20"/>
          <w:szCs w:val="20"/>
        </w:rPr>
        <w:t>he ORM schema</w:t>
      </w:r>
      <w:r>
        <w:rPr>
          <w:rFonts w:asciiTheme="majorHAnsi" w:hAnsiTheme="majorHAnsi" w:cs="Times New Roman"/>
          <w:sz w:val="20"/>
          <w:szCs w:val="20"/>
        </w:rPr>
        <w:t xml:space="preserve"> 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_Ref343687562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1</w:t>
      </w:r>
      <w:r w:rsidR="00FA72A8" w:rsidRPr="00FA72A8">
        <w:rPr>
          <w:rFonts w:asciiTheme="majorHAnsi" w:hAnsiTheme="majorHAnsi" w:cs="Times New Roman"/>
          <w:sz w:val="20"/>
          <w:szCs w:val="20"/>
        </w:rPr>
        <w:noBreakHyphen/>
        <w:t>8</w:t>
      </w:r>
      <w:r>
        <w:rPr>
          <w:rFonts w:asciiTheme="majorHAnsi" w:hAnsiTheme="majorHAnsi" w:cs="Times New Roman"/>
          <w:sz w:val="20"/>
          <w:szCs w:val="20"/>
        </w:rPr>
        <w:fldChar w:fldCharType="end"/>
      </w:r>
      <w:r>
        <w:rPr>
          <w:rFonts w:asciiTheme="majorHAnsi" w:hAnsiTheme="majorHAnsi" w:cs="Times New Roman"/>
          <w:sz w:val="20"/>
          <w:szCs w:val="20"/>
        </w:rPr>
        <w:t xml:space="preserve"> includes t</w:t>
      </w:r>
      <w:r w:rsidR="00F213FD">
        <w:rPr>
          <w:rFonts w:asciiTheme="majorHAnsi" w:hAnsiTheme="majorHAnsi" w:cs="Times New Roman"/>
          <w:sz w:val="20"/>
          <w:szCs w:val="20"/>
        </w:rPr>
        <w:t>hree</w:t>
      </w:r>
      <w:r>
        <w:rPr>
          <w:rFonts w:asciiTheme="majorHAnsi" w:hAnsiTheme="majorHAnsi" w:cs="Times New Roman"/>
          <w:sz w:val="20"/>
          <w:szCs w:val="20"/>
        </w:rPr>
        <w:t xml:space="preserve"> subtypes whose derivation rules involve negation</w:t>
      </w:r>
      <w:r w:rsidR="00B20E00">
        <w:rPr>
          <w:rFonts w:asciiTheme="majorHAnsi" w:hAnsiTheme="majorHAnsi" w:cs="Times New Roman"/>
          <w:sz w:val="20"/>
          <w:szCs w:val="20"/>
        </w:rPr>
        <w:t xml:space="preserve">, </w:t>
      </w:r>
      <w:r>
        <w:rPr>
          <w:rFonts w:asciiTheme="majorHAnsi" w:hAnsiTheme="majorHAnsi" w:cs="Times New Roman"/>
          <w:sz w:val="20"/>
          <w:szCs w:val="20"/>
        </w:rPr>
        <w:t xml:space="preserve">as indicated by the inclusion of </w:t>
      </w:r>
      <w:r w:rsidR="00F213FD">
        <w:rPr>
          <w:rFonts w:asciiTheme="majorHAnsi" w:hAnsiTheme="majorHAnsi" w:cs="Times New Roman"/>
          <w:sz w:val="20"/>
          <w:szCs w:val="20"/>
        </w:rPr>
        <w:t>“</w:t>
      </w:r>
      <w:r w:rsidR="00F213FD" w:rsidRPr="00F213FD">
        <w:rPr>
          <w:rFonts w:ascii="Arial Narrow" w:hAnsi="Arial Narrow" w:cs="Times New Roman"/>
          <w:b/>
          <w:sz w:val="18"/>
          <w:szCs w:val="18"/>
        </w:rPr>
        <w:t>not</w:t>
      </w:r>
      <w:r w:rsidR="00F213FD">
        <w:rPr>
          <w:rFonts w:asciiTheme="majorHAnsi" w:hAnsiTheme="majorHAnsi" w:cs="Times New Roman"/>
          <w:sz w:val="20"/>
          <w:szCs w:val="20"/>
        </w:rPr>
        <w:t xml:space="preserve">” or </w:t>
      </w:r>
      <w:r>
        <w:rPr>
          <w:rFonts w:asciiTheme="majorHAnsi" w:hAnsiTheme="majorHAnsi" w:cs="Times New Roman"/>
          <w:sz w:val="20"/>
          <w:szCs w:val="20"/>
        </w:rPr>
        <w:t>“</w:t>
      </w:r>
      <w:r w:rsidRPr="00974A78">
        <w:rPr>
          <w:rFonts w:ascii="Arial Narrow" w:hAnsi="Arial Narrow" w:cs="Times New Roman"/>
          <w:b/>
          <w:sz w:val="18"/>
          <w:szCs w:val="18"/>
        </w:rPr>
        <w:t>no</w:t>
      </w:r>
      <w:r>
        <w:rPr>
          <w:rFonts w:asciiTheme="majorHAnsi" w:hAnsiTheme="majorHAnsi" w:cs="Times New Roman"/>
          <w:sz w:val="20"/>
          <w:szCs w:val="20"/>
        </w:rPr>
        <w:t xml:space="preserve">” in their </w:t>
      </w:r>
      <w:r w:rsidR="00F213FD">
        <w:rPr>
          <w:rFonts w:asciiTheme="majorHAnsi" w:hAnsiTheme="majorHAnsi" w:cs="Times New Roman"/>
          <w:sz w:val="20"/>
          <w:szCs w:val="20"/>
        </w:rPr>
        <w:t xml:space="preserve">FORML </w:t>
      </w:r>
      <w:r>
        <w:rPr>
          <w:rFonts w:asciiTheme="majorHAnsi" w:hAnsiTheme="majorHAnsi" w:cs="Times New Roman"/>
          <w:sz w:val="20"/>
          <w:szCs w:val="20"/>
        </w:rPr>
        <w:t>definitions</w:t>
      </w:r>
      <w:r w:rsidR="00F213FD">
        <w:rPr>
          <w:rFonts w:asciiTheme="majorHAnsi" w:hAnsiTheme="majorHAnsi" w:cs="Times New Roman"/>
          <w:sz w:val="20"/>
          <w:szCs w:val="20"/>
        </w:rPr>
        <w:t xml:space="preserve">. </w:t>
      </w:r>
      <w:r>
        <w:rPr>
          <w:rFonts w:asciiTheme="majorHAnsi" w:hAnsiTheme="majorHAnsi" w:cs="Times New Roman"/>
          <w:sz w:val="20"/>
          <w:szCs w:val="20"/>
        </w:rPr>
        <w:t xml:space="preserve">We now discuss how to specify the derivation paths for these rules in NORMA, starting with the </w:t>
      </w:r>
      <w:proofErr w:type="spellStart"/>
      <w:r>
        <w:rPr>
          <w:rFonts w:asciiTheme="majorHAnsi" w:hAnsiTheme="majorHAnsi" w:cs="Times New Roman"/>
          <w:sz w:val="20"/>
          <w:szCs w:val="20"/>
        </w:rPr>
        <w:t>Non</w:t>
      </w:r>
      <w:r w:rsidR="00F213FD">
        <w:rPr>
          <w:rFonts w:asciiTheme="majorHAnsi" w:hAnsiTheme="majorHAnsi" w:cs="Times New Roman"/>
          <w:sz w:val="20"/>
          <w:szCs w:val="20"/>
        </w:rPr>
        <w:t>Smoker</w:t>
      </w:r>
      <w:proofErr w:type="spellEnd"/>
      <w:r>
        <w:rPr>
          <w:rFonts w:asciiTheme="majorHAnsi" w:hAnsiTheme="majorHAnsi" w:cs="Times New Roman"/>
          <w:sz w:val="20"/>
          <w:szCs w:val="20"/>
        </w:rPr>
        <w:t xml:space="preserve"> subtype</w:t>
      </w:r>
      <w:r w:rsidR="00F213FD">
        <w:rPr>
          <w:rFonts w:asciiTheme="majorHAnsi" w:hAnsiTheme="majorHAnsi" w:cs="Times New Roman"/>
          <w:sz w:val="20"/>
          <w:szCs w:val="20"/>
        </w:rPr>
        <w:t xml:space="preserve">, then considering </w:t>
      </w:r>
      <w:proofErr w:type="spellStart"/>
      <w:r w:rsidR="00F213FD">
        <w:rPr>
          <w:rFonts w:asciiTheme="majorHAnsi" w:hAnsiTheme="majorHAnsi" w:cs="Times New Roman"/>
          <w:sz w:val="20"/>
          <w:szCs w:val="20"/>
        </w:rPr>
        <w:t>NonDriver</w:t>
      </w:r>
      <w:proofErr w:type="spellEnd"/>
      <w:r w:rsidR="00F213FD">
        <w:rPr>
          <w:rFonts w:asciiTheme="majorHAnsi" w:hAnsiTheme="majorHAnsi" w:cs="Times New Roman"/>
          <w:sz w:val="20"/>
          <w:szCs w:val="20"/>
        </w:rPr>
        <w:t>, and finally Teetotaller</w:t>
      </w:r>
      <w:r>
        <w:rPr>
          <w:rFonts w:asciiTheme="majorHAnsi" w:hAnsiTheme="majorHAnsi" w:cs="Times New Roman"/>
          <w:sz w:val="20"/>
          <w:szCs w:val="20"/>
        </w:rPr>
        <w:t>.</w:t>
      </w:r>
    </w:p>
    <w:p w:rsidR="00F213FD" w:rsidRDefault="00F213FD" w:rsidP="00316A4B">
      <w:pPr>
        <w:tabs>
          <w:tab w:val="left" w:pos="1956"/>
        </w:tabs>
        <w:ind w:left="567"/>
        <w:rPr>
          <w:rFonts w:asciiTheme="majorHAnsi" w:hAnsiTheme="majorHAnsi" w:cs="Times New Roman"/>
          <w:sz w:val="20"/>
          <w:szCs w:val="20"/>
        </w:rPr>
      </w:pPr>
    </w:p>
    <w:p w:rsidR="007E0D36" w:rsidRDefault="0017701C" w:rsidP="004E6C20">
      <w:pPr>
        <w:tabs>
          <w:tab w:val="left" w:pos="1956"/>
        </w:tabs>
        <w:ind w:left="567"/>
        <w:rPr>
          <w:rFonts w:asciiTheme="majorHAnsi" w:hAnsiTheme="majorHAnsi" w:cs="Times New Roman"/>
          <w:sz w:val="20"/>
          <w:szCs w:val="20"/>
        </w:rPr>
      </w:pPr>
      <w:r w:rsidRPr="0017701C">
        <w:rPr>
          <w:noProof/>
          <w:lang w:eastAsia="en-AU"/>
        </w:rPr>
        <w:drawing>
          <wp:anchor distT="0" distB="0" distL="114300" distR="114300" simplePos="0" relativeHeight="251768832" behindDoc="1" locked="0" layoutInCell="1" allowOverlap="1" wp14:anchorId="27174BEB" wp14:editId="43C83832">
            <wp:simplePos x="0" y="0"/>
            <wp:positionH relativeFrom="column">
              <wp:posOffset>1181930</wp:posOffset>
            </wp:positionH>
            <wp:positionV relativeFrom="paragraph">
              <wp:posOffset>65112</wp:posOffset>
            </wp:positionV>
            <wp:extent cx="3200400" cy="1541780"/>
            <wp:effectExtent l="0" t="0" r="0" b="127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00400" cy="1541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0D36" w:rsidRDefault="007E0D36" w:rsidP="004E6C20">
      <w:pPr>
        <w:tabs>
          <w:tab w:val="left" w:pos="1956"/>
        </w:tabs>
        <w:ind w:left="567"/>
      </w:pPr>
    </w:p>
    <w:p w:rsidR="00F213FD" w:rsidRDefault="00F213FD" w:rsidP="004E6C20">
      <w:pPr>
        <w:tabs>
          <w:tab w:val="left" w:pos="1956"/>
        </w:tabs>
        <w:ind w:left="567"/>
      </w:pPr>
    </w:p>
    <w:p w:rsidR="00974A78" w:rsidRDefault="00974A78" w:rsidP="004E6C20">
      <w:pPr>
        <w:tabs>
          <w:tab w:val="left" w:pos="1956"/>
        </w:tabs>
        <w:ind w:left="567"/>
      </w:pPr>
    </w:p>
    <w:p w:rsidR="00974A78" w:rsidRDefault="00974A78" w:rsidP="004E6C20">
      <w:pPr>
        <w:tabs>
          <w:tab w:val="left" w:pos="1956"/>
        </w:tabs>
        <w:ind w:left="567"/>
      </w:pPr>
    </w:p>
    <w:p w:rsidR="00974A78" w:rsidRDefault="00974A78" w:rsidP="004E6C20">
      <w:pPr>
        <w:tabs>
          <w:tab w:val="left" w:pos="1956"/>
        </w:tabs>
        <w:ind w:left="567"/>
      </w:pPr>
    </w:p>
    <w:p w:rsidR="00974A78" w:rsidRDefault="00974A78" w:rsidP="004E6C20">
      <w:pPr>
        <w:tabs>
          <w:tab w:val="left" w:pos="1956"/>
        </w:tabs>
        <w:ind w:left="567"/>
        <w:rPr>
          <w:rFonts w:asciiTheme="majorHAnsi" w:hAnsiTheme="majorHAnsi" w:cs="Times New Roman"/>
          <w:sz w:val="20"/>
          <w:szCs w:val="20"/>
        </w:rPr>
      </w:pPr>
    </w:p>
    <w:p w:rsidR="007E0D36" w:rsidRDefault="007E0D36" w:rsidP="004E6C20">
      <w:pPr>
        <w:tabs>
          <w:tab w:val="left" w:pos="1956"/>
        </w:tabs>
        <w:ind w:left="567"/>
        <w:rPr>
          <w:rFonts w:asciiTheme="majorHAnsi" w:hAnsiTheme="majorHAnsi" w:cs="Times New Roman"/>
          <w:sz w:val="20"/>
          <w:szCs w:val="20"/>
        </w:rPr>
      </w:pPr>
    </w:p>
    <w:p w:rsidR="007E0D36" w:rsidRDefault="007E0D36" w:rsidP="004E6C20">
      <w:pPr>
        <w:tabs>
          <w:tab w:val="left" w:pos="1956"/>
        </w:tabs>
        <w:ind w:left="567"/>
        <w:rPr>
          <w:rFonts w:asciiTheme="majorHAnsi" w:hAnsiTheme="majorHAnsi" w:cs="Times New Roman"/>
          <w:sz w:val="20"/>
          <w:szCs w:val="20"/>
        </w:rPr>
      </w:pPr>
    </w:p>
    <w:p w:rsidR="007E0D36" w:rsidRDefault="007E0D36" w:rsidP="004E6C20">
      <w:pPr>
        <w:tabs>
          <w:tab w:val="left" w:pos="1956"/>
        </w:tabs>
        <w:ind w:left="567"/>
        <w:rPr>
          <w:rFonts w:asciiTheme="majorHAnsi" w:hAnsiTheme="majorHAnsi" w:cs="Times New Roman"/>
          <w:sz w:val="20"/>
          <w:szCs w:val="20"/>
        </w:rPr>
      </w:pPr>
    </w:p>
    <w:p w:rsidR="00974A78" w:rsidRPr="00321827" w:rsidRDefault="00974A78" w:rsidP="00974A78">
      <w:pPr>
        <w:pStyle w:val="Caption"/>
        <w:ind w:left="567"/>
      </w:pPr>
      <w:bookmarkStart w:id="17" w:name="_Ref343687562"/>
      <w:r>
        <w:t xml:space="preserve">Figure </w:t>
      </w:r>
      <w:fldSimple w:instr=" STYLEREF 1 \s ">
        <w:r w:rsidR="00FA72A8">
          <w:rPr>
            <w:noProof/>
          </w:rPr>
          <w:t>1</w:t>
        </w:r>
      </w:fldSimple>
      <w:r>
        <w:noBreakHyphen/>
      </w:r>
      <w:fldSimple w:instr=" SEQ Figure \* ARABIC \s 1 ">
        <w:r w:rsidR="00FA72A8">
          <w:rPr>
            <w:noProof/>
          </w:rPr>
          <w:t>8</w:t>
        </w:r>
      </w:fldSimple>
      <w:bookmarkEnd w:id="17"/>
      <w:r>
        <w:t> </w:t>
      </w:r>
      <w:proofErr w:type="gramStart"/>
      <w:r>
        <w:t>The</w:t>
      </w:r>
      <w:proofErr w:type="gramEnd"/>
      <w:r>
        <w:t xml:space="preserve"> derivation rules for the </w:t>
      </w:r>
      <w:r w:rsidR="00F213FD">
        <w:t xml:space="preserve">three </w:t>
      </w:r>
      <w:r>
        <w:t xml:space="preserve">subtypes involve negation </w:t>
      </w:r>
    </w:p>
    <w:p w:rsidR="007E0D36" w:rsidRDefault="007E0D36" w:rsidP="004E6C20">
      <w:pPr>
        <w:tabs>
          <w:tab w:val="left" w:pos="1956"/>
        </w:tabs>
        <w:ind w:left="567"/>
        <w:rPr>
          <w:rFonts w:asciiTheme="majorHAnsi" w:hAnsiTheme="majorHAnsi" w:cs="Times New Roman"/>
          <w:sz w:val="20"/>
          <w:szCs w:val="20"/>
        </w:rPr>
      </w:pPr>
    </w:p>
    <w:p w:rsidR="009F1AF4" w:rsidRDefault="00922A27" w:rsidP="0017701C">
      <w:pPr>
        <w:tabs>
          <w:tab w:val="left" w:pos="1956"/>
        </w:tabs>
        <w:ind w:left="567"/>
        <w:rPr>
          <w:rFonts w:asciiTheme="majorHAnsi" w:hAnsiTheme="majorHAnsi" w:cs="Times New Roman"/>
          <w:sz w:val="20"/>
          <w:szCs w:val="20"/>
        </w:rPr>
      </w:pPr>
      <w:r w:rsidRPr="00922A27">
        <w:rPr>
          <w:rFonts w:asciiTheme="majorHAnsi" w:hAnsiTheme="majorHAnsi" w:cs="Times New Roman"/>
          <w:sz w:val="20"/>
          <w:szCs w:val="20"/>
        </w:rPr>
        <w:t>T</w:t>
      </w:r>
      <w:r w:rsidR="009F1AF4">
        <w:rPr>
          <w:rFonts w:asciiTheme="majorHAnsi" w:hAnsiTheme="majorHAnsi" w:cs="Times New Roman"/>
          <w:sz w:val="20"/>
          <w:szCs w:val="20"/>
        </w:rPr>
        <w:t>he ORM schema minus the subtype derivations is shown below. T</w:t>
      </w:r>
      <w:r w:rsidRPr="00922A27">
        <w:rPr>
          <w:rFonts w:asciiTheme="majorHAnsi" w:hAnsiTheme="majorHAnsi" w:cs="Times New Roman"/>
          <w:sz w:val="20"/>
          <w:szCs w:val="20"/>
        </w:rPr>
        <w:t xml:space="preserve">o add the derivation path for </w:t>
      </w:r>
      <w:proofErr w:type="spellStart"/>
      <w:r w:rsidRPr="00922A27">
        <w:rPr>
          <w:rFonts w:asciiTheme="majorHAnsi" w:hAnsiTheme="majorHAnsi" w:cs="Times New Roman"/>
          <w:sz w:val="20"/>
          <w:szCs w:val="20"/>
        </w:rPr>
        <w:t>NonDriver</w:t>
      </w:r>
      <w:proofErr w:type="spellEnd"/>
      <w:r w:rsidRPr="00922A27">
        <w:rPr>
          <w:rFonts w:asciiTheme="majorHAnsi" w:hAnsiTheme="majorHAnsi" w:cs="Times New Roman"/>
          <w:sz w:val="20"/>
          <w:szCs w:val="20"/>
        </w:rPr>
        <w:t xml:space="preserve">, </w:t>
      </w:r>
      <w:r w:rsidR="0017701C">
        <w:rPr>
          <w:rFonts w:asciiTheme="majorHAnsi" w:hAnsiTheme="majorHAnsi" w:cs="Times New Roman"/>
          <w:sz w:val="20"/>
          <w:szCs w:val="20"/>
        </w:rPr>
        <w:t xml:space="preserve">right-click </w:t>
      </w:r>
      <w:proofErr w:type="spellStart"/>
      <w:r w:rsidR="0017701C" w:rsidRPr="0017701C">
        <w:rPr>
          <w:rFonts w:ascii="Arial Narrow" w:hAnsi="Arial Narrow" w:cs="Times New Roman"/>
          <w:sz w:val="18"/>
          <w:szCs w:val="18"/>
        </w:rPr>
        <w:t>NonSmoker</w:t>
      </w:r>
      <w:proofErr w:type="spellEnd"/>
      <w:r w:rsidR="0017701C">
        <w:rPr>
          <w:rFonts w:asciiTheme="majorHAnsi" w:hAnsiTheme="majorHAnsi" w:cs="Times New Roman"/>
          <w:sz w:val="20"/>
          <w:szCs w:val="20"/>
        </w:rPr>
        <w:t xml:space="preserve">, </w:t>
      </w:r>
      <w:r w:rsidR="009F1AF4">
        <w:rPr>
          <w:rFonts w:asciiTheme="majorHAnsi" w:hAnsiTheme="majorHAnsi" w:cs="Times New Roman"/>
          <w:sz w:val="20"/>
          <w:szCs w:val="20"/>
        </w:rPr>
        <w:t xml:space="preserve">and </w:t>
      </w:r>
      <w:r w:rsidR="0017701C">
        <w:rPr>
          <w:rFonts w:asciiTheme="majorHAnsi" w:hAnsiTheme="majorHAnsi" w:cs="Times New Roman"/>
          <w:sz w:val="20"/>
          <w:szCs w:val="20"/>
        </w:rPr>
        <w:t xml:space="preserve">select </w:t>
      </w:r>
      <w:r w:rsidR="0017701C" w:rsidRPr="0017701C">
        <w:rPr>
          <w:rFonts w:ascii="Arial Narrow" w:hAnsi="Arial Narrow" w:cs="Times New Roman"/>
          <w:sz w:val="18"/>
          <w:szCs w:val="18"/>
        </w:rPr>
        <w:t>Add Derivation Rule</w:t>
      </w:r>
      <w:r w:rsidR="0017701C">
        <w:rPr>
          <w:rFonts w:asciiTheme="majorHAnsi" w:hAnsiTheme="majorHAnsi" w:cs="Times New Roman"/>
          <w:sz w:val="20"/>
          <w:szCs w:val="20"/>
        </w:rPr>
        <w:t xml:space="preserve"> from its context menu</w:t>
      </w:r>
      <w:r w:rsidR="009F1AF4">
        <w:rPr>
          <w:rFonts w:asciiTheme="majorHAnsi" w:hAnsiTheme="majorHAnsi" w:cs="Times New Roman"/>
          <w:sz w:val="20"/>
          <w:szCs w:val="20"/>
        </w:rPr>
        <w:t>.</w:t>
      </w:r>
    </w:p>
    <w:p w:rsidR="00974A78" w:rsidRDefault="0017701C" w:rsidP="004E6C20">
      <w:pPr>
        <w:tabs>
          <w:tab w:val="left" w:pos="1956"/>
        </w:tabs>
        <w:ind w:left="567"/>
        <w:rPr>
          <w:rFonts w:asciiTheme="majorHAnsi" w:hAnsiTheme="majorHAnsi" w:cs="Times New Roman"/>
          <w:sz w:val="20"/>
          <w:szCs w:val="20"/>
        </w:rPr>
      </w:pPr>
      <w:r>
        <w:rPr>
          <w:noProof/>
          <w:lang w:eastAsia="en-AU"/>
        </w:rPr>
        <w:drawing>
          <wp:anchor distT="0" distB="0" distL="114300" distR="114300" simplePos="0" relativeHeight="251769856" behindDoc="1" locked="0" layoutInCell="1" allowOverlap="1" wp14:anchorId="7320B2BC" wp14:editId="4875D35A">
            <wp:simplePos x="0" y="0"/>
            <wp:positionH relativeFrom="column">
              <wp:posOffset>686435</wp:posOffset>
            </wp:positionH>
            <wp:positionV relativeFrom="paragraph">
              <wp:posOffset>143510</wp:posOffset>
            </wp:positionV>
            <wp:extent cx="4320540" cy="1539240"/>
            <wp:effectExtent l="0" t="0" r="3810" b="3810"/>
            <wp:wrapNone/>
            <wp:docPr id="94" name="Picture 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4320540" cy="1539240"/>
                    </a:xfrm>
                    <a:prstGeom prst="rect">
                      <a:avLst/>
                    </a:prstGeom>
                  </pic:spPr>
                </pic:pic>
              </a:graphicData>
            </a:graphic>
            <wp14:sizeRelH relativeFrom="page">
              <wp14:pctWidth>0</wp14:pctWidth>
            </wp14:sizeRelH>
            <wp14:sizeRelV relativeFrom="page">
              <wp14:pctHeight>0</wp14:pctHeight>
            </wp14:sizeRelV>
          </wp:anchor>
        </w:drawing>
      </w:r>
    </w:p>
    <w:p w:rsidR="00974A78" w:rsidRDefault="00974A78" w:rsidP="004E6C20">
      <w:pPr>
        <w:tabs>
          <w:tab w:val="left" w:pos="1956"/>
        </w:tabs>
        <w:ind w:left="567"/>
        <w:rPr>
          <w:rFonts w:asciiTheme="majorHAnsi" w:hAnsiTheme="majorHAnsi" w:cs="Times New Roman"/>
          <w:sz w:val="20"/>
          <w:szCs w:val="20"/>
        </w:rPr>
      </w:pPr>
    </w:p>
    <w:p w:rsidR="00974A78" w:rsidRDefault="00974A78" w:rsidP="004E6C20">
      <w:pPr>
        <w:tabs>
          <w:tab w:val="left" w:pos="1956"/>
        </w:tabs>
        <w:ind w:left="567"/>
        <w:rPr>
          <w:rFonts w:asciiTheme="majorHAnsi" w:hAnsiTheme="majorHAnsi" w:cs="Times New Roman"/>
          <w:sz w:val="20"/>
          <w:szCs w:val="20"/>
        </w:rPr>
      </w:pPr>
    </w:p>
    <w:p w:rsidR="00974A78" w:rsidRDefault="00974A78" w:rsidP="004E6C20">
      <w:pPr>
        <w:tabs>
          <w:tab w:val="left" w:pos="1956"/>
        </w:tabs>
        <w:ind w:left="567"/>
        <w:rPr>
          <w:rFonts w:asciiTheme="majorHAnsi" w:hAnsiTheme="majorHAnsi" w:cs="Times New Roman"/>
          <w:sz w:val="20"/>
          <w:szCs w:val="20"/>
        </w:rPr>
      </w:pPr>
    </w:p>
    <w:p w:rsidR="00974A78" w:rsidRDefault="00974A78" w:rsidP="004E6C20">
      <w:pPr>
        <w:tabs>
          <w:tab w:val="left" w:pos="1956"/>
        </w:tabs>
        <w:ind w:left="567"/>
        <w:rPr>
          <w:rFonts w:asciiTheme="majorHAnsi" w:hAnsiTheme="majorHAnsi" w:cs="Times New Roman"/>
          <w:sz w:val="20"/>
          <w:szCs w:val="20"/>
        </w:rPr>
      </w:pPr>
    </w:p>
    <w:p w:rsidR="00974A78" w:rsidRDefault="00974A78" w:rsidP="004E6C20">
      <w:pPr>
        <w:tabs>
          <w:tab w:val="left" w:pos="1956"/>
        </w:tabs>
        <w:ind w:left="567"/>
        <w:rPr>
          <w:rFonts w:asciiTheme="majorHAnsi" w:hAnsiTheme="majorHAnsi" w:cs="Times New Roman"/>
          <w:sz w:val="20"/>
          <w:szCs w:val="20"/>
        </w:rPr>
      </w:pPr>
    </w:p>
    <w:p w:rsidR="00974A78" w:rsidRDefault="00974A78" w:rsidP="004E6C20">
      <w:pPr>
        <w:tabs>
          <w:tab w:val="left" w:pos="1956"/>
        </w:tabs>
        <w:ind w:left="567"/>
        <w:rPr>
          <w:rFonts w:asciiTheme="majorHAnsi" w:hAnsiTheme="majorHAnsi" w:cs="Times New Roman"/>
          <w:sz w:val="20"/>
          <w:szCs w:val="20"/>
        </w:rPr>
      </w:pPr>
    </w:p>
    <w:p w:rsidR="00974A78" w:rsidRDefault="00974A78" w:rsidP="004E6C20">
      <w:pPr>
        <w:tabs>
          <w:tab w:val="left" w:pos="1956"/>
        </w:tabs>
        <w:ind w:left="567"/>
        <w:rPr>
          <w:rFonts w:asciiTheme="majorHAnsi" w:hAnsiTheme="majorHAnsi" w:cs="Times New Roman"/>
          <w:sz w:val="20"/>
          <w:szCs w:val="20"/>
        </w:rPr>
      </w:pPr>
    </w:p>
    <w:p w:rsidR="00974A78" w:rsidRDefault="00974A78" w:rsidP="004E6C20">
      <w:pPr>
        <w:tabs>
          <w:tab w:val="left" w:pos="1956"/>
        </w:tabs>
        <w:ind w:left="567"/>
        <w:rPr>
          <w:rFonts w:asciiTheme="majorHAnsi" w:hAnsiTheme="majorHAnsi" w:cs="Times New Roman"/>
          <w:sz w:val="20"/>
          <w:szCs w:val="20"/>
        </w:rPr>
      </w:pPr>
    </w:p>
    <w:p w:rsidR="00974A78" w:rsidRDefault="00974A78" w:rsidP="004E6C20">
      <w:pPr>
        <w:tabs>
          <w:tab w:val="left" w:pos="1956"/>
        </w:tabs>
        <w:ind w:left="567"/>
        <w:rPr>
          <w:rFonts w:asciiTheme="majorHAnsi" w:hAnsiTheme="majorHAnsi" w:cs="Times New Roman"/>
          <w:sz w:val="20"/>
          <w:szCs w:val="20"/>
        </w:rPr>
      </w:pPr>
    </w:p>
    <w:p w:rsidR="009F1AF4" w:rsidRDefault="009F1AF4" w:rsidP="004E6C20">
      <w:pPr>
        <w:tabs>
          <w:tab w:val="left" w:pos="1956"/>
        </w:tabs>
        <w:ind w:left="567"/>
        <w:rPr>
          <w:rFonts w:asciiTheme="majorHAnsi" w:hAnsiTheme="majorHAnsi" w:cs="Times New Roman"/>
          <w:sz w:val="20"/>
          <w:szCs w:val="20"/>
        </w:rPr>
      </w:pPr>
    </w:p>
    <w:p w:rsidR="009F1AF4" w:rsidRDefault="009F1AF4" w:rsidP="009F1AF4">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70880" behindDoc="1" locked="0" layoutInCell="1" allowOverlap="1" wp14:anchorId="6B3A03AD" wp14:editId="2BABF7D7">
            <wp:simplePos x="0" y="0"/>
            <wp:positionH relativeFrom="column">
              <wp:posOffset>2846705</wp:posOffset>
            </wp:positionH>
            <wp:positionV relativeFrom="paragraph">
              <wp:posOffset>22860</wp:posOffset>
            </wp:positionV>
            <wp:extent cx="2468880" cy="899160"/>
            <wp:effectExtent l="0" t="0" r="7620" b="0"/>
            <wp:wrapSquare wrapText="bothSides"/>
            <wp:docPr id="95" name="Picture 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2468880" cy="89916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 xml:space="preserve">In the Model Browser choose </w:t>
      </w:r>
      <w:r w:rsidRPr="0017701C">
        <w:rPr>
          <w:rFonts w:ascii="Arial Narrow" w:hAnsi="Arial Narrow" w:cs="Times New Roman"/>
          <w:sz w:val="18"/>
          <w:szCs w:val="18"/>
        </w:rPr>
        <w:t>Person</w:t>
      </w:r>
      <w:r>
        <w:rPr>
          <w:rFonts w:asciiTheme="majorHAnsi" w:hAnsiTheme="majorHAnsi" w:cs="Times New Roman"/>
          <w:sz w:val="20"/>
          <w:szCs w:val="20"/>
        </w:rPr>
        <w:t xml:space="preserve"> as the path root.</w:t>
      </w:r>
    </w:p>
    <w:p w:rsidR="009F1AF4" w:rsidRDefault="009F1AF4" w:rsidP="009F1AF4">
      <w:pPr>
        <w:tabs>
          <w:tab w:val="left" w:pos="1956"/>
        </w:tabs>
        <w:ind w:left="567"/>
        <w:rPr>
          <w:rFonts w:asciiTheme="majorHAnsi" w:hAnsiTheme="majorHAnsi" w:cs="Times New Roman"/>
          <w:sz w:val="20"/>
          <w:szCs w:val="20"/>
        </w:rPr>
      </w:pPr>
    </w:p>
    <w:p w:rsidR="009F1AF4" w:rsidRDefault="009F1AF4" w:rsidP="009F1AF4">
      <w:pPr>
        <w:tabs>
          <w:tab w:val="left" w:pos="1956"/>
        </w:tabs>
        <w:ind w:left="567"/>
        <w:rPr>
          <w:rFonts w:asciiTheme="majorHAnsi" w:hAnsiTheme="majorHAnsi" w:cs="Times New Roman"/>
          <w:sz w:val="20"/>
          <w:szCs w:val="20"/>
        </w:rPr>
      </w:pPr>
    </w:p>
    <w:p w:rsidR="009F1AF4" w:rsidRDefault="009F1AF4" w:rsidP="009F1AF4">
      <w:pPr>
        <w:tabs>
          <w:tab w:val="left" w:pos="1956"/>
        </w:tabs>
        <w:ind w:left="567"/>
        <w:rPr>
          <w:rFonts w:asciiTheme="majorHAnsi" w:hAnsiTheme="majorHAnsi" w:cs="Times New Roman"/>
          <w:sz w:val="20"/>
          <w:szCs w:val="20"/>
        </w:rPr>
      </w:pPr>
    </w:p>
    <w:p w:rsidR="009F1AF4" w:rsidRDefault="009F1AF4" w:rsidP="009F1AF4">
      <w:pPr>
        <w:tabs>
          <w:tab w:val="left" w:pos="1956"/>
        </w:tabs>
        <w:ind w:left="567"/>
        <w:rPr>
          <w:rFonts w:asciiTheme="majorHAnsi" w:hAnsiTheme="majorHAnsi" w:cs="Times New Roman"/>
          <w:sz w:val="20"/>
          <w:szCs w:val="20"/>
        </w:rPr>
      </w:pPr>
    </w:p>
    <w:p w:rsidR="009F1AF4" w:rsidRDefault="009F1AF4" w:rsidP="009F1AF4">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71904" behindDoc="1" locked="0" layoutInCell="1" allowOverlap="1" wp14:anchorId="7F4FAD79" wp14:editId="2EBEE7E7">
            <wp:simplePos x="0" y="0"/>
            <wp:positionH relativeFrom="column">
              <wp:posOffset>2612390</wp:posOffset>
            </wp:positionH>
            <wp:positionV relativeFrom="paragraph">
              <wp:posOffset>132715</wp:posOffset>
            </wp:positionV>
            <wp:extent cx="2819400" cy="1653540"/>
            <wp:effectExtent l="0" t="0" r="0" b="3810"/>
            <wp:wrapSquare wrapText="bothSides"/>
            <wp:docPr id="96" name="Picture 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2819400" cy="1653540"/>
                    </a:xfrm>
                    <a:prstGeom prst="rect">
                      <a:avLst/>
                    </a:prstGeom>
                  </pic:spPr>
                </pic:pic>
              </a:graphicData>
            </a:graphic>
            <wp14:sizeRelH relativeFrom="page">
              <wp14:pctWidth>0</wp14:pctWidth>
            </wp14:sizeRelH>
            <wp14:sizeRelV relativeFrom="page">
              <wp14:pctHeight>0</wp14:pctHeight>
            </wp14:sizeRelV>
          </wp:anchor>
        </w:drawing>
      </w:r>
    </w:p>
    <w:p w:rsidR="009F1AF4" w:rsidRDefault="009F1AF4" w:rsidP="009F1AF4">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Now choose </w:t>
      </w:r>
      <w:r w:rsidRPr="0017701C">
        <w:rPr>
          <w:rFonts w:ascii="Arial Narrow" w:hAnsi="Arial Narrow" w:cs="Times New Roman"/>
          <w:sz w:val="18"/>
          <w:szCs w:val="18"/>
        </w:rPr>
        <w:t>&lt;Person&gt; smokes</w:t>
      </w:r>
      <w:r>
        <w:rPr>
          <w:rFonts w:asciiTheme="majorHAnsi" w:hAnsiTheme="majorHAnsi" w:cs="Times New Roman"/>
          <w:sz w:val="20"/>
          <w:szCs w:val="20"/>
        </w:rPr>
        <w:t xml:space="preserve"> from its drop-down list of fact roles.</w:t>
      </w:r>
    </w:p>
    <w:p w:rsidR="00974A78" w:rsidRDefault="00974A78" w:rsidP="004E6C20">
      <w:pPr>
        <w:tabs>
          <w:tab w:val="left" w:pos="1956"/>
        </w:tabs>
        <w:ind w:left="567"/>
        <w:rPr>
          <w:rFonts w:asciiTheme="majorHAnsi" w:hAnsiTheme="majorHAnsi" w:cs="Times New Roman"/>
          <w:sz w:val="20"/>
          <w:szCs w:val="20"/>
        </w:rPr>
      </w:pPr>
    </w:p>
    <w:p w:rsidR="00974A78" w:rsidRDefault="00974A78" w:rsidP="004E6C20">
      <w:pPr>
        <w:tabs>
          <w:tab w:val="left" w:pos="1956"/>
        </w:tabs>
        <w:ind w:left="567"/>
        <w:rPr>
          <w:rFonts w:asciiTheme="majorHAnsi" w:hAnsiTheme="majorHAnsi" w:cs="Times New Roman"/>
          <w:sz w:val="20"/>
          <w:szCs w:val="20"/>
        </w:rPr>
      </w:pPr>
    </w:p>
    <w:p w:rsidR="00974A78" w:rsidRDefault="00974A78" w:rsidP="004E6C20">
      <w:pPr>
        <w:tabs>
          <w:tab w:val="left" w:pos="1956"/>
        </w:tabs>
        <w:ind w:left="567"/>
        <w:rPr>
          <w:rFonts w:asciiTheme="majorHAnsi" w:hAnsiTheme="majorHAnsi" w:cs="Times New Roman"/>
          <w:sz w:val="20"/>
          <w:szCs w:val="20"/>
        </w:rPr>
      </w:pPr>
    </w:p>
    <w:p w:rsidR="00974A78" w:rsidRDefault="00974A78" w:rsidP="004E6C20">
      <w:pPr>
        <w:tabs>
          <w:tab w:val="left" w:pos="1956"/>
        </w:tabs>
        <w:ind w:left="567"/>
        <w:rPr>
          <w:rFonts w:asciiTheme="majorHAnsi" w:hAnsiTheme="majorHAnsi" w:cs="Times New Roman"/>
          <w:sz w:val="20"/>
          <w:szCs w:val="20"/>
        </w:rPr>
      </w:pPr>
    </w:p>
    <w:p w:rsidR="00974A78" w:rsidRDefault="00974A78" w:rsidP="004E6C20">
      <w:pPr>
        <w:tabs>
          <w:tab w:val="left" w:pos="1956"/>
        </w:tabs>
        <w:ind w:left="567"/>
        <w:rPr>
          <w:rFonts w:asciiTheme="majorHAnsi" w:hAnsiTheme="majorHAnsi" w:cs="Times New Roman"/>
          <w:sz w:val="20"/>
          <w:szCs w:val="20"/>
        </w:rPr>
      </w:pPr>
    </w:p>
    <w:p w:rsidR="00974A78" w:rsidRDefault="00974A78" w:rsidP="004E6C20">
      <w:pPr>
        <w:tabs>
          <w:tab w:val="left" w:pos="1956"/>
        </w:tabs>
        <w:ind w:left="567"/>
        <w:rPr>
          <w:rFonts w:asciiTheme="majorHAnsi" w:hAnsiTheme="majorHAnsi" w:cs="Times New Roman"/>
          <w:sz w:val="20"/>
          <w:szCs w:val="20"/>
        </w:rPr>
      </w:pPr>
    </w:p>
    <w:p w:rsidR="00974A78" w:rsidRDefault="00974A78" w:rsidP="004E6C20">
      <w:pPr>
        <w:tabs>
          <w:tab w:val="left" w:pos="1956"/>
        </w:tabs>
        <w:ind w:left="567"/>
        <w:rPr>
          <w:rFonts w:asciiTheme="majorHAnsi" w:hAnsiTheme="majorHAnsi" w:cs="Times New Roman"/>
          <w:sz w:val="20"/>
          <w:szCs w:val="20"/>
        </w:rPr>
      </w:pPr>
    </w:p>
    <w:p w:rsidR="00974A78" w:rsidRDefault="00974A78" w:rsidP="004E6C20">
      <w:pPr>
        <w:tabs>
          <w:tab w:val="left" w:pos="1956"/>
        </w:tabs>
        <w:ind w:left="567"/>
        <w:rPr>
          <w:rFonts w:asciiTheme="majorHAnsi" w:hAnsiTheme="majorHAnsi" w:cs="Times New Roman"/>
          <w:sz w:val="20"/>
          <w:szCs w:val="20"/>
        </w:rPr>
      </w:pPr>
    </w:p>
    <w:p w:rsidR="009F1AF4" w:rsidRDefault="009F1AF4"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lastRenderedPageBreak/>
        <w:drawing>
          <wp:anchor distT="0" distB="0" distL="114300" distR="114300" simplePos="0" relativeHeight="251772928" behindDoc="1" locked="0" layoutInCell="1" allowOverlap="1" wp14:anchorId="6CD366CD" wp14:editId="051BB72B">
            <wp:simplePos x="0" y="0"/>
            <wp:positionH relativeFrom="column">
              <wp:posOffset>3632200</wp:posOffset>
            </wp:positionH>
            <wp:positionV relativeFrom="paragraph">
              <wp:posOffset>35560</wp:posOffset>
            </wp:positionV>
            <wp:extent cx="1798320" cy="487680"/>
            <wp:effectExtent l="0" t="0" r="0" b="7620"/>
            <wp:wrapSquare wrapText="bothSides"/>
            <wp:docPr id="97" name="Picture 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1798320" cy="48768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 xml:space="preserve">At this stage, the derivation path is displayed as </w:t>
      </w:r>
      <w:r w:rsidRPr="009F1AF4">
        <w:rPr>
          <w:rFonts w:ascii="Arial Narrow" w:hAnsi="Arial Narrow" w:cs="Times New Roman"/>
          <w:sz w:val="18"/>
          <w:szCs w:val="18"/>
        </w:rPr>
        <w:t>Person</w:t>
      </w:r>
      <w:r>
        <w:rPr>
          <w:rFonts w:ascii="Arial Narrow" w:hAnsi="Arial Narrow" w:cs="Times New Roman"/>
          <w:sz w:val="18"/>
          <w:szCs w:val="18"/>
        </w:rPr>
        <w:t>#1</w:t>
      </w:r>
      <w:r w:rsidRPr="009F1AF4">
        <w:rPr>
          <w:rFonts w:ascii="Arial Narrow" w:hAnsi="Arial Narrow" w:cs="Times New Roman"/>
          <w:sz w:val="18"/>
          <w:szCs w:val="18"/>
        </w:rPr>
        <w:t xml:space="preserve"> smokes</w:t>
      </w:r>
      <w:r>
        <w:rPr>
          <w:rFonts w:asciiTheme="majorHAnsi" w:hAnsiTheme="majorHAnsi" w:cs="Times New Roman"/>
          <w:sz w:val="20"/>
          <w:szCs w:val="20"/>
        </w:rPr>
        <w:t xml:space="preserve">. </w:t>
      </w:r>
    </w:p>
    <w:p w:rsidR="009F1AF4" w:rsidRDefault="009F1AF4" w:rsidP="004E6C20">
      <w:pPr>
        <w:tabs>
          <w:tab w:val="left" w:pos="1956"/>
        </w:tabs>
        <w:ind w:left="567"/>
        <w:rPr>
          <w:rFonts w:asciiTheme="majorHAnsi" w:hAnsiTheme="majorHAnsi" w:cs="Times New Roman"/>
          <w:sz w:val="20"/>
          <w:szCs w:val="20"/>
        </w:rPr>
      </w:pPr>
    </w:p>
    <w:p w:rsidR="009F1AF4" w:rsidRDefault="009F1AF4"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73952" behindDoc="1" locked="0" layoutInCell="1" allowOverlap="1" wp14:anchorId="134EA74B" wp14:editId="4B74A457">
            <wp:simplePos x="0" y="0"/>
            <wp:positionH relativeFrom="column">
              <wp:posOffset>3474280</wp:posOffset>
            </wp:positionH>
            <wp:positionV relativeFrom="paragraph">
              <wp:posOffset>167347</wp:posOffset>
            </wp:positionV>
            <wp:extent cx="1958340" cy="960120"/>
            <wp:effectExtent l="0" t="0" r="3810" b="0"/>
            <wp:wrapSquare wrapText="bothSides"/>
            <wp:docPr id="98" name="Picture 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1958340" cy="960120"/>
                    </a:xfrm>
                    <a:prstGeom prst="rect">
                      <a:avLst/>
                    </a:prstGeom>
                  </pic:spPr>
                </pic:pic>
              </a:graphicData>
            </a:graphic>
            <wp14:sizeRelH relativeFrom="page">
              <wp14:pctWidth>0</wp14:pctWidth>
            </wp14:sizeRelH>
            <wp14:sizeRelV relativeFrom="page">
              <wp14:pctHeight>0</wp14:pctHeight>
            </wp14:sizeRelV>
          </wp:anchor>
        </w:drawing>
      </w:r>
    </w:p>
    <w:p w:rsidR="0017701C" w:rsidRDefault="009F1AF4"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Select this and then toggle its </w:t>
      </w:r>
      <w:proofErr w:type="spellStart"/>
      <w:r w:rsidRPr="009F1AF4">
        <w:rPr>
          <w:rFonts w:ascii="Arial Narrow" w:hAnsi="Arial Narrow" w:cs="Times New Roman"/>
          <w:i/>
          <w:sz w:val="18"/>
          <w:szCs w:val="18"/>
        </w:rPr>
        <w:t>IsNegated</w:t>
      </w:r>
      <w:proofErr w:type="spellEnd"/>
      <w:r w:rsidRPr="009F1AF4">
        <w:rPr>
          <w:rFonts w:asciiTheme="majorHAnsi" w:hAnsiTheme="majorHAnsi" w:cs="Times New Roman"/>
          <w:i/>
          <w:sz w:val="20"/>
          <w:szCs w:val="20"/>
        </w:rPr>
        <w:t xml:space="preserve"> property</w:t>
      </w:r>
      <w:r>
        <w:rPr>
          <w:rFonts w:asciiTheme="majorHAnsi" w:hAnsiTheme="majorHAnsi" w:cs="Times New Roman"/>
          <w:sz w:val="20"/>
          <w:szCs w:val="20"/>
        </w:rPr>
        <w:t xml:space="preserve"> from False </w:t>
      </w:r>
      <w:r w:rsidR="00B20E00">
        <w:rPr>
          <w:rFonts w:asciiTheme="majorHAnsi" w:hAnsiTheme="majorHAnsi" w:cs="Times New Roman"/>
          <w:sz w:val="20"/>
          <w:szCs w:val="20"/>
        </w:rPr>
        <w:t xml:space="preserve">(the default) </w:t>
      </w:r>
      <w:r>
        <w:rPr>
          <w:rFonts w:asciiTheme="majorHAnsi" w:hAnsiTheme="majorHAnsi" w:cs="Times New Roman"/>
          <w:sz w:val="20"/>
          <w:szCs w:val="20"/>
        </w:rPr>
        <w:t xml:space="preserve">to </w:t>
      </w:r>
      <w:r w:rsidRPr="009F1AF4">
        <w:rPr>
          <w:rFonts w:ascii="Arial Narrow" w:hAnsi="Arial Narrow" w:cs="Times New Roman"/>
          <w:i/>
          <w:sz w:val="18"/>
          <w:szCs w:val="18"/>
        </w:rPr>
        <w:t>True</w:t>
      </w:r>
      <w:r>
        <w:rPr>
          <w:rFonts w:asciiTheme="majorHAnsi" w:hAnsiTheme="majorHAnsi" w:cs="Times New Roman"/>
          <w:sz w:val="20"/>
          <w:szCs w:val="20"/>
        </w:rPr>
        <w:t>.</w:t>
      </w:r>
      <w:r w:rsidR="00B20E00">
        <w:rPr>
          <w:rFonts w:asciiTheme="majorHAnsi" w:hAnsiTheme="majorHAnsi" w:cs="Times New Roman"/>
          <w:sz w:val="20"/>
          <w:szCs w:val="20"/>
        </w:rPr>
        <w:t xml:space="preserve"> </w:t>
      </w:r>
      <w:r w:rsidR="00B20E00" w:rsidRPr="00B20E00">
        <w:rPr>
          <w:rFonts w:asciiTheme="majorHAnsi" w:hAnsiTheme="majorHAnsi" w:cs="Times New Roman"/>
          <w:sz w:val="20"/>
          <w:szCs w:val="20"/>
        </w:rPr>
        <w:t xml:space="preserve">To toggle the truth value, either </w:t>
      </w:r>
      <w:proofErr w:type="gramStart"/>
      <w:r w:rsidR="00B20E00" w:rsidRPr="00B20E00">
        <w:rPr>
          <w:rFonts w:asciiTheme="majorHAnsi" w:hAnsiTheme="majorHAnsi" w:cs="Times New Roman"/>
          <w:sz w:val="20"/>
          <w:szCs w:val="20"/>
        </w:rPr>
        <w:t>double-click</w:t>
      </w:r>
      <w:proofErr w:type="gramEnd"/>
      <w:r w:rsidR="00B20E00" w:rsidRPr="00B20E00">
        <w:rPr>
          <w:rFonts w:asciiTheme="majorHAnsi" w:hAnsiTheme="majorHAnsi" w:cs="Times New Roman"/>
          <w:sz w:val="20"/>
          <w:szCs w:val="20"/>
        </w:rPr>
        <w:t xml:space="preserve"> it or open the drop-down list and select the other truth value.</w:t>
      </w:r>
      <w:r w:rsidR="00B20E00">
        <w:rPr>
          <w:rFonts w:asciiTheme="majorHAnsi" w:hAnsiTheme="majorHAnsi" w:cs="Times New Roman"/>
          <w:sz w:val="20"/>
          <w:szCs w:val="20"/>
        </w:rPr>
        <w:t xml:space="preserve"> This negates the </w:t>
      </w:r>
      <w:r w:rsidR="00B20E00" w:rsidRPr="009F1AF4">
        <w:rPr>
          <w:rFonts w:ascii="Arial Narrow" w:hAnsi="Arial Narrow" w:cs="Times New Roman"/>
          <w:sz w:val="18"/>
          <w:szCs w:val="18"/>
        </w:rPr>
        <w:t>Person</w:t>
      </w:r>
      <w:r w:rsidR="00B20E00">
        <w:rPr>
          <w:rFonts w:ascii="Arial Narrow" w:hAnsi="Arial Narrow" w:cs="Times New Roman"/>
          <w:sz w:val="18"/>
          <w:szCs w:val="18"/>
        </w:rPr>
        <w:t>#1</w:t>
      </w:r>
      <w:r w:rsidR="00B20E00" w:rsidRPr="009F1AF4">
        <w:rPr>
          <w:rFonts w:ascii="Arial Narrow" w:hAnsi="Arial Narrow" w:cs="Times New Roman"/>
          <w:sz w:val="18"/>
          <w:szCs w:val="18"/>
        </w:rPr>
        <w:t xml:space="preserve"> smokes</w:t>
      </w:r>
      <w:r w:rsidR="00B20E00">
        <w:rPr>
          <w:rFonts w:ascii="Arial Narrow" w:hAnsi="Arial Narrow" w:cs="Times New Roman"/>
          <w:sz w:val="18"/>
          <w:szCs w:val="18"/>
        </w:rPr>
        <w:t xml:space="preserve"> </w:t>
      </w:r>
      <w:r w:rsidR="00B20E00" w:rsidRPr="00B20E00">
        <w:rPr>
          <w:rFonts w:asciiTheme="majorHAnsi" w:hAnsiTheme="majorHAnsi" w:cs="Times New Roman"/>
          <w:sz w:val="20"/>
          <w:szCs w:val="20"/>
        </w:rPr>
        <w:t>condition</w:t>
      </w:r>
      <w:r w:rsidR="00B20E00">
        <w:rPr>
          <w:rFonts w:asciiTheme="majorHAnsi" w:hAnsiTheme="majorHAnsi" w:cs="Times New Roman"/>
          <w:sz w:val="20"/>
          <w:szCs w:val="20"/>
        </w:rPr>
        <w:t xml:space="preserve"> by applying a logical </w:t>
      </w:r>
      <w:r w:rsidR="00B20E00" w:rsidRPr="00B20E00">
        <w:rPr>
          <w:rFonts w:ascii="Arial Narrow" w:hAnsi="Arial Narrow" w:cs="Times New Roman"/>
          <w:b/>
          <w:sz w:val="18"/>
          <w:szCs w:val="18"/>
        </w:rPr>
        <w:t>not</w:t>
      </w:r>
      <w:r w:rsidR="00B20E00">
        <w:rPr>
          <w:rFonts w:asciiTheme="majorHAnsi" w:hAnsiTheme="majorHAnsi" w:cs="Times New Roman"/>
          <w:sz w:val="20"/>
          <w:szCs w:val="20"/>
        </w:rPr>
        <w:t xml:space="preserve"> operator to it.</w:t>
      </w:r>
    </w:p>
    <w:p w:rsidR="0017701C" w:rsidRDefault="0017701C" w:rsidP="004E6C20">
      <w:pPr>
        <w:tabs>
          <w:tab w:val="left" w:pos="1956"/>
        </w:tabs>
        <w:ind w:left="567"/>
        <w:rPr>
          <w:rFonts w:asciiTheme="majorHAnsi" w:hAnsiTheme="majorHAnsi" w:cs="Times New Roman"/>
          <w:sz w:val="20"/>
          <w:szCs w:val="20"/>
        </w:rPr>
      </w:pPr>
    </w:p>
    <w:p w:rsidR="0017701C" w:rsidRDefault="0017701C" w:rsidP="004E6C20">
      <w:pPr>
        <w:tabs>
          <w:tab w:val="left" w:pos="1956"/>
        </w:tabs>
        <w:ind w:left="567"/>
        <w:rPr>
          <w:rFonts w:asciiTheme="majorHAnsi" w:hAnsiTheme="majorHAnsi" w:cs="Times New Roman"/>
          <w:sz w:val="20"/>
          <w:szCs w:val="20"/>
        </w:rPr>
      </w:pPr>
    </w:p>
    <w:p w:rsidR="009F1AF4" w:rsidRDefault="009F1AF4" w:rsidP="009F1AF4">
      <w:pPr>
        <w:tabs>
          <w:tab w:val="left" w:pos="1956"/>
        </w:tabs>
        <w:ind w:left="567"/>
        <w:rPr>
          <w:rFonts w:asciiTheme="majorHAnsi" w:hAnsiTheme="majorHAnsi" w:cs="Times New Roman"/>
          <w:sz w:val="20"/>
          <w:szCs w:val="20"/>
        </w:rPr>
      </w:pPr>
      <w:r>
        <w:rPr>
          <w:rFonts w:asciiTheme="majorHAnsi" w:hAnsiTheme="majorHAnsi" w:cs="Times New Roman"/>
          <w:sz w:val="20"/>
          <w:szCs w:val="20"/>
        </w:rPr>
        <w:t>Th</w:t>
      </w:r>
      <w:r w:rsidR="00B20E00">
        <w:rPr>
          <w:rFonts w:asciiTheme="majorHAnsi" w:hAnsiTheme="majorHAnsi" w:cs="Times New Roman"/>
          <w:sz w:val="20"/>
          <w:szCs w:val="20"/>
        </w:rPr>
        <w:t>at</w:t>
      </w:r>
      <w:r>
        <w:rPr>
          <w:rFonts w:asciiTheme="majorHAnsi" w:hAnsiTheme="majorHAnsi" w:cs="Times New Roman"/>
          <w:sz w:val="20"/>
          <w:szCs w:val="20"/>
        </w:rPr>
        <w:t xml:space="preserve"> completes the derivation path, which is now displayed as shown on the left below. A “</w:t>
      </w:r>
      <w:r w:rsidRPr="009F1AF4">
        <w:rPr>
          <w:rFonts w:asciiTheme="majorHAnsi" w:hAnsiTheme="majorHAnsi" w:cs="Times New Roman"/>
          <w:sz w:val="20"/>
          <w:szCs w:val="20"/>
        </w:rPr>
        <w:t>Not</w:t>
      </w:r>
      <w:r>
        <w:rPr>
          <w:rFonts w:asciiTheme="majorHAnsi" w:hAnsiTheme="majorHAnsi" w:cs="Times New Roman"/>
          <w:sz w:val="20"/>
          <w:szCs w:val="20"/>
        </w:rPr>
        <w:t xml:space="preserve">” operator precedes </w:t>
      </w:r>
      <w:r w:rsidRPr="009F1AF4">
        <w:rPr>
          <w:rFonts w:asciiTheme="majorHAnsi" w:hAnsiTheme="majorHAnsi" w:cs="Times New Roman"/>
          <w:sz w:val="20"/>
          <w:szCs w:val="20"/>
        </w:rPr>
        <w:t>Person#1 smokes</w:t>
      </w:r>
      <w:r>
        <w:rPr>
          <w:rFonts w:asciiTheme="majorHAnsi" w:hAnsiTheme="majorHAnsi" w:cs="Times New Roman"/>
          <w:sz w:val="20"/>
          <w:szCs w:val="20"/>
        </w:rPr>
        <w:t xml:space="preserve">, and a </w:t>
      </w:r>
      <w:r w:rsidR="00CB67CB">
        <w:rPr>
          <w:rFonts w:asciiTheme="majorHAnsi" w:hAnsiTheme="majorHAnsi" w:cs="Times New Roman"/>
          <w:sz w:val="20"/>
          <w:szCs w:val="20"/>
        </w:rPr>
        <w:t xml:space="preserve">tilde </w:t>
      </w:r>
      <w:r>
        <w:rPr>
          <w:rFonts w:asciiTheme="majorHAnsi" w:hAnsiTheme="majorHAnsi" w:cs="Times New Roman"/>
          <w:sz w:val="20"/>
          <w:szCs w:val="20"/>
        </w:rPr>
        <w:t xml:space="preserve">“~” </w:t>
      </w:r>
      <w:r w:rsidR="00CB67CB">
        <w:rPr>
          <w:rFonts w:asciiTheme="majorHAnsi" w:hAnsiTheme="majorHAnsi" w:cs="Times New Roman"/>
          <w:sz w:val="20"/>
          <w:szCs w:val="20"/>
        </w:rPr>
        <w:t xml:space="preserve">(logical symbol for the </w:t>
      </w:r>
      <w:r w:rsidR="00CB67CB" w:rsidRPr="00CB67CB">
        <w:rPr>
          <w:rFonts w:asciiTheme="majorHAnsi" w:hAnsiTheme="majorHAnsi" w:cs="Times New Roman"/>
          <w:i/>
          <w:sz w:val="20"/>
          <w:szCs w:val="20"/>
        </w:rPr>
        <w:t>negation operator</w:t>
      </w:r>
      <w:r w:rsidR="00CB67CB">
        <w:rPr>
          <w:rFonts w:asciiTheme="majorHAnsi" w:hAnsiTheme="majorHAnsi" w:cs="Times New Roman"/>
          <w:sz w:val="20"/>
          <w:szCs w:val="20"/>
        </w:rPr>
        <w:t xml:space="preserve">) </w:t>
      </w:r>
      <w:r w:rsidRPr="009F1AF4">
        <w:rPr>
          <w:rFonts w:asciiTheme="majorHAnsi" w:hAnsiTheme="majorHAnsi" w:cs="Times New Roman"/>
          <w:sz w:val="20"/>
          <w:szCs w:val="20"/>
        </w:rPr>
        <w:t xml:space="preserve">appears underneath the arrow in the icon that precedes the Person role in this fact type. The arrow in the icon simply indicates that this is the entry role into the fact type. </w:t>
      </w:r>
      <w:r>
        <w:rPr>
          <w:rFonts w:asciiTheme="majorHAnsi" w:hAnsiTheme="majorHAnsi" w:cs="Times New Roman"/>
          <w:sz w:val="20"/>
          <w:szCs w:val="20"/>
        </w:rPr>
        <w:t>You may visualize this path as shown on the right</w:t>
      </w:r>
      <w:r w:rsidRPr="009F1AF4">
        <w:rPr>
          <w:rFonts w:asciiTheme="majorHAnsi" w:hAnsiTheme="majorHAnsi" w:cs="Times New Roman"/>
          <w:sz w:val="20"/>
          <w:szCs w:val="20"/>
        </w:rPr>
        <w:t>.</w:t>
      </w:r>
    </w:p>
    <w:p w:rsidR="009F1AF4" w:rsidRPr="009F1AF4" w:rsidRDefault="00CB67CB" w:rsidP="009F1AF4">
      <w:pPr>
        <w:tabs>
          <w:tab w:val="left" w:pos="1956"/>
        </w:tabs>
        <w:ind w:left="567"/>
        <w:rPr>
          <w:rFonts w:asciiTheme="majorHAnsi" w:hAnsiTheme="majorHAnsi" w:cs="Times New Roman"/>
          <w:sz w:val="20"/>
          <w:szCs w:val="20"/>
        </w:rPr>
      </w:pPr>
      <w:r w:rsidRPr="009F1AF4">
        <w:rPr>
          <w:noProof/>
          <w:lang w:eastAsia="en-AU"/>
        </w:rPr>
        <w:drawing>
          <wp:anchor distT="0" distB="0" distL="114300" distR="114300" simplePos="0" relativeHeight="251778048" behindDoc="1" locked="0" layoutInCell="1" allowOverlap="1" wp14:anchorId="54D16B01" wp14:editId="0102F78F">
            <wp:simplePos x="0" y="0"/>
            <wp:positionH relativeFrom="column">
              <wp:posOffset>4281805</wp:posOffset>
            </wp:positionH>
            <wp:positionV relativeFrom="paragraph">
              <wp:posOffset>6789</wp:posOffset>
            </wp:positionV>
            <wp:extent cx="439420" cy="756285"/>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9420" cy="7562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774976" behindDoc="1" locked="0" layoutInCell="1" allowOverlap="1" wp14:anchorId="69DFD588" wp14:editId="4B0F9F2B">
            <wp:simplePos x="0" y="0"/>
            <wp:positionH relativeFrom="column">
              <wp:posOffset>1127125</wp:posOffset>
            </wp:positionH>
            <wp:positionV relativeFrom="paragraph">
              <wp:posOffset>111125</wp:posOffset>
            </wp:positionV>
            <wp:extent cx="1760220" cy="617220"/>
            <wp:effectExtent l="0" t="0" r="0" b="0"/>
            <wp:wrapNone/>
            <wp:docPr id="99" name="Picture 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1760220" cy="617220"/>
                    </a:xfrm>
                    <a:prstGeom prst="rect">
                      <a:avLst/>
                    </a:prstGeom>
                  </pic:spPr>
                </pic:pic>
              </a:graphicData>
            </a:graphic>
            <wp14:sizeRelH relativeFrom="page">
              <wp14:pctWidth>0</wp14:pctWidth>
            </wp14:sizeRelH>
            <wp14:sizeRelV relativeFrom="page">
              <wp14:pctHeight>0</wp14:pctHeight>
            </wp14:sizeRelV>
          </wp:anchor>
        </w:drawing>
      </w:r>
    </w:p>
    <w:p w:rsidR="009F1AF4" w:rsidRDefault="009F1AF4" w:rsidP="004E6C20">
      <w:pPr>
        <w:tabs>
          <w:tab w:val="left" w:pos="1956"/>
        </w:tabs>
        <w:ind w:left="567"/>
        <w:rPr>
          <w:rFonts w:asciiTheme="majorHAnsi" w:hAnsiTheme="majorHAnsi" w:cs="Times New Roman"/>
          <w:sz w:val="20"/>
          <w:szCs w:val="20"/>
        </w:rPr>
      </w:pPr>
    </w:p>
    <w:p w:rsidR="009F1AF4" w:rsidRDefault="009F1AF4" w:rsidP="004E6C20">
      <w:pPr>
        <w:tabs>
          <w:tab w:val="left" w:pos="1956"/>
        </w:tabs>
        <w:ind w:left="567"/>
        <w:rPr>
          <w:rFonts w:asciiTheme="majorHAnsi" w:hAnsiTheme="majorHAnsi" w:cs="Times New Roman"/>
          <w:sz w:val="20"/>
          <w:szCs w:val="20"/>
        </w:rPr>
      </w:pPr>
    </w:p>
    <w:p w:rsidR="0017701C" w:rsidRDefault="0017701C" w:rsidP="004E6C20">
      <w:pPr>
        <w:tabs>
          <w:tab w:val="left" w:pos="1956"/>
        </w:tabs>
        <w:ind w:left="567"/>
        <w:rPr>
          <w:rFonts w:asciiTheme="majorHAnsi" w:hAnsiTheme="majorHAnsi" w:cs="Times New Roman"/>
          <w:sz w:val="20"/>
          <w:szCs w:val="20"/>
        </w:rPr>
      </w:pPr>
    </w:p>
    <w:p w:rsidR="0017701C" w:rsidRDefault="009F1AF4"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The derivation </w:t>
      </w:r>
      <w:r w:rsidR="00CB67CB">
        <w:rPr>
          <w:rFonts w:asciiTheme="majorHAnsi" w:hAnsiTheme="majorHAnsi" w:cs="Times New Roman"/>
          <w:sz w:val="20"/>
          <w:szCs w:val="20"/>
        </w:rPr>
        <w:t>rule</w:t>
      </w:r>
      <w:r>
        <w:rPr>
          <w:rFonts w:asciiTheme="majorHAnsi" w:hAnsiTheme="majorHAnsi" w:cs="Times New Roman"/>
          <w:sz w:val="20"/>
          <w:szCs w:val="20"/>
        </w:rPr>
        <w:t xml:space="preserve"> verbalizes thus:</w:t>
      </w:r>
    </w:p>
    <w:p w:rsidR="0017701C" w:rsidRPr="00B20E00" w:rsidRDefault="009F1AF4" w:rsidP="004E6C20">
      <w:pPr>
        <w:tabs>
          <w:tab w:val="left" w:pos="1956"/>
        </w:tabs>
        <w:ind w:left="567"/>
        <w:rPr>
          <w:rFonts w:asciiTheme="majorHAnsi" w:hAnsiTheme="majorHAnsi" w:cs="Times New Roman"/>
          <w:sz w:val="10"/>
          <w:szCs w:val="10"/>
        </w:rPr>
      </w:pPr>
      <w:r>
        <w:rPr>
          <w:rFonts w:asciiTheme="majorHAnsi" w:hAnsiTheme="majorHAnsi" w:cs="Times New Roman"/>
          <w:noProof/>
          <w:sz w:val="20"/>
          <w:szCs w:val="20"/>
          <w:lang w:eastAsia="en-AU"/>
        </w:rPr>
        <w:drawing>
          <wp:anchor distT="0" distB="0" distL="114300" distR="114300" simplePos="0" relativeHeight="251779072" behindDoc="1" locked="0" layoutInCell="1" allowOverlap="1" wp14:anchorId="315A14FB" wp14:editId="67E3AB49">
            <wp:simplePos x="0" y="0"/>
            <wp:positionH relativeFrom="column">
              <wp:posOffset>712470</wp:posOffset>
            </wp:positionH>
            <wp:positionV relativeFrom="paragraph">
              <wp:posOffset>121285</wp:posOffset>
            </wp:positionV>
            <wp:extent cx="4328160" cy="144780"/>
            <wp:effectExtent l="0" t="0" r="0" b="7620"/>
            <wp:wrapNone/>
            <wp:docPr id="100" name="Picture 1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4328160" cy="144780"/>
                    </a:xfrm>
                    <a:prstGeom prst="rect">
                      <a:avLst/>
                    </a:prstGeom>
                  </pic:spPr>
                </pic:pic>
              </a:graphicData>
            </a:graphic>
            <wp14:sizeRelH relativeFrom="page">
              <wp14:pctWidth>0</wp14:pctWidth>
            </wp14:sizeRelH>
            <wp14:sizeRelV relativeFrom="page">
              <wp14:pctHeight>0</wp14:pctHeight>
            </wp14:sizeRelV>
          </wp:anchor>
        </w:drawing>
      </w:r>
    </w:p>
    <w:p w:rsidR="0017701C" w:rsidRDefault="0017701C" w:rsidP="004E6C20">
      <w:pPr>
        <w:tabs>
          <w:tab w:val="left" w:pos="1956"/>
        </w:tabs>
        <w:ind w:left="567"/>
        <w:rPr>
          <w:rFonts w:asciiTheme="majorHAnsi" w:hAnsiTheme="majorHAnsi" w:cs="Times New Roman"/>
          <w:sz w:val="20"/>
          <w:szCs w:val="20"/>
        </w:rPr>
      </w:pPr>
    </w:p>
    <w:p w:rsidR="0017701C" w:rsidRPr="00B20E00" w:rsidRDefault="0017701C" w:rsidP="004E6C20">
      <w:pPr>
        <w:tabs>
          <w:tab w:val="left" w:pos="1956"/>
        </w:tabs>
        <w:ind w:left="567"/>
        <w:rPr>
          <w:rFonts w:asciiTheme="majorHAnsi" w:hAnsiTheme="majorHAnsi" w:cs="Times New Roman"/>
          <w:sz w:val="20"/>
          <w:szCs w:val="20"/>
        </w:rPr>
      </w:pPr>
    </w:p>
    <w:p w:rsidR="009F1AF4" w:rsidRPr="00922A27" w:rsidRDefault="009F1AF4" w:rsidP="009F1AF4">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Now let’s </w:t>
      </w:r>
      <w:r w:rsidR="00CB67CB">
        <w:rPr>
          <w:rFonts w:asciiTheme="majorHAnsi" w:hAnsiTheme="majorHAnsi" w:cs="Times New Roman"/>
          <w:sz w:val="20"/>
          <w:szCs w:val="20"/>
        </w:rPr>
        <w:t xml:space="preserve">add a derivation path for </w:t>
      </w:r>
      <w:proofErr w:type="spellStart"/>
      <w:r w:rsidR="00CB67CB">
        <w:rPr>
          <w:rFonts w:asciiTheme="majorHAnsi" w:hAnsiTheme="majorHAnsi" w:cs="Times New Roman"/>
          <w:sz w:val="20"/>
          <w:szCs w:val="20"/>
        </w:rPr>
        <w:t>NonDriver</w:t>
      </w:r>
      <w:proofErr w:type="spellEnd"/>
      <w:r w:rsidR="00CB67CB">
        <w:rPr>
          <w:rFonts w:asciiTheme="majorHAnsi" w:hAnsiTheme="majorHAnsi" w:cs="Times New Roman"/>
          <w:sz w:val="20"/>
          <w:szCs w:val="20"/>
        </w:rPr>
        <w:t xml:space="preserve">. </w:t>
      </w:r>
      <w:r w:rsidRPr="00922A27">
        <w:rPr>
          <w:rFonts w:asciiTheme="majorHAnsi" w:hAnsiTheme="majorHAnsi" w:cs="Times New Roman"/>
          <w:sz w:val="20"/>
          <w:szCs w:val="20"/>
        </w:rPr>
        <w:t xml:space="preserve">The derivation rule for </w:t>
      </w:r>
      <w:proofErr w:type="spellStart"/>
      <w:r w:rsidRPr="00922A27">
        <w:rPr>
          <w:rFonts w:asciiTheme="majorHAnsi" w:hAnsiTheme="majorHAnsi" w:cs="Times New Roman"/>
          <w:sz w:val="20"/>
          <w:szCs w:val="20"/>
        </w:rPr>
        <w:t>NonDriver</w:t>
      </w:r>
      <w:proofErr w:type="spellEnd"/>
      <w:r w:rsidRPr="00922A27">
        <w:rPr>
          <w:rFonts w:asciiTheme="majorHAnsi" w:hAnsiTheme="majorHAnsi" w:cs="Times New Roman"/>
          <w:sz w:val="20"/>
          <w:szCs w:val="20"/>
        </w:rPr>
        <w:t xml:space="preserve"> </w:t>
      </w:r>
      <w:r>
        <w:rPr>
          <w:rFonts w:asciiTheme="majorHAnsi" w:hAnsiTheme="majorHAnsi" w:cs="Times New Roman"/>
          <w:sz w:val="20"/>
          <w:szCs w:val="20"/>
        </w:rPr>
        <w:t>is</w:t>
      </w:r>
      <w:r w:rsidRPr="00922A27">
        <w:rPr>
          <w:rFonts w:asciiTheme="majorHAnsi" w:hAnsiTheme="majorHAnsi" w:cs="Times New Roman"/>
          <w:sz w:val="20"/>
          <w:szCs w:val="20"/>
        </w:rPr>
        <w:t xml:space="preserve"> expressed in FORML as follows:</w:t>
      </w:r>
      <w:r w:rsidR="00CB67CB">
        <w:rPr>
          <w:rFonts w:asciiTheme="majorHAnsi" w:hAnsiTheme="majorHAnsi" w:cs="Times New Roman"/>
          <w:sz w:val="20"/>
          <w:szCs w:val="20"/>
        </w:rPr>
        <w:t xml:space="preserve"> </w:t>
      </w:r>
      <w:r w:rsidRPr="00922A27">
        <w:rPr>
          <w:rFonts w:ascii="Arial Narrow" w:hAnsi="Arial Narrow" w:cs="Times New Roman"/>
          <w:b/>
          <w:sz w:val="18"/>
          <w:szCs w:val="18"/>
        </w:rPr>
        <w:t>*Each</w:t>
      </w:r>
      <w:r w:rsidRPr="00922A27">
        <w:rPr>
          <w:rFonts w:ascii="Arial Narrow" w:hAnsi="Arial Narrow" w:cs="Times New Roman"/>
          <w:sz w:val="18"/>
          <w:szCs w:val="18"/>
        </w:rPr>
        <w:t xml:space="preserve"> </w:t>
      </w:r>
      <w:proofErr w:type="spellStart"/>
      <w:r w:rsidRPr="00922A27">
        <w:rPr>
          <w:rFonts w:ascii="Arial Narrow" w:hAnsi="Arial Narrow" w:cs="Times New Roman"/>
          <w:sz w:val="18"/>
          <w:szCs w:val="18"/>
        </w:rPr>
        <w:t>NonDriver</w:t>
      </w:r>
      <w:proofErr w:type="spellEnd"/>
      <w:r w:rsidRPr="00922A27">
        <w:rPr>
          <w:rFonts w:ascii="Arial Narrow" w:hAnsi="Arial Narrow" w:cs="Times New Roman"/>
          <w:sz w:val="18"/>
          <w:szCs w:val="18"/>
        </w:rPr>
        <w:t xml:space="preserve"> </w:t>
      </w:r>
      <w:r w:rsidRPr="00922A27">
        <w:rPr>
          <w:rFonts w:ascii="Arial Narrow" w:hAnsi="Arial Narrow" w:cs="Times New Roman"/>
          <w:b/>
          <w:sz w:val="18"/>
          <w:szCs w:val="18"/>
        </w:rPr>
        <w:t>is a</w:t>
      </w:r>
      <w:r w:rsidRPr="00922A27">
        <w:rPr>
          <w:rFonts w:ascii="Arial Narrow" w:hAnsi="Arial Narrow" w:cs="Times New Roman"/>
          <w:sz w:val="18"/>
          <w:szCs w:val="18"/>
        </w:rPr>
        <w:t xml:space="preserve"> Person</w:t>
      </w:r>
      <w:r>
        <w:rPr>
          <w:rFonts w:ascii="Arial Narrow" w:hAnsi="Arial Narrow" w:cs="Times New Roman"/>
          <w:sz w:val="18"/>
          <w:szCs w:val="18"/>
        </w:rPr>
        <w:t xml:space="preserve"> </w:t>
      </w:r>
      <w:r w:rsidRPr="00922A27">
        <w:rPr>
          <w:rFonts w:ascii="Arial Narrow" w:hAnsi="Arial Narrow" w:cs="Times New Roman"/>
          <w:b/>
          <w:sz w:val="18"/>
          <w:szCs w:val="18"/>
        </w:rPr>
        <w:t>who</w:t>
      </w:r>
      <w:r w:rsidRPr="00922A27">
        <w:rPr>
          <w:rFonts w:ascii="Arial Narrow" w:hAnsi="Arial Narrow" w:cs="Times New Roman"/>
          <w:sz w:val="18"/>
          <w:szCs w:val="18"/>
        </w:rPr>
        <w:t xml:space="preserve"> drives </w:t>
      </w:r>
      <w:r w:rsidRPr="00922A27">
        <w:rPr>
          <w:rFonts w:ascii="Arial Narrow" w:hAnsi="Arial Narrow" w:cs="Times New Roman"/>
          <w:b/>
          <w:sz w:val="18"/>
          <w:szCs w:val="18"/>
        </w:rPr>
        <w:t>no</w:t>
      </w:r>
      <w:r w:rsidRPr="00922A27">
        <w:rPr>
          <w:rFonts w:ascii="Arial Narrow" w:hAnsi="Arial Narrow" w:cs="Times New Roman"/>
          <w:sz w:val="18"/>
          <w:szCs w:val="18"/>
        </w:rPr>
        <w:t xml:space="preserve"> Car.</w:t>
      </w:r>
      <w:r w:rsidR="00CB67CB">
        <w:rPr>
          <w:rFonts w:ascii="Arial Narrow" w:hAnsi="Arial Narrow" w:cs="Times New Roman"/>
          <w:sz w:val="18"/>
          <w:szCs w:val="18"/>
        </w:rPr>
        <w:t xml:space="preserve"> </w:t>
      </w:r>
      <w:r w:rsidRPr="00922A27">
        <w:rPr>
          <w:rFonts w:asciiTheme="majorHAnsi" w:hAnsiTheme="majorHAnsi" w:cs="Times New Roman"/>
          <w:sz w:val="20"/>
          <w:szCs w:val="20"/>
        </w:rPr>
        <w:t>This is equivalent to the following</w:t>
      </w:r>
      <w:r>
        <w:rPr>
          <w:rFonts w:asciiTheme="majorHAnsi" w:hAnsiTheme="majorHAnsi" w:cs="Times New Roman"/>
          <w:sz w:val="20"/>
          <w:szCs w:val="20"/>
        </w:rPr>
        <w:t xml:space="preserve"> rule</w:t>
      </w:r>
      <w:r w:rsidRPr="00922A27">
        <w:rPr>
          <w:rFonts w:asciiTheme="majorHAnsi" w:hAnsiTheme="majorHAnsi" w:cs="Times New Roman"/>
          <w:sz w:val="20"/>
          <w:szCs w:val="20"/>
        </w:rPr>
        <w:t>:</w:t>
      </w:r>
    </w:p>
    <w:p w:rsidR="009F1AF4" w:rsidRPr="00922A27" w:rsidRDefault="009F1AF4" w:rsidP="009F1AF4">
      <w:pPr>
        <w:tabs>
          <w:tab w:val="left" w:pos="1956"/>
        </w:tabs>
        <w:ind w:left="567"/>
        <w:rPr>
          <w:rFonts w:asciiTheme="majorHAnsi" w:hAnsiTheme="majorHAnsi" w:cs="Times New Roman"/>
          <w:sz w:val="10"/>
          <w:szCs w:val="10"/>
        </w:rPr>
      </w:pPr>
    </w:p>
    <w:p w:rsidR="009F1AF4" w:rsidRPr="00922A27" w:rsidRDefault="009F1AF4" w:rsidP="009F1AF4">
      <w:pPr>
        <w:tabs>
          <w:tab w:val="left" w:pos="1956"/>
        </w:tabs>
        <w:ind w:left="1020"/>
        <w:rPr>
          <w:rFonts w:ascii="Arial Narrow" w:hAnsi="Arial Narrow" w:cs="Times New Roman"/>
          <w:sz w:val="18"/>
          <w:szCs w:val="18"/>
        </w:rPr>
      </w:pPr>
      <w:r w:rsidRPr="00922A27">
        <w:rPr>
          <w:rFonts w:ascii="Arial Narrow" w:hAnsi="Arial Narrow" w:cs="Times New Roman"/>
          <w:b/>
          <w:sz w:val="18"/>
          <w:szCs w:val="18"/>
        </w:rPr>
        <w:t>*Each</w:t>
      </w:r>
      <w:r w:rsidRPr="00922A27">
        <w:rPr>
          <w:rFonts w:ascii="Arial Narrow" w:hAnsi="Arial Narrow" w:cs="Times New Roman"/>
          <w:sz w:val="18"/>
          <w:szCs w:val="18"/>
        </w:rPr>
        <w:t xml:space="preserve"> </w:t>
      </w:r>
      <w:proofErr w:type="spellStart"/>
      <w:r w:rsidRPr="00922A27">
        <w:rPr>
          <w:rFonts w:ascii="Arial Narrow" w:hAnsi="Arial Narrow" w:cs="Times New Roman"/>
          <w:sz w:val="18"/>
          <w:szCs w:val="18"/>
        </w:rPr>
        <w:t>NonDriver</w:t>
      </w:r>
      <w:proofErr w:type="spellEnd"/>
      <w:r w:rsidRPr="00922A27">
        <w:rPr>
          <w:rFonts w:ascii="Arial Narrow" w:hAnsi="Arial Narrow" w:cs="Times New Roman"/>
          <w:sz w:val="18"/>
          <w:szCs w:val="18"/>
        </w:rPr>
        <w:t xml:space="preserve"> </w:t>
      </w:r>
      <w:r w:rsidRPr="00922A27">
        <w:rPr>
          <w:rFonts w:ascii="Arial Narrow" w:hAnsi="Arial Narrow" w:cs="Times New Roman"/>
          <w:b/>
          <w:sz w:val="18"/>
          <w:szCs w:val="18"/>
        </w:rPr>
        <w:t>is a</w:t>
      </w:r>
      <w:r w:rsidRPr="00922A27">
        <w:rPr>
          <w:rFonts w:ascii="Arial Narrow" w:hAnsi="Arial Narrow" w:cs="Times New Roman"/>
          <w:sz w:val="18"/>
          <w:szCs w:val="18"/>
        </w:rPr>
        <w:t xml:space="preserve"> Person</w:t>
      </w:r>
    </w:p>
    <w:p w:rsidR="009F1AF4" w:rsidRPr="00922A27" w:rsidRDefault="009F1AF4" w:rsidP="009F1AF4">
      <w:pPr>
        <w:tabs>
          <w:tab w:val="left" w:pos="1956"/>
        </w:tabs>
        <w:ind w:left="1020"/>
        <w:rPr>
          <w:rFonts w:ascii="Arial Narrow" w:hAnsi="Arial Narrow" w:cs="Times New Roman"/>
          <w:sz w:val="18"/>
          <w:szCs w:val="18"/>
        </w:rPr>
      </w:pPr>
      <w:r w:rsidRPr="00922A27">
        <w:rPr>
          <w:rFonts w:ascii="Arial Narrow" w:hAnsi="Arial Narrow" w:cs="Times New Roman"/>
          <w:sz w:val="18"/>
          <w:szCs w:val="18"/>
        </w:rPr>
        <w:t xml:space="preserve">  </w:t>
      </w:r>
      <w:proofErr w:type="gramStart"/>
      <w:r w:rsidRPr="00922A27">
        <w:rPr>
          <w:rFonts w:ascii="Arial Narrow" w:hAnsi="Arial Narrow" w:cs="Times New Roman"/>
          <w:b/>
          <w:sz w:val="18"/>
          <w:szCs w:val="18"/>
        </w:rPr>
        <w:t>where</w:t>
      </w:r>
      <w:proofErr w:type="gramEnd"/>
      <w:r w:rsidRPr="00922A27">
        <w:rPr>
          <w:rFonts w:ascii="Arial Narrow" w:hAnsi="Arial Narrow" w:cs="Times New Roman"/>
          <w:b/>
          <w:sz w:val="18"/>
          <w:szCs w:val="18"/>
        </w:rPr>
        <w:t xml:space="preserve"> it is not the case that that</w:t>
      </w:r>
      <w:r w:rsidRPr="00922A27">
        <w:rPr>
          <w:rFonts w:ascii="Arial Narrow" w:hAnsi="Arial Narrow" w:cs="Times New Roman"/>
          <w:sz w:val="18"/>
          <w:szCs w:val="18"/>
        </w:rPr>
        <w:t xml:space="preserve"> Person drives </w:t>
      </w:r>
      <w:r>
        <w:rPr>
          <w:rFonts w:ascii="Arial Narrow" w:hAnsi="Arial Narrow" w:cs="Times New Roman"/>
          <w:b/>
          <w:sz w:val="18"/>
          <w:szCs w:val="18"/>
        </w:rPr>
        <w:t>a</w:t>
      </w:r>
      <w:r w:rsidRPr="00922A27">
        <w:rPr>
          <w:rFonts w:ascii="Arial Narrow" w:hAnsi="Arial Narrow" w:cs="Times New Roman"/>
          <w:sz w:val="18"/>
          <w:szCs w:val="18"/>
        </w:rPr>
        <w:t xml:space="preserve"> Car.</w:t>
      </w:r>
    </w:p>
    <w:p w:rsidR="009F1AF4" w:rsidRPr="00922A27" w:rsidRDefault="009F1AF4" w:rsidP="009F1AF4">
      <w:pPr>
        <w:tabs>
          <w:tab w:val="left" w:pos="1956"/>
        </w:tabs>
        <w:ind w:left="567"/>
        <w:rPr>
          <w:rFonts w:asciiTheme="majorHAnsi" w:hAnsiTheme="majorHAnsi" w:cs="Times New Roman"/>
          <w:sz w:val="10"/>
          <w:szCs w:val="10"/>
        </w:rPr>
      </w:pPr>
    </w:p>
    <w:p w:rsidR="009F1AF4" w:rsidRDefault="009F1AF4" w:rsidP="009F1AF4">
      <w:pPr>
        <w:tabs>
          <w:tab w:val="left" w:pos="1956"/>
        </w:tabs>
        <w:ind w:left="567"/>
        <w:rPr>
          <w:rFonts w:asciiTheme="majorHAnsi" w:hAnsiTheme="majorHAnsi" w:cs="Times New Roman"/>
          <w:sz w:val="20"/>
          <w:szCs w:val="20"/>
        </w:rPr>
      </w:pPr>
      <w:r w:rsidRPr="00922A27">
        <w:rPr>
          <w:noProof/>
          <w:lang w:eastAsia="en-AU"/>
        </w:rPr>
        <w:drawing>
          <wp:anchor distT="0" distB="0" distL="114300" distR="114300" simplePos="0" relativeHeight="251777024" behindDoc="0" locked="0" layoutInCell="1" allowOverlap="1" wp14:anchorId="242F0203" wp14:editId="3A6CF58C">
            <wp:simplePos x="0" y="0"/>
            <wp:positionH relativeFrom="column">
              <wp:posOffset>4892040</wp:posOffset>
            </wp:positionH>
            <wp:positionV relativeFrom="paragraph">
              <wp:posOffset>3175</wp:posOffset>
            </wp:positionV>
            <wp:extent cx="556895" cy="1160780"/>
            <wp:effectExtent l="0" t="0" r="0" b="127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6895" cy="116078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2A27">
        <w:rPr>
          <w:rFonts w:asciiTheme="majorHAnsi" w:hAnsiTheme="majorHAnsi" w:cs="Times New Roman"/>
          <w:sz w:val="20"/>
          <w:szCs w:val="20"/>
        </w:rPr>
        <w:t xml:space="preserve">You can think of this </w:t>
      </w:r>
      <w:r>
        <w:rPr>
          <w:rFonts w:asciiTheme="majorHAnsi" w:hAnsiTheme="majorHAnsi" w:cs="Times New Roman"/>
          <w:sz w:val="20"/>
          <w:szCs w:val="20"/>
        </w:rPr>
        <w:t xml:space="preserve">rule </w:t>
      </w:r>
      <w:r w:rsidRPr="00922A27">
        <w:rPr>
          <w:rFonts w:asciiTheme="majorHAnsi" w:hAnsiTheme="majorHAnsi" w:cs="Times New Roman"/>
          <w:sz w:val="20"/>
          <w:szCs w:val="20"/>
        </w:rPr>
        <w:t xml:space="preserve">as </w:t>
      </w:r>
      <w:r w:rsidR="00CB67CB">
        <w:rPr>
          <w:rFonts w:asciiTheme="majorHAnsi" w:hAnsiTheme="majorHAnsi" w:cs="Times New Roman"/>
          <w:sz w:val="20"/>
          <w:szCs w:val="20"/>
        </w:rPr>
        <w:t xml:space="preserve">specifying </w:t>
      </w:r>
      <w:r w:rsidRPr="00922A27">
        <w:rPr>
          <w:rFonts w:asciiTheme="majorHAnsi" w:hAnsiTheme="majorHAnsi" w:cs="Times New Roman"/>
          <w:sz w:val="20"/>
          <w:szCs w:val="20"/>
        </w:rPr>
        <w:t xml:space="preserve">a </w:t>
      </w:r>
      <w:r>
        <w:rPr>
          <w:rFonts w:asciiTheme="majorHAnsi" w:hAnsiTheme="majorHAnsi" w:cs="Times New Roman"/>
          <w:sz w:val="20"/>
          <w:szCs w:val="20"/>
        </w:rPr>
        <w:t xml:space="preserve">derivation </w:t>
      </w:r>
      <w:r w:rsidRPr="00922A27">
        <w:rPr>
          <w:rFonts w:asciiTheme="majorHAnsi" w:hAnsiTheme="majorHAnsi" w:cs="Times New Roman"/>
          <w:sz w:val="20"/>
          <w:szCs w:val="20"/>
        </w:rPr>
        <w:t xml:space="preserve">path </w:t>
      </w:r>
      <w:r>
        <w:rPr>
          <w:rFonts w:asciiTheme="majorHAnsi" w:hAnsiTheme="majorHAnsi" w:cs="Times New Roman"/>
          <w:sz w:val="20"/>
          <w:szCs w:val="20"/>
        </w:rPr>
        <w:t xml:space="preserve">that </w:t>
      </w:r>
      <w:r w:rsidRPr="00922A27">
        <w:rPr>
          <w:rFonts w:asciiTheme="majorHAnsi" w:hAnsiTheme="majorHAnsi" w:cs="Times New Roman"/>
          <w:sz w:val="20"/>
          <w:szCs w:val="20"/>
        </w:rPr>
        <w:t>start</w:t>
      </w:r>
      <w:r>
        <w:rPr>
          <w:rFonts w:asciiTheme="majorHAnsi" w:hAnsiTheme="majorHAnsi" w:cs="Times New Roman"/>
          <w:sz w:val="20"/>
          <w:szCs w:val="20"/>
        </w:rPr>
        <w:t>s</w:t>
      </w:r>
      <w:r w:rsidRPr="00922A27">
        <w:rPr>
          <w:rFonts w:asciiTheme="majorHAnsi" w:hAnsiTheme="majorHAnsi" w:cs="Times New Roman"/>
          <w:sz w:val="20"/>
          <w:szCs w:val="20"/>
        </w:rPr>
        <w:t xml:space="preserve"> at Person, continu</w:t>
      </w:r>
      <w:r>
        <w:rPr>
          <w:rFonts w:asciiTheme="majorHAnsi" w:hAnsiTheme="majorHAnsi" w:cs="Times New Roman"/>
          <w:sz w:val="20"/>
          <w:szCs w:val="20"/>
        </w:rPr>
        <w:t>es</w:t>
      </w:r>
      <w:r w:rsidRPr="00922A27">
        <w:rPr>
          <w:rFonts w:asciiTheme="majorHAnsi" w:hAnsiTheme="majorHAnsi" w:cs="Times New Roman"/>
          <w:sz w:val="20"/>
          <w:szCs w:val="20"/>
        </w:rPr>
        <w:t xml:space="preserve"> the path through the drives predicate to Car, and then negat</w:t>
      </w:r>
      <w:r>
        <w:rPr>
          <w:rFonts w:asciiTheme="majorHAnsi" w:hAnsiTheme="majorHAnsi" w:cs="Times New Roman"/>
          <w:sz w:val="20"/>
          <w:szCs w:val="20"/>
        </w:rPr>
        <w:t>es</w:t>
      </w:r>
      <w:r w:rsidRPr="00922A27">
        <w:rPr>
          <w:rFonts w:asciiTheme="majorHAnsi" w:hAnsiTheme="majorHAnsi" w:cs="Times New Roman"/>
          <w:sz w:val="20"/>
          <w:szCs w:val="20"/>
        </w:rPr>
        <w:t xml:space="preserve"> the predicate by inserting </w:t>
      </w:r>
      <w:r>
        <w:rPr>
          <w:rFonts w:asciiTheme="majorHAnsi" w:hAnsiTheme="majorHAnsi" w:cs="Times New Roman"/>
          <w:sz w:val="20"/>
          <w:szCs w:val="20"/>
        </w:rPr>
        <w:t>the</w:t>
      </w:r>
      <w:r w:rsidRPr="00922A27">
        <w:rPr>
          <w:rFonts w:asciiTheme="majorHAnsi" w:hAnsiTheme="majorHAnsi" w:cs="Times New Roman"/>
          <w:sz w:val="20"/>
          <w:szCs w:val="20"/>
        </w:rPr>
        <w:t xml:space="preserve"> </w:t>
      </w:r>
      <w:r w:rsidRPr="00CB67CB">
        <w:rPr>
          <w:rFonts w:asciiTheme="majorHAnsi" w:hAnsiTheme="majorHAnsi" w:cs="Times New Roman"/>
          <w:sz w:val="20"/>
          <w:szCs w:val="20"/>
        </w:rPr>
        <w:t>negation operator</w:t>
      </w:r>
      <w:r w:rsidRPr="00922A27">
        <w:rPr>
          <w:rFonts w:asciiTheme="majorHAnsi" w:hAnsiTheme="majorHAnsi" w:cs="Times New Roman"/>
          <w:sz w:val="20"/>
          <w:szCs w:val="20"/>
        </w:rPr>
        <w:t xml:space="preserve"> </w:t>
      </w:r>
      <w:r>
        <w:rPr>
          <w:rFonts w:asciiTheme="majorHAnsi" w:hAnsiTheme="majorHAnsi" w:cs="Times New Roman"/>
          <w:sz w:val="20"/>
          <w:szCs w:val="20"/>
        </w:rPr>
        <w:t>“</w:t>
      </w:r>
      <w:r w:rsidRPr="00922A27">
        <w:rPr>
          <w:rFonts w:ascii="Arial Narrow" w:hAnsi="Arial Narrow" w:cs="Times New Roman"/>
          <w:b/>
          <w:sz w:val="18"/>
          <w:szCs w:val="18"/>
        </w:rPr>
        <w:t>not</w:t>
      </w:r>
      <w:r>
        <w:rPr>
          <w:rFonts w:asciiTheme="majorHAnsi" w:hAnsiTheme="majorHAnsi" w:cs="Times New Roman"/>
          <w:sz w:val="20"/>
          <w:szCs w:val="20"/>
        </w:rPr>
        <w:t xml:space="preserve">” </w:t>
      </w:r>
      <w:r w:rsidRPr="00922A27">
        <w:rPr>
          <w:rFonts w:asciiTheme="majorHAnsi" w:hAnsiTheme="majorHAnsi" w:cs="Times New Roman"/>
          <w:sz w:val="20"/>
          <w:szCs w:val="20"/>
        </w:rPr>
        <w:t xml:space="preserve">before the drives role. You can visualize this path as </w:t>
      </w:r>
      <w:r>
        <w:rPr>
          <w:rFonts w:asciiTheme="majorHAnsi" w:hAnsiTheme="majorHAnsi" w:cs="Times New Roman"/>
          <w:sz w:val="20"/>
          <w:szCs w:val="20"/>
        </w:rPr>
        <w:t>shown opposite. In logic, the negation operator may be verbalized as “it is not the case that”.</w:t>
      </w:r>
    </w:p>
    <w:p w:rsidR="009F1AF4" w:rsidRDefault="009F1AF4" w:rsidP="009F1AF4">
      <w:pPr>
        <w:tabs>
          <w:tab w:val="left" w:pos="1956"/>
        </w:tabs>
        <w:ind w:left="567"/>
        <w:rPr>
          <w:rFonts w:asciiTheme="majorHAnsi" w:hAnsiTheme="majorHAnsi" w:cs="Times New Roman"/>
          <w:sz w:val="20"/>
          <w:szCs w:val="20"/>
        </w:rPr>
      </w:pPr>
    </w:p>
    <w:p w:rsidR="009F1AF4" w:rsidRDefault="009F1AF4" w:rsidP="009F1AF4">
      <w:pPr>
        <w:tabs>
          <w:tab w:val="left" w:pos="1956"/>
        </w:tabs>
        <w:ind w:left="567"/>
        <w:rPr>
          <w:rFonts w:asciiTheme="majorHAnsi" w:hAnsiTheme="majorHAnsi" w:cs="Times New Roman"/>
          <w:sz w:val="20"/>
          <w:szCs w:val="20"/>
        </w:rPr>
      </w:pPr>
      <w:r w:rsidRPr="00922A27">
        <w:rPr>
          <w:rFonts w:asciiTheme="majorHAnsi" w:hAnsiTheme="majorHAnsi" w:cs="Times New Roman"/>
          <w:sz w:val="20"/>
          <w:szCs w:val="20"/>
        </w:rPr>
        <w:t xml:space="preserve">To add the derivation path for </w:t>
      </w:r>
      <w:proofErr w:type="spellStart"/>
      <w:r w:rsidRPr="00922A27">
        <w:rPr>
          <w:rFonts w:asciiTheme="majorHAnsi" w:hAnsiTheme="majorHAnsi" w:cs="Times New Roman"/>
          <w:sz w:val="20"/>
          <w:szCs w:val="20"/>
        </w:rPr>
        <w:t>Non</w:t>
      </w:r>
      <w:r w:rsidR="00B20E00">
        <w:rPr>
          <w:rFonts w:asciiTheme="majorHAnsi" w:hAnsiTheme="majorHAnsi" w:cs="Times New Roman"/>
          <w:sz w:val="20"/>
          <w:szCs w:val="20"/>
        </w:rPr>
        <w:t>Driv</w:t>
      </w:r>
      <w:r>
        <w:rPr>
          <w:rFonts w:asciiTheme="majorHAnsi" w:hAnsiTheme="majorHAnsi" w:cs="Times New Roman"/>
          <w:sz w:val="20"/>
          <w:szCs w:val="20"/>
        </w:rPr>
        <w:t>e</w:t>
      </w:r>
      <w:r w:rsidRPr="00922A27">
        <w:rPr>
          <w:rFonts w:asciiTheme="majorHAnsi" w:hAnsiTheme="majorHAnsi" w:cs="Times New Roman"/>
          <w:sz w:val="20"/>
          <w:szCs w:val="20"/>
        </w:rPr>
        <w:t>r</w:t>
      </w:r>
      <w:proofErr w:type="spellEnd"/>
      <w:r w:rsidRPr="00922A27">
        <w:rPr>
          <w:rFonts w:asciiTheme="majorHAnsi" w:hAnsiTheme="majorHAnsi" w:cs="Times New Roman"/>
          <w:sz w:val="20"/>
          <w:szCs w:val="20"/>
        </w:rPr>
        <w:t xml:space="preserve"> in the Model</w:t>
      </w:r>
      <w:ins w:id="18" w:author="Matthew Curland" w:date="2013-03-05T21:18:00Z">
        <w:r w:rsidR="0008428E">
          <w:rPr>
            <w:rFonts w:asciiTheme="majorHAnsi" w:hAnsiTheme="majorHAnsi" w:cs="Times New Roman"/>
            <w:sz w:val="20"/>
            <w:szCs w:val="20"/>
          </w:rPr>
          <w:t xml:space="preserve"> </w:t>
        </w:r>
      </w:ins>
      <w:r w:rsidRPr="00922A27">
        <w:rPr>
          <w:rFonts w:asciiTheme="majorHAnsi" w:hAnsiTheme="majorHAnsi" w:cs="Times New Roman"/>
          <w:sz w:val="20"/>
          <w:szCs w:val="20"/>
        </w:rPr>
        <w:t xml:space="preserve">Browser, first add the path for </w:t>
      </w:r>
      <w:r w:rsidRPr="00922A27">
        <w:rPr>
          <w:rFonts w:ascii="Arial Narrow" w:hAnsi="Arial Narrow" w:cs="Times New Roman"/>
          <w:sz w:val="18"/>
          <w:szCs w:val="18"/>
        </w:rPr>
        <w:t>Person drives Car</w:t>
      </w:r>
      <w:r w:rsidRPr="00922A27">
        <w:rPr>
          <w:rFonts w:asciiTheme="majorHAnsi" w:hAnsiTheme="majorHAnsi" w:cs="Times New Roman"/>
          <w:sz w:val="20"/>
          <w:szCs w:val="20"/>
        </w:rPr>
        <w:t xml:space="preserve"> as shown.</w:t>
      </w:r>
    </w:p>
    <w:p w:rsidR="009F1AF4" w:rsidRDefault="00B20E00" w:rsidP="009F1AF4">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81120" behindDoc="1" locked="0" layoutInCell="1" allowOverlap="1" wp14:anchorId="0114C824" wp14:editId="154EBD1C">
            <wp:simplePos x="0" y="0"/>
            <wp:positionH relativeFrom="column">
              <wp:posOffset>3004820</wp:posOffset>
            </wp:positionH>
            <wp:positionV relativeFrom="paragraph">
              <wp:posOffset>143510</wp:posOffset>
            </wp:positionV>
            <wp:extent cx="2446020" cy="861060"/>
            <wp:effectExtent l="0" t="0" r="0" b="0"/>
            <wp:wrapNone/>
            <wp:docPr id="72" name="Picture 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2446020" cy="861060"/>
                    </a:xfrm>
                    <a:prstGeom prst="rect">
                      <a:avLst/>
                    </a:prstGeom>
                  </pic:spPr>
                </pic:pic>
              </a:graphicData>
            </a:graphic>
            <wp14:sizeRelH relativeFrom="page">
              <wp14:pctWidth>0</wp14:pctWidth>
            </wp14:sizeRelH>
            <wp14:sizeRelV relativeFrom="page">
              <wp14:pctHeight>0</wp14:pctHeight>
            </wp14:sizeRelV>
          </wp:anchor>
        </w:drawing>
      </w:r>
    </w:p>
    <w:p w:rsidR="009F1AF4" w:rsidRDefault="00B20E00" w:rsidP="009F1AF4">
      <w:pPr>
        <w:tabs>
          <w:tab w:val="left" w:pos="1956"/>
        </w:tabs>
        <w:ind w:left="567"/>
        <w:rPr>
          <w:rFonts w:asciiTheme="majorHAnsi" w:hAnsiTheme="majorHAnsi" w:cs="Times New Roman"/>
          <w:sz w:val="20"/>
          <w:szCs w:val="20"/>
        </w:rPr>
      </w:pPr>
      <w:r>
        <w:rPr>
          <w:b/>
          <w:noProof/>
          <w:lang w:eastAsia="en-AU"/>
        </w:rPr>
        <w:drawing>
          <wp:anchor distT="0" distB="0" distL="114300" distR="114300" simplePos="0" relativeHeight="251780096" behindDoc="1" locked="0" layoutInCell="1" allowOverlap="1" wp14:anchorId="08B99F36" wp14:editId="541D96E5">
            <wp:simplePos x="0" y="0"/>
            <wp:positionH relativeFrom="column">
              <wp:posOffset>361803</wp:posOffset>
            </wp:positionH>
            <wp:positionV relativeFrom="paragraph">
              <wp:posOffset>1856</wp:posOffset>
            </wp:positionV>
            <wp:extent cx="1958340" cy="556260"/>
            <wp:effectExtent l="0" t="0" r="3810" b="0"/>
            <wp:wrapNone/>
            <wp:docPr id="364" name="Picture 3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1958340" cy="556260"/>
                    </a:xfrm>
                    <a:prstGeom prst="rect">
                      <a:avLst/>
                    </a:prstGeom>
                  </pic:spPr>
                </pic:pic>
              </a:graphicData>
            </a:graphic>
            <wp14:sizeRelH relativeFrom="page">
              <wp14:pctWidth>0</wp14:pctWidth>
            </wp14:sizeRelH>
            <wp14:sizeRelV relativeFrom="page">
              <wp14:pctHeight>0</wp14:pctHeight>
            </wp14:sizeRelV>
          </wp:anchor>
        </w:drawing>
      </w:r>
    </w:p>
    <w:p w:rsidR="0017701C" w:rsidRDefault="0017701C" w:rsidP="004E6C20">
      <w:pPr>
        <w:tabs>
          <w:tab w:val="left" w:pos="1956"/>
        </w:tabs>
        <w:ind w:left="567"/>
        <w:rPr>
          <w:rFonts w:asciiTheme="majorHAnsi" w:hAnsiTheme="majorHAnsi" w:cs="Times New Roman"/>
          <w:sz w:val="20"/>
          <w:szCs w:val="20"/>
        </w:rPr>
      </w:pPr>
    </w:p>
    <w:p w:rsidR="0017701C" w:rsidRPr="00B20E00" w:rsidRDefault="00B20E00" w:rsidP="004E6C20">
      <w:pPr>
        <w:tabs>
          <w:tab w:val="left" w:pos="1956"/>
        </w:tabs>
        <w:ind w:left="567"/>
        <w:rPr>
          <w:rFonts w:asciiTheme="majorHAnsi" w:hAnsiTheme="majorHAnsi" w:cs="Times New Roman"/>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17701C" w:rsidRDefault="0017701C" w:rsidP="004E6C20">
      <w:pPr>
        <w:tabs>
          <w:tab w:val="left" w:pos="1956"/>
        </w:tabs>
        <w:ind w:left="567"/>
        <w:rPr>
          <w:rFonts w:asciiTheme="majorHAnsi" w:hAnsiTheme="majorHAnsi" w:cs="Times New Roman"/>
          <w:sz w:val="20"/>
          <w:szCs w:val="20"/>
        </w:rPr>
      </w:pPr>
    </w:p>
    <w:p w:rsidR="0017701C" w:rsidRDefault="0017701C" w:rsidP="004E6C20">
      <w:pPr>
        <w:tabs>
          <w:tab w:val="left" w:pos="1956"/>
        </w:tabs>
        <w:ind w:left="567"/>
        <w:rPr>
          <w:rFonts w:asciiTheme="majorHAnsi" w:hAnsiTheme="majorHAnsi" w:cs="Times New Roman"/>
          <w:sz w:val="20"/>
          <w:szCs w:val="20"/>
        </w:rPr>
      </w:pPr>
    </w:p>
    <w:p w:rsidR="0017701C" w:rsidRDefault="00B20E00"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Lucida Sans Unicode" w:hAnsi="Lucida Sans Unicode" w:cs="Lucida Sans Unicode"/>
        </w:rPr>
        <w:t>⇩</w:t>
      </w:r>
    </w:p>
    <w:p w:rsidR="0017701C" w:rsidRDefault="00743670"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82144" behindDoc="1" locked="0" layoutInCell="1" allowOverlap="1" wp14:anchorId="0E32C133" wp14:editId="4C2A6FE8">
            <wp:simplePos x="0" y="0"/>
            <wp:positionH relativeFrom="column">
              <wp:posOffset>3004820</wp:posOffset>
            </wp:positionH>
            <wp:positionV relativeFrom="paragraph">
              <wp:posOffset>101453</wp:posOffset>
            </wp:positionV>
            <wp:extent cx="1851660" cy="1021080"/>
            <wp:effectExtent l="0" t="0" r="0" b="7620"/>
            <wp:wrapNone/>
            <wp:docPr id="87" name="Picture 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1851660" cy="1021080"/>
                    </a:xfrm>
                    <a:prstGeom prst="rect">
                      <a:avLst/>
                    </a:prstGeom>
                  </pic:spPr>
                </pic:pic>
              </a:graphicData>
            </a:graphic>
            <wp14:sizeRelH relativeFrom="page">
              <wp14:pctWidth>0</wp14:pctWidth>
            </wp14:sizeRelH>
            <wp14:sizeRelV relativeFrom="page">
              <wp14:pctHeight>0</wp14:pctHeight>
            </wp14:sizeRelV>
          </wp:anchor>
        </w:drawing>
      </w:r>
    </w:p>
    <w:p w:rsidR="0017701C" w:rsidRDefault="0017701C" w:rsidP="004E6C20">
      <w:pPr>
        <w:tabs>
          <w:tab w:val="left" w:pos="1956"/>
        </w:tabs>
        <w:ind w:left="567"/>
        <w:rPr>
          <w:rFonts w:asciiTheme="majorHAnsi" w:hAnsiTheme="majorHAnsi" w:cs="Times New Roman"/>
          <w:sz w:val="20"/>
          <w:szCs w:val="20"/>
        </w:rPr>
      </w:pPr>
    </w:p>
    <w:p w:rsidR="0017701C" w:rsidRDefault="0017701C" w:rsidP="004E6C20">
      <w:pPr>
        <w:tabs>
          <w:tab w:val="left" w:pos="1956"/>
        </w:tabs>
        <w:ind w:left="567"/>
        <w:rPr>
          <w:rFonts w:asciiTheme="majorHAnsi" w:hAnsiTheme="majorHAnsi" w:cs="Times New Roman"/>
          <w:sz w:val="20"/>
          <w:szCs w:val="20"/>
        </w:rPr>
      </w:pPr>
    </w:p>
    <w:p w:rsidR="0017701C" w:rsidRDefault="0017701C" w:rsidP="004E6C20">
      <w:pPr>
        <w:tabs>
          <w:tab w:val="left" w:pos="1956"/>
        </w:tabs>
        <w:ind w:left="567"/>
        <w:rPr>
          <w:rFonts w:asciiTheme="majorHAnsi" w:hAnsiTheme="majorHAnsi" w:cs="Times New Roman"/>
          <w:sz w:val="20"/>
          <w:szCs w:val="20"/>
        </w:rPr>
      </w:pPr>
    </w:p>
    <w:p w:rsidR="0017701C" w:rsidRDefault="0017701C" w:rsidP="004E6C20">
      <w:pPr>
        <w:tabs>
          <w:tab w:val="left" w:pos="1956"/>
        </w:tabs>
        <w:ind w:left="567"/>
        <w:rPr>
          <w:rFonts w:asciiTheme="majorHAnsi" w:hAnsiTheme="majorHAnsi" w:cs="Times New Roman"/>
          <w:sz w:val="20"/>
          <w:szCs w:val="20"/>
        </w:rPr>
      </w:pPr>
    </w:p>
    <w:p w:rsidR="0017701C" w:rsidRDefault="0017701C" w:rsidP="004E6C20">
      <w:pPr>
        <w:tabs>
          <w:tab w:val="left" w:pos="1956"/>
        </w:tabs>
        <w:ind w:left="567"/>
        <w:rPr>
          <w:rFonts w:asciiTheme="majorHAnsi" w:hAnsiTheme="majorHAnsi" w:cs="Times New Roman"/>
          <w:sz w:val="20"/>
          <w:szCs w:val="20"/>
        </w:rPr>
      </w:pPr>
    </w:p>
    <w:p w:rsidR="00B20E00" w:rsidRPr="00B20E00" w:rsidRDefault="00B20E00" w:rsidP="00B20E00">
      <w:pPr>
        <w:tabs>
          <w:tab w:val="left" w:pos="1956"/>
        </w:tabs>
        <w:ind w:left="567"/>
        <w:rPr>
          <w:rFonts w:asciiTheme="majorHAnsi" w:hAnsiTheme="majorHAnsi" w:cs="Times New Roman"/>
          <w:sz w:val="20"/>
          <w:szCs w:val="20"/>
        </w:rPr>
      </w:pPr>
      <w:r w:rsidRPr="00B20E00">
        <w:rPr>
          <w:rFonts w:asciiTheme="majorHAnsi" w:hAnsiTheme="majorHAnsi" w:cs="Times New Roman"/>
          <w:sz w:val="20"/>
          <w:szCs w:val="20"/>
        </w:rPr>
        <w:lastRenderedPageBreak/>
        <w:t xml:space="preserve">To negate the drives predicate, select </w:t>
      </w:r>
      <w:r w:rsidRPr="00656105">
        <w:rPr>
          <w:rFonts w:ascii="Arial Narrow" w:hAnsi="Arial Narrow" w:cs="Times New Roman"/>
          <w:sz w:val="18"/>
          <w:szCs w:val="18"/>
        </w:rPr>
        <w:t>Person drives Car</w:t>
      </w:r>
      <w:r w:rsidRPr="00B20E00">
        <w:rPr>
          <w:rFonts w:asciiTheme="majorHAnsi" w:hAnsiTheme="majorHAnsi" w:cs="Times New Roman"/>
          <w:sz w:val="20"/>
          <w:szCs w:val="20"/>
        </w:rPr>
        <w:t xml:space="preserve">, and then in the Properties </w:t>
      </w:r>
      <w:r>
        <w:rPr>
          <w:rFonts w:asciiTheme="majorHAnsi" w:hAnsiTheme="majorHAnsi" w:cs="Times New Roman"/>
          <w:sz w:val="20"/>
          <w:szCs w:val="20"/>
        </w:rPr>
        <w:t>w</w:t>
      </w:r>
      <w:r w:rsidRPr="00B20E00">
        <w:rPr>
          <w:rFonts w:asciiTheme="majorHAnsi" w:hAnsiTheme="majorHAnsi" w:cs="Times New Roman"/>
          <w:sz w:val="20"/>
          <w:szCs w:val="20"/>
        </w:rPr>
        <w:t xml:space="preserve">indow </w:t>
      </w:r>
      <w:proofErr w:type="gramStart"/>
      <w:r w:rsidRPr="00B20E00">
        <w:rPr>
          <w:rFonts w:asciiTheme="majorHAnsi" w:hAnsiTheme="majorHAnsi" w:cs="Times New Roman"/>
          <w:sz w:val="20"/>
          <w:szCs w:val="20"/>
        </w:rPr>
        <w:t>toggle</w:t>
      </w:r>
      <w:proofErr w:type="gramEnd"/>
      <w:r w:rsidRPr="00B20E00">
        <w:rPr>
          <w:rFonts w:asciiTheme="majorHAnsi" w:hAnsiTheme="majorHAnsi" w:cs="Times New Roman"/>
          <w:sz w:val="20"/>
          <w:szCs w:val="20"/>
        </w:rPr>
        <w:t xml:space="preserve"> the truth value of </w:t>
      </w:r>
      <w:proofErr w:type="spellStart"/>
      <w:r w:rsidRPr="00656105">
        <w:rPr>
          <w:rFonts w:ascii="Arial Narrow" w:hAnsi="Arial Narrow" w:cs="Times New Roman"/>
          <w:sz w:val="18"/>
          <w:szCs w:val="18"/>
        </w:rPr>
        <w:t>IsNegated</w:t>
      </w:r>
      <w:proofErr w:type="spellEnd"/>
      <w:r w:rsidRPr="00B20E00">
        <w:rPr>
          <w:rFonts w:asciiTheme="majorHAnsi" w:hAnsiTheme="majorHAnsi" w:cs="Times New Roman"/>
          <w:sz w:val="20"/>
          <w:szCs w:val="20"/>
        </w:rPr>
        <w:t xml:space="preserve"> to True. </w:t>
      </w:r>
    </w:p>
    <w:p w:rsidR="0017701C" w:rsidRDefault="0017701C" w:rsidP="004E6C20">
      <w:pPr>
        <w:tabs>
          <w:tab w:val="left" w:pos="1956"/>
        </w:tabs>
        <w:ind w:left="567"/>
        <w:rPr>
          <w:rFonts w:asciiTheme="majorHAnsi" w:hAnsiTheme="majorHAnsi" w:cs="Times New Roman"/>
          <w:sz w:val="20"/>
          <w:szCs w:val="20"/>
        </w:rPr>
      </w:pPr>
    </w:p>
    <w:p w:rsidR="0017701C" w:rsidRDefault="00743670"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84192" behindDoc="1" locked="0" layoutInCell="1" allowOverlap="1" wp14:anchorId="131401D5" wp14:editId="01970719">
            <wp:simplePos x="0" y="0"/>
            <wp:positionH relativeFrom="column">
              <wp:posOffset>3209925</wp:posOffset>
            </wp:positionH>
            <wp:positionV relativeFrom="paragraph">
              <wp:posOffset>88265</wp:posOffset>
            </wp:positionV>
            <wp:extent cx="2095500" cy="982980"/>
            <wp:effectExtent l="0" t="0" r="0" b="7620"/>
            <wp:wrapNone/>
            <wp:docPr id="90" name="Picture 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2095500" cy="982980"/>
                    </a:xfrm>
                    <a:prstGeom prst="rect">
                      <a:avLst/>
                    </a:prstGeom>
                  </pic:spPr>
                </pic:pic>
              </a:graphicData>
            </a:graphic>
            <wp14:sizeRelH relativeFrom="page">
              <wp14:pctWidth>0</wp14:pctWidth>
            </wp14:sizeRelH>
            <wp14:sizeRelV relativeFrom="page">
              <wp14:pctHeight>0</wp14:pctHeight>
            </wp14:sizeRelV>
          </wp:anchor>
        </w:drawing>
      </w:r>
    </w:p>
    <w:p w:rsidR="0017701C" w:rsidRDefault="00743670"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83168" behindDoc="1" locked="0" layoutInCell="1" allowOverlap="1" wp14:anchorId="19F7FED6" wp14:editId="59F8066C">
            <wp:simplePos x="0" y="0"/>
            <wp:positionH relativeFrom="column">
              <wp:posOffset>718185</wp:posOffset>
            </wp:positionH>
            <wp:positionV relativeFrom="paragraph">
              <wp:posOffset>39370</wp:posOffset>
            </wp:positionV>
            <wp:extent cx="1706880" cy="739140"/>
            <wp:effectExtent l="0" t="0" r="7620" b="3810"/>
            <wp:wrapNone/>
            <wp:docPr id="88" name="Picture 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1706880" cy="739140"/>
                    </a:xfrm>
                    <a:prstGeom prst="rect">
                      <a:avLst/>
                    </a:prstGeom>
                  </pic:spPr>
                </pic:pic>
              </a:graphicData>
            </a:graphic>
            <wp14:sizeRelH relativeFrom="page">
              <wp14:pctWidth>0</wp14:pctWidth>
            </wp14:sizeRelH>
            <wp14:sizeRelV relativeFrom="page">
              <wp14:pctHeight>0</wp14:pctHeight>
            </wp14:sizeRelV>
          </wp:anchor>
        </w:drawing>
      </w:r>
    </w:p>
    <w:p w:rsidR="0017701C" w:rsidRDefault="0017701C" w:rsidP="004E6C20">
      <w:pPr>
        <w:tabs>
          <w:tab w:val="left" w:pos="1956"/>
        </w:tabs>
        <w:ind w:left="567"/>
        <w:rPr>
          <w:rFonts w:asciiTheme="majorHAnsi" w:hAnsiTheme="majorHAnsi" w:cs="Times New Roman"/>
          <w:sz w:val="20"/>
          <w:szCs w:val="20"/>
        </w:rPr>
      </w:pPr>
    </w:p>
    <w:p w:rsidR="0017701C" w:rsidRDefault="00743670"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17701C" w:rsidRDefault="0017701C" w:rsidP="004E6C20">
      <w:pPr>
        <w:tabs>
          <w:tab w:val="left" w:pos="1956"/>
        </w:tabs>
        <w:ind w:left="567"/>
        <w:rPr>
          <w:rFonts w:asciiTheme="majorHAnsi" w:hAnsiTheme="majorHAnsi" w:cs="Times New Roman"/>
          <w:sz w:val="20"/>
          <w:szCs w:val="20"/>
        </w:rPr>
      </w:pPr>
    </w:p>
    <w:p w:rsidR="0017701C" w:rsidRDefault="0017701C" w:rsidP="004E6C20">
      <w:pPr>
        <w:tabs>
          <w:tab w:val="left" w:pos="1956"/>
        </w:tabs>
        <w:ind w:left="567"/>
        <w:rPr>
          <w:rFonts w:asciiTheme="majorHAnsi" w:hAnsiTheme="majorHAnsi" w:cs="Times New Roman"/>
          <w:sz w:val="20"/>
          <w:szCs w:val="20"/>
        </w:rPr>
      </w:pPr>
    </w:p>
    <w:p w:rsidR="0017701C" w:rsidRDefault="0017701C" w:rsidP="004E6C20">
      <w:pPr>
        <w:tabs>
          <w:tab w:val="left" w:pos="1956"/>
        </w:tabs>
        <w:ind w:left="567"/>
        <w:rPr>
          <w:rFonts w:asciiTheme="majorHAnsi" w:hAnsiTheme="majorHAnsi" w:cs="Times New Roman"/>
          <w:sz w:val="20"/>
          <w:szCs w:val="20"/>
        </w:rPr>
      </w:pPr>
    </w:p>
    <w:p w:rsidR="00743670" w:rsidRDefault="00743670" w:rsidP="0074367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85216" behindDoc="1" locked="0" layoutInCell="1" allowOverlap="1" wp14:anchorId="1B1B48CC" wp14:editId="00C47708">
            <wp:simplePos x="0" y="0"/>
            <wp:positionH relativeFrom="column">
              <wp:posOffset>3550480</wp:posOffset>
            </wp:positionH>
            <wp:positionV relativeFrom="paragraph">
              <wp:posOffset>4445</wp:posOffset>
            </wp:positionV>
            <wp:extent cx="1760220" cy="746760"/>
            <wp:effectExtent l="0" t="0" r="0" b="0"/>
            <wp:wrapSquare wrapText="bothSides"/>
            <wp:docPr id="91" name="Picture 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1760220" cy="746760"/>
                    </a:xfrm>
                    <a:prstGeom prst="rect">
                      <a:avLst/>
                    </a:prstGeom>
                  </pic:spPr>
                </pic:pic>
              </a:graphicData>
            </a:graphic>
            <wp14:sizeRelH relativeFrom="page">
              <wp14:pctWidth>0</wp14:pctWidth>
            </wp14:sizeRelH>
            <wp14:sizeRelV relativeFrom="page">
              <wp14:pctHeight>0</wp14:pctHeight>
            </wp14:sizeRelV>
          </wp:anchor>
        </w:drawing>
      </w:r>
      <w:r w:rsidRPr="00743670">
        <w:rPr>
          <w:rFonts w:asciiTheme="majorHAnsi" w:hAnsiTheme="majorHAnsi" w:cs="Times New Roman"/>
          <w:sz w:val="20"/>
          <w:szCs w:val="20"/>
        </w:rPr>
        <w:t xml:space="preserve">The derivation path is now complete, and displays as shown. </w:t>
      </w:r>
    </w:p>
    <w:p w:rsidR="00743670" w:rsidRDefault="00743670" w:rsidP="00743670">
      <w:pPr>
        <w:tabs>
          <w:tab w:val="left" w:pos="1956"/>
        </w:tabs>
        <w:ind w:left="567"/>
        <w:rPr>
          <w:rFonts w:asciiTheme="majorHAnsi" w:hAnsiTheme="majorHAnsi" w:cs="Times New Roman"/>
          <w:sz w:val="20"/>
          <w:szCs w:val="20"/>
        </w:rPr>
      </w:pPr>
    </w:p>
    <w:p w:rsidR="00743670" w:rsidRDefault="00743670" w:rsidP="00743670">
      <w:pPr>
        <w:tabs>
          <w:tab w:val="left" w:pos="1956"/>
        </w:tabs>
        <w:ind w:left="567"/>
        <w:rPr>
          <w:rFonts w:asciiTheme="majorHAnsi" w:hAnsiTheme="majorHAnsi" w:cs="Times New Roman"/>
          <w:sz w:val="20"/>
          <w:szCs w:val="20"/>
        </w:rPr>
      </w:pPr>
    </w:p>
    <w:p w:rsidR="00743670" w:rsidRPr="00743670" w:rsidRDefault="00743670" w:rsidP="00743670">
      <w:pPr>
        <w:tabs>
          <w:tab w:val="left" w:pos="1956"/>
        </w:tabs>
        <w:ind w:left="567"/>
        <w:rPr>
          <w:rFonts w:asciiTheme="majorHAnsi" w:hAnsiTheme="majorHAnsi" w:cs="Times New Roman"/>
          <w:sz w:val="20"/>
          <w:szCs w:val="20"/>
        </w:rPr>
      </w:pPr>
      <w:r w:rsidRPr="00743670">
        <w:rPr>
          <w:rFonts w:asciiTheme="majorHAnsi" w:hAnsiTheme="majorHAnsi" w:cs="Times New Roman"/>
          <w:sz w:val="20"/>
          <w:szCs w:val="20"/>
        </w:rPr>
        <w:t xml:space="preserve">The </w:t>
      </w:r>
      <w:r>
        <w:rPr>
          <w:rFonts w:asciiTheme="majorHAnsi" w:hAnsiTheme="majorHAnsi" w:cs="Times New Roman"/>
          <w:sz w:val="20"/>
          <w:szCs w:val="20"/>
        </w:rPr>
        <w:t xml:space="preserve">derivation </w:t>
      </w:r>
      <w:r w:rsidRPr="00743670">
        <w:rPr>
          <w:rFonts w:asciiTheme="majorHAnsi" w:hAnsiTheme="majorHAnsi" w:cs="Times New Roman"/>
          <w:sz w:val="20"/>
          <w:szCs w:val="20"/>
        </w:rPr>
        <w:t>rule verbalizes as shown</w:t>
      </w:r>
      <w:r>
        <w:rPr>
          <w:rFonts w:asciiTheme="majorHAnsi" w:hAnsiTheme="majorHAnsi" w:cs="Times New Roman"/>
          <w:sz w:val="20"/>
          <w:szCs w:val="20"/>
        </w:rPr>
        <w:t xml:space="preserve"> below</w:t>
      </w:r>
      <w:r w:rsidRPr="00743670">
        <w:rPr>
          <w:rFonts w:asciiTheme="majorHAnsi" w:hAnsiTheme="majorHAnsi" w:cs="Times New Roman"/>
          <w:sz w:val="20"/>
          <w:szCs w:val="20"/>
        </w:rPr>
        <w:t>.</w:t>
      </w:r>
    </w:p>
    <w:p w:rsidR="0017701C" w:rsidRDefault="00743670"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86240" behindDoc="1" locked="0" layoutInCell="1" allowOverlap="1" wp14:anchorId="0C1714DF" wp14:editId="6C8873DF">
            <wp:simplePos x="0" y="0"/>
            <wp:positionH relativeFrom="column">
              <wp:posOffset>802640</wp:posOffset>
            </wp:positionH>
            <wp:positionV relativeFrom="paragraph">
              <wp:posOffset>168910</wp:posOffset>
            </wp:positionV>
            <wp:extent cx="3535680" cy="160020"/>
            <wp:effectExtent l="0" t="0" r="7620" b="0"/>
            <wp:wrapNone/>
            <wp:docPr id="92" name="Picture 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3535680" cy="160020"/>
                    </a:xfrm>
                    <a:prstGeom prst="rect">
                      <a:avLst/>
                    </a:prstGeom>
                  </pic:spPr>
                </pic:pic>
              </a:graphicData>
            </a:graphic>
            <wp14:sizeRelH relativeFrom="page">
              <wp14:pctWidth>0</wp14:pctWidth>
            </wp14:sizeRelH>
            <wp14:sizeRelV relativeFrom="page">
              <wp14:pctHeight>0</wp14:pctHeight>
            </wp14:sizeRelV>
          </wp:anchor>
        </w:drawing>
      </w:r>
    </w:p>
    <w:p w:rsidR="0017701C" w:rsidRDefault="0017701C" w:rsidP="004E6C20">
      <w:pPr>
        <w:tabs>
          <w:tab w:val="left" w:pos="1956"/>
        </w:tabs>
        <w:ind w:left="567"/>
        <w:rPr>
          <w:rFonts w:asciiTheme="majorHAnsi" w:hAnsiTheme="majorHAnsi" w:cs="Times New Roman"/>
          <w:sz w:val="20"/>
          <w:szCs w:val="20"/>
        </w:rPr>
      </w:pPr>
    </w:p>
    <w:p w:rsidR="0017701C" w:rsidRDefault="0017701C" w:rsidP="004E6C20">
      <w:pPr>
        <w:tabs>
          <w:tab w:val="left" w:pos="1956"/>
        </w:tabs>
        <w:ind w:left="567"/>
        <w:rPr>
          <w:rFonts w:asciiTheme="majorHAnsi" w:hAnsiTheme="majorHAnsi" w:cs="Times New Roman"/>
          <w:sz w:val="20"/>
          <w:szCs w:val="20"/>
        </w:rPr>
      </w:pPr>
    </w:p>
    <w:p w:rsidR="007E67B5" w:rsidRPr="007E67B5" w:rsidRDefault="007E67B5" w:rsidP="007E67B5">
      <w:pPr>
        <w:tabs>
          <w:tab w:val="left" w:pos="1956"/>
        </w:tabs>
        <w:ind w:left="567"/>
        <w:rPr>
          <w:rFonts w:asciiTheme="majorHAnsi" w:hAnsiTheme="majorHAnsi" w:cs="Times New Roman"/>
          <w:sz w:val="20"/>
          <w:szCs w:val="20"/>
        </w:rPr>
      </w:pPr>
      <w:r w:rsidRPr="007E67B5">
        <w:rPr>
          <w:rFonts w:asciiTheme="majorHAnsi" w:hAnsiTheme="majorHAnsi" w:cs="Times New Roman"/>
          <w:sz w:val="20"/>
          <w:szCs w:val="20"/>
        </w:rPr>
        <w:t xml:space="preserve">Now let’s consider the derivation rule for Teetotaller, which </w:t>
      </w:r>
      <w:r>
        <w:rPr>
          <w:rFonts w:asciiTheme="majorHAnsi" w:hAnsiTheme="majorHAnsi" w:cs="Times New Roman"/>
          <w:sz w:val="20"/>
          <w:szCs w:val="20"/>
        </w:rPr>
        <w:t>may be expressed in F</w:t>
      </w:r>
      <w:r w:rsidRPr="007E67B5">
        <w:rPr>
          <w:rFonts w:asciiTheme="majorHAnsi" w:hAnsiTheme="majorHAnsi" w:cs="Times New Roman"/>
          <w:sz w:val="20"/>
          <w:szCs w:val="20"/>
        </w:rPr>
        <w:t xml:space="preserve">ORML </w:t>
      </w:r>
      <w:r>
        <w:rPr>
          <w:rFonts w:asciiTheme="majorHAnsi" w:hAnsiTheme="majorHAnsi" w:cs="Times New Roman"/>
          <w:sz w:val="20"/>
          <w:szCs w:val="20"/>
        </w:rPr>
        <w:t xml:space="preserve">as </w:t>
      </w:r>
      <w:r w:rsidRPr="007E67B5">
        <w:rPr>
          <w:rFonts w:asciiTheme="majorHAnsi" w:hAnsiTheme="majorHAnsi" w:cs="Times New Roman"/>
          <w:sz w:val="20"/>
          <w:szCs w:val="20"/>
        </w:rPr>
        <w:t>“</w:t>
      </w:r>
      <w:r w:rsidRPr="007E67B5">
        <w:rPr>
          <w:rFonts w:ascii="Arial Narrow" w:hAnsi="Arial Narrow" w:cs="Times New Roman"/>
          <w:b/>
          <w:sz w:val="18"/>
          <w:szCs w:val="18"/>
        </w:rPr>
        <w:t xml:space="preserve">*Each </w:t>
      </w:r>
      <w:r w:rsidRPr="007E67B5">
        <w:rPr>
          <w:rFonts w:ascii="Arial Narrow" w:hAnsi="Arial Narrow" w:cs="Times New Roman"/>
          <w:sz w:val="18"/>
          <w:szCs w:val="18"/>
        </w:rPr>
        <w:t xml:space="preserve">Teetotaller </w:t>
      </w:r>
      <w:r w:rsidRPr="007E67B5">
        <w:rPr>
          <w:rFonts w:ascii="Arial Narrow" w:hAnsi="Arial Narrow" w:cs="Times New Roman"/>
          <w:b/>
          <w:sz w:val="18"/>
          <w:szCs w:val="18"/>
        </w:rPr>
        <w:t>is a</w:t>
      </w:r>
      <w:r w:rsidRPr="007E67B5">
        <w:rPr>
          <w:rFonts w:ascii="Arial Narrow" w:hAnsi="Arial Narrow" w:cs="Times New Roman"/>
          <w:sz w:val="18"/>
          <w:szCs w:val="18"/>
        </w:rPr>
        <w:t xml:space="preserve"> Person </w:t>
      </w:r>
      <w:r w:rsidRPr="007E67B5">
        <w:rPr>
          <w:rFonts w:ascii="Arial Narrow" w:hAnsi="Arial Narrow" w:cs="Times New Roman"/>
          <w:b/>
          <w:sz w:val="18"/>
          <w:szCs w:val="18"/>
        </w:rPr>
        <w:t>who</w:t>
      </w:r>
      <w:r w:rsidRPr="007E67B5">
        <w:rPr>
          <w:rFonts w:ascii="Arial Narrow" w:hAnsi="Arial Narrow" w:cs="Times New Roman"/>
          <w:sz w:val="18"/>
          <w:szCs w:val="18"/>
        </w:rPr>
        <w:t xml:space="preserve"> drinks </w:t>
      </w:r>
      <w:r w:rsidRPr="007E67B5">
        <w:rPr>
          <w:rFonts w:ascii="Arial Narrow" w:hAnsi="Arial Narrow" w:cs="Times New Roman"/>
          <w:b/>
          <w:sz w:val="18"/>
          <w:szCs w:val="18"/>
        </w:rPr>
        <w:t>no</w:t>
      </w:r>
      <w:r w:rsidRPr="007E67B5">
        <w:rPr>
          <w:rFonts w:ascii="Arial Narrow" w:hAnsi="Arial Narrow" w:cs="Times New Roman"/>
          <w:sz w:val="18"/>
          <w:szCs w:val="18"/>
        </w:rPr>
        <w:t xml:space="preserve"> Beverage </w:t>
      </w:r>
      <w:r w:rsidRPr="007E67B5">
        <w:rPr>
          <w:rFonts w:ascii="Arial Narrow" w:hAnsi="Arial Narrow" w:cs="Times New Roman"/>
          <w:b/>
          <w:sz w:val="18"/>
          <w:szCs w:val="18"/>
        </w:rPr>
        <w:t>that</w:t>
      </w:r>
      <w:r w:rsidRPr="007E67B5">
        <w:rPr>
          <w:rFonts w:ascii="Arial Narrow" w:hAnsi="Arial Narrow" w:cs="Times New Roman"/>
          <w:sz w:val="18"/>
          <w:szCs w:val="18"/>
        </w:rPr>
        <w:t xml:space="preserve"> is alcoholic.</w:t>
      </w:r>
      <w:proofErr w:type="gramStart"/>
      <w:r>
        <w:rPr>
          <w:rFonts w:asciiTheme="majorHAnsi" w:hAnsiTheme="majorHAnsi" w:cs="Times New Roman"/>
          <w:sz w:val="20"/>
          <w:szCs w:val="20"/>
        </w:rPr>
        <w:t>”.</w:t>
      </w:r>
      <w:proofErr w:type="gramEnd"/>
      <w:r>
        <w:rPr>
          <w:rFonts w:asciiTheme="majorHAnsi" w:hAnsiTheme="majorHAnsi" w:cs="Times New Roman"/>
          <w:sz w:val="20"/>
          <w:szCs w:val="20"/>
        </w:rPr>
        <w:t xml:space="preserve"> This </w:t>
      </w:r>
      <w:r w:rsidRPr="007E67B5">
        <w:rPr>
          <w:rFonts w:asciiTheme="majorHAnsi" w:hAnsiTheme="majorHAnsi" w:cs="Times New Roman"/>
          <w:sz w:val="20"/>
          <w:szCs w:val="20"/>
        </w:rPr>
        <w:t>is equivalent to the following:</w:t>
      </w:r>
    </w:p>
    <w:p w:rsidR="007E67B5" w:rsidRPr="007E67B5" w:rsidRDefault="007E67B5" w:rsidP="007E67B5">
      <w:pPr>
        <w:tabs>
          <w:tab w:val="left" w:pos="1956"/>
        </w:tabs>
        <w:ind w:left="567"/>
        <w:rPr>
          <w:rFonts w:asciiTheme="majorHAnsi" w:hAnsiTheme="majorHAnsi" w:cs="Times New Roman"/>
          <w:sz w:val="10"/>
          <w:szCs w:val="10"/>
        </w:rPr>
      </w:pPr>
    </w:p>
    <w:p w:rsidR="007E67B5" w:rsidRPr="007E67B5" w:rsidRDefault="007E67B5" w:rsidP="007E67B5">
      <w:pPr>
        <w:tabs>
          <w:tab w:val="left" w:pos="1956"/>
        </w:tabs>
        <w:ind w:left="1020"/>
        <w:rPr>
          <w:rFonts w:ascii="Arial Narrow" w:hAnsi="Arial Narrow" w:cs="Times New Roman"/>
          <w:sz w:val="18"/>
          <w:szCs w:val="18"/>
        </w:rPr>
      </w:pPr>
      <w:r w:rsidRPr="007E67B5">
        <w:rPr>
          <w:rFonts w:ascii="Arial Narrow" w:hAnsi="Arial Narrow" w:cs="Times New Roman"/>
          <w:b/>
          <w:sz w:val="18"/>
          <w:szCs w:val="18"/>
        </w:rPr>
        <w:t>*Each</w:t>
      </w:r>
      <w:r w:rsidRPr="007E67B5">
        <w:rPr>
          <w:rFonts w:ascii="Arial Narrow" w:hAnsi="Arial Narrow" w:cs="Times New Roman"/>
          <w:sz w:val="18"/>
          <w:szCs w:val="18"/>
        </w:rPr>
        <w:t xml:space="preserve"> Teetotaller </w:t>
      </w:r>
      <w:r w:rsidRPr="007E67B5">
        <w:rPr>
          <w:rFonts w:ascii="Arial Narrow" w:hAnsi="Arial Narrow" w:cs="Times New Roman"/>
          <w:b/>
          <w:sz w:val="18"/>
          <w:szCs w:val="18"/>
        </w:rPr>
        <w:t>is a</w:t>
      </w:r>
      <w:r w:rsidRPr="007E67B5">
        <w:rPr>
          <w:rFonts w:ascii="Arial Narrow" w:hAnsi="Arial Narrow" w:cs="Times New Roman"/>
          <w:sz w:val="18"/>
          <w:szCs w:val="18"/>
        </w:rPr>
        <w:t xml:space="preserve"> Person</w:t>
      </w:r>
    </w:p>
    <w:p w:rsidR="007E67B5" w:rsidRPr="007E67B5" w:rsidRDefault="007E67B5" w:rsidP="007E67B5">
      <w:pPr>
        <w:tabs>
          <w:tab w:val="left" w:pos="1956"/>
        </w:tabs>
        <w:ind w:left="1020"/>
        <w:rPr>
          <w:rFonts w:ascii="Arial Narrow" w:hAnsi="Arial Narrow" w:cs="Times New Roman"/>
          <w:sz w:val="18"/>
          <w:szCs w:val="18"/>
        </w:rPr>
      </w:pPr>
      <w:r w:rsidRPr="007E67B5">
        <w:rPr>
          <w:rFonts w:ascii="Arial Narrow" w:hAnsi="Arial Narrow" w:cs="Times New Roman"/>
          <w:sz w:val="18"/>
          <w:szCs w:val="18"/>
        </w:rPr>
        <w:t xml:space="preserve">  </w:t>
      </w:r>
      <w:proofErr w:type="gramStart"/>
      <w:r w:rsidRPr="007E67B5">
        <w:rPr>
          <w:rFonts w:ascii="Arial Narrow" w:hAnsi="Arial Narrow" w:cs="Times New Roman"/>
          <w:b/>
          <w:sz w:val="18"/>
          <w:szCs w:val="18"/>
        </w:rPr>
        <w:t>where</w:t>
      </w:r>
      <w:proofErr w:type="gramEnd"/>
      <w:r w:rsidRPr="007E67B5">
        <w:rPr>
          <w:rFonts w:ascii="Arial Narrow" w:hAnsi="Arial Narrow" w:cs="Times New Roman"/>
          <w:b/>
          <w:sz w:val="18"/>
          <w:szCs w:val="18"/>
        </w:rPr>
        <w:t xml:space="preserve"> it is not the case that that</w:t>
      </w:r>
      <w:r w:rsidRPr="007E67B5">
        <w:rPr>
          <w:rFonts w:ascii="Arial Narrow" w:hAnsi="Arial Narrow" w:cs="Times New Roman"/>
          <w:sz w:val="18"/>
          <w:szCs w:val="18"/>
        </w:rPr>
        <w:t xml:space="preserve"> Person drinks </w:t>
      </w:r>
      <w:r w:rsidRPr="007E67B5">
        <w:rPr>
          <w:rFonts w:ascii="Arial Narrow" w:hAnsi="Arial Narrow" w:cs="Times New Roman"/>
          <w:b/>
          <w:sz w:val="18"/>
          <w:szCs w:val="18"/>
        </w:rPr>
        <w:t>a</w:t>
      </w:r>
      <w:r w:rsidRPr="007E67B5">
        <w:rPr>
          <w:rFonts w:ascii="Arial Narrow" w:hAnsi="Arial Narrow" w:cs="Times New Roman"/>
          <w:sz w:val="18"/>
          <w:szCs w:val="18"/>
        </w:rPr>
        <w:t xml:space="preserve"> Beverage </w:t>
      </w:r>
      <w:r w:rsidRPr="007E67B5">
        <w:rPr>
          <w:rFonts w:ascii="Arial Narrow" w:hAnsi="Arial Narrow" w:cs="Times New Roman"/>
          <w:b/>
          <w:sz w:val="18"/>
          <w:szCs w:val="18"/>
        </w:rPr>
        <w:t>that</w:t>
      </w:r>
      <w:r w:rsidRPr="007E67B5">
        <w:rPr>
          <w:rFonts w:ascii="Arial Narrow" w:hAnsi="Arial Narrow" w:cs="Times New Roman"/>
          <w:sz w:val="18"/>
          <w:szCs w:val="18"/>
        </w:rPr>
        <w:t xml:space="preserve"> is alcoholic.</w:t>
      </w:r>
    </w:p>
    <w:p w:rsidR="007E67B5" w:rsidRPr="007E67B5" w:rsidRDefault="007E67B5" w:rsidP="007E67B5">
      <w:pPr>
        <w:tabs>
          <w:tab w:val="left" w:pos="1956"/>
        </w:tabs>
        <w:ind w:left="567"/>
        <w:rPr>
          <w:rFonts w:asciiTheme="majorHAnsi" w:hAnsiTheme="majorHAnsi" w:cs="Times New Roman"/>
          <w:sz w:val="10"/>
          <w:szCs w:val="10"/>
        </w:rPr>
      </w:pPr>
      <w:r w:rsidRPr="007E67B5">
        <w:rPr>
          <w:noProof/>
          <w:lang w:eastAsia="en-AU"/>
        </w:rPr>
        <w:drawing>
          <wp:anchor distT="0" distB="0" distL="114300" distR="114300" simplePos="0" relativeHeight="251787264" behindDoc="0" locked="0" layoutInCell="1" allowOverlap="1" wp14:anchorId="49D21494" wp14:editId="1B6C5CD7">
            <wp:simplePos x="0" y="0"/>
            <wp:positionH relativeFrom="column">
              <wp:posOffset>4798060</wp:posOffset>
            </wp:positionH>
            <wp:positionV relativeFrom="paragraph">
              <wp:posOffset>70485</wp:posOffset>
            </wp:positionV>
            <wp:extent cx="609600" cy="1482725"/>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09600" cy="1482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67B5" w:rsidRPr="007E67B5" w:rsidRDefault="007E67B5" w:rsidP="007E67B5">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You can think of the derivation path for this rule </w:t>
      </w:r>
      <w:r w:rsidRPr="007E67B5">
        <w:rPr>
          <w:rFonts w:asciiTheme="majorHAnsi" w:hAnsiTheme="majorHAnsi" w:cs="Times New Roman"/>
          <w:sz w:val="20"/>
          <w:szCs w:val="20"/>
        </w:rPr>
        <w:t xml:space="preserve">as starting at Person, continuing the path through the drinks predicate to Beverage, and then onto the is-alcoholic predicate (performing a conceptual join on Beverage as you pass through), and then negating the path below Person by inserting a </w:t>
      </w:r>
      <w:r w:rsidRPr="007E67B5">
        <w:rPr>
          <w:rFonts w:ascii="Arial Narrow" w:hAnsi="Arial Narrow" w:cs="Times New Roman"/>
          <w:b/>
          <w:sz w:val="18"/>
          <w:szCs w:val="18"/>
        </w:rPr>
        <w:t>not</w:t>
      </w:r>
      <w:r w:rsidRPr="007E67B5">
        <w:rPr>
          <w:rFonts w:asciiTheme="majorHAnsi" w:hAnsiTheme="majorHAnsi" w:cs="Times New Roman"/>
          <w:sz w:val="20"/>
          <w:szCs w:val="20"/>
        </w:rPr>
        <w:t xml:space="preserve"> operator before the drinks role. You can visualize this path as </w:t>
      </w:r>
      <w:r>
        <w:rPr>
          <w:rFonts w:asciiTheme="majorHAnsi" w:hAnsiTheme="majorHAnsi" w:cs="Times New Roman"/>
          <w:sz w:val="20"/>
          <w:szCs w:val="20"/>
        </w:rPr>
        <w:t xml:space="preserve">shown opposite. </w:t>
      </w:r>
      <w:r w:rsidRPr="007E67B5">
        <w:rPr>
          <w:rFonts w:asciiTheme="majorHAnsi" w:hAnsiTheme="majorHAnsi" w:cs="Times New Roman"/>
          <w:sz w:val="20"/>
          <w:szCs w:val="20"/>
        </w:rPr>
        <w:t>The roles with gold fill are conceptually joined, so that the same beverage plays both roles. NORMA performs this join for you automatically when you extend the path to the is-alcoholic predicate.</w:t>
      </w:r>
    </w:p>
    <w:p w:rsidR="0017701C" w:rsidRDefault="0017701C" w:rsidP="004E6C20">
      <w:pPr>
        <w:tabs>
          <w:tab w:val="left" w:pos="1956"/>
        </w:tabs>
        <w:ind w:left="567"/>
        <w:rPr>
          <w:rFonts w:asciiTheme="majorHAnsi" w:hAnsiTheme="majorHAnsi" w:cs="Times New Roman"/>
          <w:sz w:val="20"/>
          <w:szCs w:val="20"/>
        </w:rPr>
      </w:pPr>
    </w:p>
    <w:p w:rsidR="00656105" w:rsidRDefault="00656105" w:rsidP="00656105">
      <w:pPr>
        <w:tabs>
          <w:tab w:val="left" w:pos="1956"/>
        </w:tabs>
        <w:ind w:left="567"/>
        <w:rPr>
          <w:rFonts w:asciiTheme="majorHAnsi" w:hAnsiTheme="majorHAnsi" w:cs="Times New Roman"/>
          <w:sz w:val="20"/>
          <w:szCs w:val="20"/>
        </w:rPr>
      </w:pPr>
      <w:r w:rsidRPr="00656105">
        <w:rPr>
          <w:rFonts w:asciiTheme="majorHAnsi" w:hAnsiTheme="majorHAnsi" w:cs="Times New Roman"/>
          <w:sz w:val="20"/>
          <w:szCs w:val="20"/>
        </w:rPr>
        <w:t xml:space="preserve">To add the derivation path to NORMA, we first enter the </w:t>
      </w:r>
      <w:proofErr w:type="spellStart"/>
      <w:r w:rsidRPr="00656105">
        <w:rPr>
          <w:rFonts w:asciiTheme="majorHAnsi" w:hAnsiTheme="majorHAnsi" w:cs="Times New Roman"/>
          <w:sz w:val="20"/>
          <w:szCs w:val="20"/>
        </w:rPr>
        <w:t>unnegated</w:t>
      </w:r>
      <w:proofErr w:type="spellEnd"/>
      <w:r w:rsidRPr="00656105">
        <w:rPr>
          <w:rFonts w:asciiTheme="majorHAnsi" w:hAnsiTheme="majorHAnsi" w:cs="Times New Roman"/>
          <w:sz w:val="20"/>
          <w:szCs w:val="20"/>
        </w:rPr>
        <w:t xml:space="preserve"> path for </w:t>
      </w:r>
      <w:r w:rsidRPr="00656105">
        <w:rPr>
          <w:rFonts w:ascii="Arial Narrow" w:hAnsi="Arial Narrow" w:cs="Times New Roman"/>
          <w:sz w:val="18"/>
          <w:szCs w:val="18"/>
        </w:rPr>
        <w:t xml:space="preserve">Person drinks Beverage </w:t>
      </w:r>
      <w:r w:rsidRPr="00656105">
        <w:rPr>
          <w:rFonts w:ascii="Arial Narrow" w:hAnsi="Arial Narrow" w:cs="Times New Roman"/>
          <w:b/>
          <w:sz w:val="18"/>
          <w:szCs w:val="18"/>
        </w:rPr>
        <w:t>that</w:t>
      </w:r>
      <w:r w:rsidRPr="00656105">
        <w:rPr>
          <w:rFonts w:ascii="Arial Narrow" w:hAnsi="Arial Narrow" w:cs="Times New Roman"/>
          <w:sz w:val="18"/>
          <w:szCs w:val="18"/>
        </w:rPr>
        <w:t xml:space="preserve"> is alcoholic</w:t>
      </w:r>
      <w:r w:rsidRPr="00656105">
        <w:rPr>
          <w:rFonts w:asciiTheme="majorHAnsi" w:hAnsiTheme="majorHAnsi" w:cs="Times New Roman"/>
          <w:sz w:val="20"/>
          <w:szCs w:val="20"/>
        </w:rPr>
        <w:t xml:space="preserve">, and then negate it. To add the </w:t>
      </w:r>
      <w:proofErr w:type="spellStart"/>
      <w:r w:rsidRPr="00656105">
        <w:rPr>
          <w:rFonts w:asciiTheme="majorHAnsi" w:hAnsiTheme="majorHAnsi" w:cs="Times New Roman"/>
          <w:sz w:val="20"/>
          <w:szCs w:val="20"/>
        </w:rPr>
        <w:t>unnegated</w:t>
      </w:r>
      <w:proofErr w:type="spellEnd"/>
      <w:r w:rsidRPr="00656105">
        <w:rPr>
          <w:rFonts w:asciiTheme="majorHAnsi" w:hAnsiTheme="majorHAnsi" w:cs="Times New Roman"/>
          <w:sz w:val="20"/>
          <w:szCs w:val="20"/>
        </w:rPr>
        <w:t xml:space="preserve"> path in the Model Browser, right-click </w:t>
      </w:r>
      <w:r w:rsidRPr="00656105">
        <w:rPr>
          <w:rFonts w:ascii="Arial Narrow" w:hAnsi="Arial Narrow" w:cs="Times New Roman"/>
          <w:sz w:val="18"/>
          <w:szCs w:val="18"/>
        </w:rPr>
        <w:t>Teetotaller</w:t>
      </w:r>
      <w:r w:rsidRPr="00656105">
        <w:rPr>
          <w:rFonts w:asciiTheme="majorHAnsi" w:hAnsiTheme="majorHAnsi" w:cs="Times New Roman"/>
          <w:sz w:val="20"/>
          <w:szCs w:val="20"/>
        </w:rPr>
        <w:t xml:space="preserve"> and select </w:t>
      </w:r>
      <w:r w:rsidRPr="00656105">
        <w:rPr>
          <w:rFonts w:ascii="Arial Narrow" w:hAnsi="Arial Narrow" w:cs="Times New Roman"/>
          <w:sz w:val="18"/>
          <w:szCs w:val="18"/>
        </w:rPr>
        <w:t>Add Derivation Rule</w:t>
      </w:r>
      <w:r w:rsidRPr="00656105">
        <w:rPr>
          <w:rFonts w:asciiTheme="majorHAnsi" w:hAnsiTheme="majorHAnsi" w:cs="Times New Roman"/>
          <w:sz w:val="20"/>
          <w:szCs w:val="20"/>
        </w:rPr>
        <w:t xml:space="preserve"> from its context menu. Then select </w:t>
      </w:r>
      <w:r w:rsidRPr="00656105">
        <w:rPr>
          <w:rFonts w:ascii="Arial Narrow" w:hAnsi="Arial Narrow" w:cs="Times New Roman"/>
          <w:sz w:val="18"/>
          <w:szCs w:val="18"/>
        </w:rPr>
        <w:t>Person</w:t>
      </w:r>
      <w:r w:rsidRPr="00656105">
        <w:rPr>
          <w:rFonts w:asciiTheme="majorHAnsi" w:hAnsiTheme="majorHAnsi" w:cs="Times New Roman"/>
          <w:sz w:val="20"/>
          <w:szCs w:val="20"/>
        </w:rPr>
        <w:t xml:space="preserve"> as the root object type, and continue the path by selecting &lt;</w:t>
      </w:r>
      <w:r w:rsidRPr="00656105">
        <w:rPr>
          <w:rFonts w:ascii="Arial Narrow" w:hAnsi="Arial Narrow" w:cs="Times New Roman"/>
          <w:sz w:val="18"/>
          <w:szCs w:val="18"/>
        </w:rPr>
        <w:t>Person&gt; drinks Beverage</w:t>
      </w:r>
      <w:r w:rsidRPr="00656105">
        <w:rPr>
          <w:rFonts w:asciiTheme="majorHAnsi" w:hAnsiTheme="majorHAnsi" w:cs="Times New Roman"/>
          <w:sz w:val="20"/>
          <w:szCs w:val="20"/>
        </w:rPr>
        <w:t xml:space="preserve">. </w:t>
      </w:r>
    </w:p>
    <w:p w:rsidR="0017701C" w:rsidRDefault="0017701C" w:rsidP="004E6C20">
      <w:pPr>
        <w:tabs>
          <w:tab w:val="left" w:pos="1956"/>
        </w:tabs>
        <w:ind w:left="567"/>
        <w:rPr>
          <w:rFonts w:asciiTheme="majorHAnsi" w:hAnsiTheme="majorHAnsi" w:cs="Times New Roman"/>
          <w:sz w:val="20"/>
          <w:szCs w:val="20"/>
        </w:rPr>
      </w:pPr>
    </w:p>
    <w:p w:rsidR="0017701C" w:rsidRDefault="00656105"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88288" behindDoc="1" locked="0" layoutInCell="1" allowOverlap="1" wp14:anchorId="27326D3D" wp14:editId="54957B6D">
            <wp:simplePos x="0" y="0"/>
            <wp:positionH relativeFrom="column">
              <wp:posOffset>671195</wp:posOffset>
            </wp:positionH>
            <wp:positionV relativeFrom="paragraph">
              <wp:posOffset>106680</wp:posOffset>
            </wp:positionV>
            <wp:extent cx="1775460" cy="510540"/>
            <wp:effectExtent l="0" t="0" r="0" b="3810"/>
            <wp:wrapNone/>
            <wp:docPr id="103" name="Picture 1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1775460" cy="51054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789312" behindDoc="1" locked="0" layoutInCell="1" allowOverlap="1" wp14:anchorId="05ACDC45" wp14:editId="538AE41C">
            <wp:simplePos x="0" y="0"/>
            <wp:positionH relativeFrom="column">
              <wp:posOffset>3143885</wp:posOffset>
            </wp:positionH>
            <wp:positionV relativeFrom="paragraph">
              <wp:posOffset>59055</wp:posOffset>
            </wp:positionV>
            <wp:extent cx="1676400" cy="838200"/>
            <wp:effectExtent l="0" t="0" r="0" b="0"/>
            <wp:wrapNone/>
            <wp:docPr id="104" name="Picture 1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1676400" cy="838200"/>
                    </a:xfrm>
                    <a:prstGeom prst="rect">
                      <a:avLst/>
                    </a:prstGeom>
                  </pic:spPr>
                </pic:pic>
              </a:graphicData>
            </a:graphic>
            <wp14:sizeRelH relativeFrom="page">
              <wp14:pctWidth>0</wp14:pctWidth>
            </wp14:sizeRelH>
            <wp14:sizeRelV relativeFrom="page">
              <wp14:pctHeight>0</wp14:pctHeight>
            </wp14:sizeRelV>
          </wp:anchor>
        </w:drawing>
      </w:r>
    </w:p>
    <w:p w:rsidR="0017701C" w:rsidRDefault="0017701C" w:rsidP="004E6C20">
      <w:pPr>
        <w:tabs>
          <w:tab w:val="left" w:pos="1956"/>
        </w:tabs>
        <w:ind w:left="567"/>
        <w:rPr>
          <w:rFonts w:asciiTheme="majorHAnsi" w:hAnsiTheme="majorHAnsi" w:cs="Times New Roman"/>
          <w:sz w:val="20"/>
          <w:szCs w:val="20"/>
        </w:rPr>
      </w:pPr>
    </w:p>
    <w:p w:rsidR="0017701C" w:rsidRDefault="00656105"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17701C" w:rsidRDefault="0017701C" w:rsidP="004E6C20">
      <w:pPr>
        <w:tabs>
          <w:tab w:val="left" w:pos="1956"/>
        </w:tabs>
        <w:ind w:left="567"/>
        <w:rPr>
          <w:rFonts w:asciiTheme="majorHAnsi" w:hAnsiTheme="majorHAnsi" w:cs="Times New Roman"/>
          <w:sz w:val="20"/>
          <w:szCs w:val="20"/>
        </w:rPr>
      </w:pPr>
    </w:p>
    <w:p w:rsidR="0017701C" w:rsidRDefault="0017701C" w:rsidP="004E6C20">
      <w:pPr>
        <w:tabs>
          <w:tab w:val="left" w:pos="1956"/>
        </w:tabs>
        <w:ind w:left="567"/>
        <w:rPr>
          <w:rFonts w:asciiTheme="majorHAnsi" w:hAnsiTheme="majorHAnsi" w:cs="Times New Roman"/>
          <w:sz w:val="20"/>
          <w:szCs w:val="20"/>
        </w:rPr>
      </w:pPr>
    </w:p>
    <w:p w:rsidR="0017701C" w:rsidRDefault="00656105"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Lucida Sans Unicode" w:hAnsi="Lucida Sans Unicode" w:cs="Lucida Sans Unicode"/>
        </w:rPr>
        <w:t>⇩</w:t>
      </w:r>
    </w:p>
    <w:p w:rsidR="0017701C" w:rsidRDefault="0017701C" w:rsidP="004E6C20">
      <w:pPr>
        <w:tabs>
          <w:tab w:val="left" w:pos="1956"/>
        </w:tabs>
        <w:ind w:left="567"/>
        <w:rPr>
          <w:rFonts w:asciiTheme="majorHAnsi" w:hAnsiTheme="majorHAnsi" w:cs="Times New Roman"/>
          <w:sz w:val="20"/>
          <w:szCs w:val="20"/>
        </w:rPr>
      </w:pPr>
    </w:p>
    <w:p w:rsidR="0017701C" w:rsidRDefault="00656105"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90336" behindDoc="1" locked="0" layoutInCell="1" allowOverlap="1" wp14:anchorId="125DE3FC" wp14:editId="36FFFDE9">
            <wp:simplePos x="0" y="0"/>
            <wp:positionH relativeFrom="column">
              <wp:posOffset>3145253</wp:posOffset>
            </wp:positionH>
            <wp:positionV relativeFrom="paragraph">
              <wp:posOffset>10160</wp:posOffset>
            </wp:positionV>
            <wp:extent cx="2263140" cy="883920"/>
            <wp:effectExtent l="0" t="0" r="3810" b="0"/>
            <wp:wrapNone/>
            <wp:docPr id="106" name="Picture 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2263140" cy="883920"/>
                    </a:xfrm>
                    <a:prstGeom prst="rect">
                      <a:avLst/>
                    </a:prstGeom>
                  </pic:spPr>
                </pic:pic>
              </a:graphicData>
            </a:graphic>
            <wp14:sizeRelH relativeFrom="page">
              <wp14:pctWidth>0</wp14:pctWidth>
            </wp14:sizeRelH>
            <wp14:sizeRelV relativeFrom="page">
              <wp14:pctHeight>0</wp14:pctHeight>
            </wp14:sizeRelV>
          </wp:anchor>
        </w:drawing>
      </w:r>
    </w:p>
    <w:p w:rsidR="0017701C" w:rsidRDefault="0017701C" w:rsidP="004E6C20">
      <w:pPr>
        <w:tabs>
          <w:tab w:val="left" w:pos="1956"/>
        </w:tabs>
        <w:ind w:left="567"/>
        <w:rPr>
          <w:rFonts w:asciiTheme="majorHAnsi" w:hAnsiTheme="majorHAnsi" w:cs="Times New Roman"/>
          <w:sz w:val="20"/>
          <w:szCs w:val="20"/>
        </w:rPr>
      </w:pPr>
    </w:p>
    <w:p w:rsidR="0017701C" w:rsidRDefault="0017701C" w:rsidP="004E6C20">
      <w:pPr>
        <w:tabs>
          <w:tab w:val="left" w:pos="1956"/>
        </w:tabs>
        <w:ind w:left="567"/>
        <w:rPr>
          <w:rFonts w:asciiTheme="majorHAnsi" w:hAnsiTheme="majorHAnsi" w:cs="Times New Roman"/>
          <w:sz w:val="20"/>
          <w:szCs w:val="20"/>
        </w:rPr>
      </w:pPr>
    </w:p>
    <w:p w:rsidR="0017701C" w:rsidRDefault="0017701C" w:rsidP="004E6C20">
      <w:pPr>
        <w:tabs>
          <w:tab w:val="left" w:pos="1956"/>
        </w:tabs>
        <w:ind w:left="567"/>
        <w:rPr>
          <w:rFonts w:asciiTheme="majorHAnsi" w:hAnsiTheme="majorHAnsi" w:cs="Times New Roman"/>
          <w:sz w:val="20"/>
          <w:szCs w:val="20"/>
        </w:rPr>
      </w:pPr>
    </w:p>
    <w:p w:rsidR="0017701C" w:rsidRDefault="0017701C" w:rsidP="004E6C20">
      <w:pPr>
        <w:tabs>
          <w:tab w:val="left" w:pos="1956"/>
        </w:tabs>
        <w:ind w:left="567"/>
        <w:rPr>
          <w:rFonts w:asciiTheme="majorHAnsi" w:hAnsiTheme="majorHAnsi" w:cs="Times New Roman"/>
          <w:sz w:val="20"/>
          <w:szCs w:val="20"/>
        </w:rPr>
      </w:pPr>
    </w:p>
    <w:p w:rsidR="00743670" w:rsidRDefault="00743670" w:rsidP="004E6C20">
      <w:pPr>
        <w:tabs>
          <w:tab w:val="left" w:pos="1956"/>
        </w:tabs>
        <w:ind w:left="567"/>
        <w:rPr>
          <w:rFonts w:asciiTheme="majorHAnsi" w:hAnsiTheme="majorHAnsi" w:cs="Times New Roman"/>
          <w:sz w:val="20"/>
          <w:szCs w:val="20"/>
        </w:rPr>
      </w:pPr>
    </w:p>
    <w:p w:rsidR="00F1485B" w:rsidRDefault="00656105" w:rsidP="00656105">
      <w:pPr>
        <w:tabs>
          <w:tab w:val="left" w:pos="1956"/>
        </w:tabs>
        <w:ind w:left="567"/>
        <w:rPr>
          <w:rFonts w:asciiTheme="majorHAnsi" w:hAnsiTheme="majorHAnsi" w:cs="Times New Roman"/>
          <w:sz w:val="20"/>
          <w:szCs w:val="20"/>
        </w:rPr>
      </w:pPr>
      <w:r>
        <w:rPr>
          <w:rFonts w:asciiTheme="majorHAnsi" w:hAnsiTheme="majorHAnsi" w:cs="Times New Roman"/>
          <w:sz w:val="20"/>
          <w:szCs w:val="20"/>
        </w:rPr>
        <w:lastRenderedPageBreak/>
        <w:t>Now</w:t>
      </w:r>
      <w:r w:rsidRPr="00656105">
        <w:rPr>
          <w:rFonts w:asciiTheme="majorHAnsi" w:hAnsiTheme="majorHAnsi" w:cs="Times New Roman"/>
          <w:sz w:val="20"/>
          <w:szCs w:val="20"/>
        </w:rPr>
        <w:t xml:space="preserve"> select the </w:t>
      </w:r>
      <w:r w:rsidRPr="00656105">
        <w:rPr>
          <w:rFonts w:ascii="Arial Narrow" w:hAnsi="Arial Narrow" w:cs="Times New Roman"/>
          <w:sz w:val="18"/>
          <w:szCs w:val="18"/>
        </w:rPr>
        <w:t>Beverage</w:t>
      </w:r>
      <w:r w:rsidRPr="00656105">
        <w:rPr>
          <w:rFonts w:asciiTheme="majorHAnsi" w:hAnsiTheme="majorHAnsi" w:cs="Times New Roman"/>
          <w:sz w:val="20"/>
          <w:szCs w:val="20"/>
        </w:rPr>
        <w:t xml:space="preserve"> role in the drinks fact type, open its drop-down list, and select </w:t>
      </w:r>
      <w:r w:rsidRPr="00656105">
        <w:rPr>
          <w:rFonts w:ascii="Arial Narrow" w:hAnsi="Arial Narrow" w:cs="Times New Roman"/>
          <w:sz w:val="18"/>
          <w:szCs w:val="18"/>
        </w:rPr>
        <w:t>&lt;Beverage&gt; is alcoholic</w:t>
      </w:r>
      <w:r w:rsidRPr="00656105">
        <w:rPr>
          <w:rFonts w:asciiTheme="majorHAnsi" w:hAnsiTheme="majorHAnsi" w:cs="Times New Roman"/>
          <w:sz w:val="20"/>
          <w:szCs w:val="20"/>
        </w:rPr>
        <w:t xml:space="preserve">. </w:t>
      </w:r>
    </w:p>
    <w:p w:rsidR="00743670" w:rsidRDefault="00F1485B"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92384" behindDoc="1" locked="0" layoutInCell="1" allowOverlap="1" wp14:anchorId="15BC9270" wp14:editId="7E4A8E67">
            <wp:simplePos x="0" y="0"/>
            <wp:positionH relativeFrom="column">
              <wp:posOffset>2910840</wp:posOffset>
            </wp:positionH>
            <wp:positionV relativeFrom="paragraph">
              <wp:posOffset>83185</wp:posOffset>
            </wp:positionV>
            <wp:extent cx="2438400" cy="1463040"/>
            <wp:effectExtent l="0" t="0" r="0" b="3810"/>
            <wp:wrapNone/>
            <wp:docPr id="108" name="Picture 1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438400" cy="1463040"/>
                    </a:xfrm>
                    <a:prstGeom prst="rect">
                      <a:avLst/>
                    </a:prstGeom>
                  </pic:spPr>
                </pic:pic>
              </a:graphicData>
            </a:graphic>
            <wp14:sizeRelH relativeFrom="page">
              <wp14:pctWidth>0</wp14:pctWidth>
            </wp14:sizeRelH>
            <wp14:sizeRelV relativeFrom="page">
              <wp14:pctHeight>0</wp14:pctHeight>
            </wp14:sizeRelV>
          </wp:anchor>
        </w:drawing>
      </w:r>
    </w:p>
    <w:p w:rsidR="00743670" w:rsidRDefault="00743670" w:rsidP="004E6C20">
      <w:pPr>
        <w:tabs>
          <w:tab w:val="left" w:pos="1956"/>
        </w:tabs>
        <w:ind w:left="567"/>
        <w:rPr>
          <w:rFonts w:asciiTheme="majorHAnsi" w:hAnsiTheme="majorHAnsi" w:cs="Times New Roman"/>
          <w:sz w:val="20"/>
          <w:szCs w:val="20"/>
        </w:rPr>
      </w:pPr>
    </w:p>
    <w:p w:rsidR="00743670" w:rsidRDefault="00F1485B"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91360" behindDoc="1" locked="0" layoutInCell="1" allowOverlap="1" wp14:anchorId="0D45FCB5" wp14:editId="50FC65D3">
            <wp:simplePos x="0" y="0"/>
            <wp:positionH relativeFrom="column">
              <wp:posOffset>431165</wp:posOffset>
            </wp:positionH>
            <wp:positionV relativeFrom="paragraph">
              <wp:posOffset>27940</wp:posOffset>
            </wp:positionV>
            <wp:extent cx="2072640" cy="876300"/>
            <wp:effectExtent l="0" t="0" r="3810" b="0"/>
            <wp:wrapNone/>
            <wp:docPr id="107" name="Picture 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2072640" cy="876300"/>
                    </a:xfrm>
                    <a:prstGeom prst="rect">
                      <a:avLst/>
                    </a:prstGeom>
                  </pic:spPr>
                </pic:pic>
              </a:graphicData>
            </a:graphic>
            <wp14:sizeRelH relativeFrom="page">
              <wp14:pctWidth>0</wp14:pctWidth>
            </wp14:sizeRelH>
            <wp14:sizeRelV relativeFrom="page">
              <wp14:pctHeight>0</wp14:pctHeight>
            </wp14:sizeRelV>
          </wp:anchor>
        </w:drawing>
      </w:r>
    </w:p>
    <w:p w:rsidR="00743670" w:rsidRDefault="00743670" w:rsidP="004E6C20">
      <w:pPr>
        <w:tabs>
          <w:tab w:val="left" w:pos="1956"/>
        </w:tabs>
        <w:ind w:left="567"/>
        <w:rPr>
          <w:rFonts w:asciiTheme="majorHAnsi" w:hAnsiTheme="majorHAnsi" w:cs="Times New Roman"/>
          <w:sz w:val="20"/>
          <w:szCs w:val="20"/>
        </w:rPr>
      </w:pPr>
    </w:p>
    <w:p w:rsidR="00743670" w:rsidRDefault="00743670" w:rsidP="004E6C20">
      <w:pPr>
        <w:tabs>
          <w:tab w:val="left" w:pos="1956"/>
        </w:tabs>
        <w:ind w:left="567"/>
        <w:rPr>
          <w:rFonts w:asciiTheme="majorHAnsi" w:hAnsiTheme="majorHAnsi" w:cs="Times New Roman"/>
          <w:sz w:val="20"/>
          <w:szCs w:val="20"/>
        </w:rPr>
      </w:pPr>
    </w:p>
    <w:p w:rsidR="00743670" w:rsidRDefault="00F1485B"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743670" w:rsidRDefault="00743670" w:rsidP="004E6C20">
      <w:pPr>
        <w:tabs>
          <w:tab w:val="left" w:pos="1956"/>
        </w:tabs>
        <w:ind w:left="567"/>
        <w:rPr>
          <w:rFonts w:asciiTheme="majorHAnsi" w:hAnsiTheme="majorHAnsi" w:cs="Times New Roman"/>
          <w:sz w:val="20"/>
          <w:szCs w:val="20"/>
        </w:rPr>
      </w:pPr>
    </w:p>
    <w:p w:rsidR="00743670" w:rsidRDefault="00743670" w:rsidP="004E6C20">
      <w:pPr>
        <w:tabs>
          <w:tab w:val="left" w:pos="1956"/>
        </w:tabs>
        <w:ind w:left="567"/>
        <w:rPr>
          <w:rFonts w:asciiTheme="majorHAnsi" w:hAnsiTheme="majorHAnsi" w:cs="Times New Roman"/>
          <w:sz w:val="20"/>
          <w:szCs w:val="20"/>
        </w:rPr>
      </w:pPr>
    </w:p>
    <w:p w:rsidR="00743670" w:rsidRDefault="00743670" w:rsidP="004E6C20">
      <w:pPr>
        <w:tabs>
          <w:tab w:val="left" w:pos="1956"/>
        </w:tabs>
        <w:ind w:left="567"/>
        <w:rPr>
          <w:rFonts w:asciiTheme="majorHAnsi" w:hAnsiTheme="majorHAnsi" w:cs="Times New Roman"/>
          <w:sz w:val="20"/>
          <w:szCs w:val="20"/>
        </w:rPr>
      </w:pPr>
    </w:p>
    <w:p w:rsidR="00743670" w:rsidRDefault="00743670" w:rsidP="004E6C20">
      <w:pPr>
        <w:tabs>
          <w:tab w:val="left" w:pos="1956"/>
        </w:tabs>
        <w:ind w:left="567"/>
        <w:rPr>
          <w:rFonts w:asciiTheme="majorHAnsi" w:hAnsiTheme="majorHAnsi" w:cs="Times New Roman"/>
          <w:sz w:val="20"/>
          <w:szCs w:val="20"/>
        </w:rPr>
      </w:pPr>
    </w:p>
    <w:p w:rsidR="00F1485B" w:rsidRPr="00656105" w:rsidRDefault="00F1485B" w:rsidP="00F1485B">
      <w:pPr>
        <w:tabs>
          <w:tab w:val="left" w:pos="1956"/>
        </w:tabs>
        <w:ind w:left="567"/>
        <w:rPr>
          <w:rFonts w:asciiTheme="majorHAnsi" w:hAnsiTheme="majorHAnsi" w:cs="Times New Roman"/>
          <w:sz w:val="20"/>
          <w:szCs w:val="20"/>
        </w:rPr>
      </w:pPr>
      <w:r w:rsidRPr="00656105">
        <w:rPr>
          <w:rFonts w:asciiTheme="majorHAnsi" w:hAnsiTheme="majorHAnsi" w:cs="Times New Roman"/>
          <w:sz w:val="20"/>
          <w:szCs w:val="20"/>
        </w:rPr>
        <w:t xml:space="preserve">That completes the </w:t>
      </w:r>
      <w:proofErr w:type="spellStart"/>
      <w:r w:rsidRPr="00656105">
        <w:rPr>
          <w:rFonts w:asciiTheme="majorHAnsi" w:hAnsiTheme="majorHAnsi" w:cs="Times New Roman"/>
          <w:sz w:val="20"/>
          <w:szCs w:val="20"/>
        </w:rPr>
        <w:t>unnegated</w:t>
      </w:r>
      <w:proofErr w:type="spellEnd"/>
      <w:r w:rsidRPr="00656105">
        <w:rPr>
          <w:rFonts w:asciiTheme="majorHAnsi" w:hAnsiTheme="majorHAnsi" w:cs="Times New Roman"/>
          <w:sz w:val="20"/>
          <w:szCs w:val="20"/>
        </w:rPr>
        <w:t xml:space="preserve"> path. You can see that the Beverage roles are correlated (joined), because the</w:t>
      </w:r>
      <w:r>
        <w:rPr>
          <w:rFonts w:asciiTheme="majorHAnsi" w:hAnsiTheme="majorHAnsi" w:cs="Times New Roman"/>
          <w:sz w:val="20"/>
          <w:szCs w:val="20"/>
        </w:rPr>
        <w:t>ir</w:t>
      </w:r>
      <w:r w:rsidRPr="00656105">
        <w:rPr>
          <w:rFonts w:asciiTheme="majorHAnsi" w:hAnsiTheme="majorHAnsi" w:cs="Times New Roman"/>
          <w:sz w:val="20"/>
          <w:szCs w:val="20"/>
        </w:rPr>
        <w:t xml:space="preserve"> </w:t>
      </w:r>
      <w:r>
        <w:rPr>
          <w:rFonts w:asciiTheme="majorHAnsi" w:hAnsiTheme="majorHAnsi" w:cs="Times New Roman"/>
          <w:sz w:val="20"/>
          <w:szCs w:val="20"/>
        </w:rPr>
        <w:t xml:space="preserve">object variables are </w:t>
      </w:r>
      <w:r w:rsidRPr="00656105">
        <w:rPr>
          <w:rFonts w:asciiTheme="majorHAnsi" w:hAnsiTheme="majorHAnsi" w:cs="Times New Roman"/>
          <w:sz w:val="20"/>
          <w:szCs w:val="20"/>
        </w:rPr>
        <w:t>display</w:t>
      </w:r>
      <w:r>
        <w:rPr>
          <w:rFonts w:asciiTheme="majorHAnsi" w:hAnsiTheme="majorHAnsi" w:cs="Times New Roman"/>
          <w:sz w:val="20"/>
          <w:szCs w:val="20"/>
        </w:rPr>
        <w:t xml:space="preserve">ed </w:t>
      </w:r>
      <w:r w:rsidRPr="00656105">
        <w:rPr>
          <w:rFonts w:asciiTheme="majorHAnsi" w:hAnsiTheme="majorHAnsi" w:cs="Times New Roman"/>
          <w:sz w:val="20"/>
          <w:szCs w:val="20"/>
        </w:rPr>
        <w:t>with the same suffix (</w:t>
      </w:r>
      <w:r w:rsidRPr="00656105">
        <w:rPr>
          <w:rFonts w:ascii="Arial Narrow" w:hAnsi="Arial Narrow" w:cs="Times New Roman"/>
          <w:sz w:val="18"/>
          <w:szCs w:val="18"/>
        </w:rPr>
        <w:t>Beverage#1</w:t>
      </w:r>
      <w:r w:rsidRPr="00656105">
        <w:rPr>
          <w:rFonts w:asciiTheme="majorHAnsi" w:hAnsiTheme="majorHAnsi" w:cs="Times New Roman"/>
          <w:sz w:val="20"/>
          <w:szCs w:val="20"/>
        </w:rPr>
        <w:t>).</w:t>
      </w:r>
    </w:p>
    <w:p w:rsidR="00743670" w:rsidRDefault="00743670" w:rsidP="004E6C20">
      <w:pPr>
        <w:tabs>
          <w:tab w:val="left" w:pos="1956"/>
        </w:tabs>
        <w:ind w:left="567"/>
        <w:rPr>
          <w:rFonts w:asciiTheme="majorHAnsi" w:hAnsiTheme="majorHAnsi" w:cs="Times New Roman"/>
          <w:sz w:val="20"/>
          <w:szCs w:val="20"/>
        </w:rPr>
      </w:pPr>
    </w:p>
    <w:p w:rsidR="001D3405" w:rsidRDefault="001D3405"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93408" behindDoc="0" locked="0" layoutInCell="1" allowOverlap="1" wp14:anchorId="6050FDA0" wp14:editId="1E1ECBA7">
            <wp:simplePos x="0" y="0"/>
            <wp:positionH relativeFrom="column">
              <wp:posOffset>1711325</wp:posOffset>
            </wp:positionH>
            <wp:positionV relativeFrom="paragraph">
              <wp:posOffset>9525</wp:posOffset>
            </wp:positionV>
            <wp:extent cx="1912620" cy="601980"/>
            <wp:effectExtent l="0" t="0" r="0" b="7620"/>
            <wp:wrapSquare wrapText="bothSides"/>
            <wp:docPr id="109" name="Picture 1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1912620" cy="601980"/>
                    </a:xfrm>
                    <a:prstGeom prst="rect">
                      <a:avLst/>
                    </a:prstGeom>
                  </pic:spPr>
                </pic:pic>
              </a:graphicData>
            </a:graphic>
            <wp14:sizeRelH relativeFrom="page">
              <wp14:pctWidth>0</wp14:pctWidth>
            </wp14:sizeRelH>
            <wp14:sizeRelV relativeFrom="page">
              <wp14:pctHeight>0</wp14:pctHeight>
            </wp14:sizeRelV>
          </wp:anchor>
        </w:drawing>
      </w:r>
    </w:p>
    <w:p w:rsidR="001D3405" w:rsidRDefault="001D3405" w:rsidP="004E6C20">
      <w:pPr>
        <w:tabs>
          <w:tab w:val="left" w:pos="1956"/>
        </w:tabs>
        <w:ind w:left="567"/>
        <w:rPr>
          <w:rFonts w:asciiTheme="majorHAnsi" w:hAnsiTheme="majorHAnsi" w:cs="Times New Roman"/>
          <w:sz w:val="20"/>
          <w:szCs w:val="20"/>
        </w:rPr>
      </w:pPr>
    </w:p>
    <w:p w:rsidR="001D3405" w:rsidRDefault="001D3405" w:rsidP="004E6C20">
      <w:pPr>
        <w:tabs>
          <w:tab w:val="left" w:pos="1956"/>
        </w:tabs>
        <w:ind w:left="567"/>
        <w:rPr>
          <w:rFonts w:asciiTheme="majorHAnsi" w:hAnsiTheme="majorHAnsi" w:cs="Times New Roman"/>
          <w:sz w:val="20"/>
          <w:szCs w:val="20"/>
        </w:rPr>
      </w:pPr>
    </w:p>
    <w:p w:rsidR="001D3405" w:rsidRDefault="001D3405" w:rsidP="004E6C20">
      <w:pPr>
        <w:tabs>
          <w:tab w:val="left" w:pos="1956"/>
        </w:tabs>
        <w:ind w:left="567"/>
        <w:rPr>
          <w:rFonts w:asciiTheme="majorHAnsi" w:hAnsiTheme="majorHAnsi" w:cs="Times New Roman"/>
          <w:sz w:val="20"/>
          <w:szCs w:val="20"/>
        </w:rPr>
      </w:pPr>
    </w:p>
    <w:p w:rsidR="00743670" w:rsidRDefault="00743670" w:rsidP="004E6C20">
      <w:pPr>
        <w:tabs>
          <w:tab w:val="left" w:pos="1956"/>
        </w:tabs>
        <w:ind w:left="567"/>
        <w:rPr>
          <w:rFonts w:asciiTheme="majorHAnsi" w:hAnsiTheme="majorHAnsi" w:cs="Times New Roman"/>
          <w:sz w:val="20"/>
          <w:szCs w:val="20"/>
        </w:rPr>
      </w:pPr>
    </w:p>
    <w:p w:rsidR="003B16DF" w:rsidRPr="003B16DF" w:rsidRDefault="003B16DF" w:rsidP="003B16DF">
      <w:pPr>
        <w:tabs>
          <w:tab w:val="left" w:pos="1956"/>
        </w:tabs>
        <w:ind w:left="567"/>
        <w:rPr>
          <w:rFonts w:asciiTheme="majorHAnsi" w:hAnsiTheme="majorHAnsi" w:cs="Times New Roman"/>
          <w:sz w:val="20"/>
          <w:szCs w:val="20"/>
        </w:rPr>
      </w:pPr>
      <w:r w:rsidRPr="003B16DF">
        <w:rPr>
          <w:rFonts w:asciiTheme="majorHAnsi" w:hAnsiTheme="majorHAnsi" w:cs="Times New Roman"/>
          <w:sz w:val="20"/>
          <w:szCs w:val="20"/>
        </w:rPr>
        <w:t>To negate the path below Person, select the first fact type in the path (</w:t>
      </w:r>
      <w:r w:rsidRPr="003B16DF">
        <w:rPr>
          <w:rFonts w:ascii="Arial Narrow" w:hAnsi="Arial Narrow" w:cs="Times New Roman"/>
          <w:sz w:val="18"/>
          <w:szCs w:val="18"/>
        </w:rPr>
        <w:t>Person#1 drinks Beverage</w:t>
      </w:r>
      <w:r>
        <w:rPr>
          <w:rFonts w:ascii="Arial Narrow" w:hAnsi="Arial Narrow" w:cs="Times New Roman"/>
          <w:sz w:val="18"/>
          <w:szCs w:val="18"/>
        </w:rPr>
        <w:t>#1</w:t>
      </w:r>
      <w:r w:rsidRPr="003B16DF">
        <w:rPr>
          <w:rFonts w:asciiTheme="majorHAnsi" w:hAnsiTheme="majorHAnsi" w:cs="Times New Roman"/>
          <w:sz w:val="20"/>
          <w:szCs w:val="20"/>
        </w:rPr>
        <w:t xml:space="preserve">), and in the Properties </w:t>
      </w:r>
      <w:r>
        <w:rPr>
          <w:rFonts w:asciiTheme="majorHAnsi" w:hAnsiTheme="majorHAnsi" w:cs="Times New Roman"/>
          <w:sz w:val="20"/>
          <w:szCs w:val="20"/>
        </w:rPr>
        <w:t>w</w:t>
      </w:r>
      <w:r w:rsidRPr="003B16DF">
        <w:rPr>
          <w:rFonts w:asciiTheme="majorHAnsi" w:hAnsiTheme="majorHAnsi" w:cs="Times New Roman"/>
          <w:sz w:val="20"/>
          <w:szCs w:val="20"/>
        </w:rPr>
        <w:t xml:space="preserve">indow toggle its </w:t>
      </w:r>
      <w:proofErr w:type="spellStart"/>
      <w:r w:rsidRPr="003B16DF">
        <w:rPr>
          <w:rFonts w:ascii="Arial Narrow" w:hAnsi="Arial Narrow" w:cs="Times New Roman"/>
          <w:sz w:val="18"/>
          <w:szCs w:val="18"/>
        </w:rPr>
        <w:t>IsNegated</w:t>
      </w:r>
      <w:proofErr w:type="spellEnd"/>
      <w:r w:rsidRPr="003B16DF">
        <w:rPr>
          <w:rFonts w:asciiTheme="majorHAnsi" w:hAnsiTheme="majorHAnsi" w:cs="Times New Roman"/>
          <w:sz w:val="20"/>
          <w:szCs w:val="20"/>
        </w:rPr>
        <w:t xml:space="preserve"> setting to True.</w:t>
      </w:r>
    </w:p>
    <w:p w:rsidR="00743670" w:rsidRDefault="003B16DF"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95456" behindDoc="1" locked="0" layoutInCell="1" allowOverlap="1" wp14:anchorId="795DC1AB" wp14:editId="1CDBB336">
            <wp:simplePos x="0" y="0"/>
            <wp:positionH relativeFrom="column">
              <wp:posOffset>2887345</wp:posOffset>
            </wp:positionH>
            <wp:positionV relativeFrom="paragraph">
              <wp:posOffset>158897</wp:posOffset>
            </wp:positionV>
            <wp:extent cx="2529840" cy="1021080"/>
            <wp:effectExtent l="0" t="0" r="3810" b="7620"/>
            <wp:wrapNone/>
            <wp:docPr id="111" name="Picture 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529840" cy="1021080"/>
                    </a:xfrm>
                    <a:prstGeom prst="rect">
                      <a:avLst/>
                    </a:prstGeom>
                  </pic:spPr>
                </pic:pic>
              </a:graphicData>
            </a:graphic>
            <wp14:sizeRelH relativeFrom="page">
              <wp14:pctWidth>0</wp14:pctWidth>
            </wp14:sizeRelH>
            <wp14:sizeRelV relativeFrom="page">
              <wp14:pctHeight>0</wp14:pctHeight>
            </wp14:sizeRelV>
          </wp:anchor>
        </w:drawing>
      </w:r>
    </w:p>
    <w:p w:rsidR="00743670" w:rsidRDefault="003B16DF"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94432" behindDoc="1" locked="0" layoutInCell="1" allowOverlap="1" wp14:anchorId="3376DC49" wp14:editId="71EDA2CD">
            <wp:simplePos x="0" y="0"/>
            <wp:positionH relativeFrom="column">
              <wp:posOffset>518795</wp:posOffset>
            </wp:positionH>
            <wp:positionV relativeFrom="paragraph">
              <wp:posOffset>106484</wp:posOffset>
            </wp:positionV>
            <wp:extent cx="1943100" cy="579120"/>
            <wp:effectExtent l="0" t="0" r="0" b="0"/>
            <wp:wrapNone/>
            <wp:docPr id="110" name="Picture 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1943100" cy="579120"/>
                    </a:xfrm>
                    <a:prstGeom prst="rect">
                      <a:avLst/>
                    </a:prstGeom>
                  </pic:spPr>
                </pic:pic>
              </a:graphicData>
            </a:graphic>
            <wp14:sizeRelH relativeFrom="page">
              <wp14:pctWidth>0</wp14:pctWidth>
            </wp14:sizeRelH>
            <wp14:sizeRelV relativeFrom="page">
              <wp14:pctHeight>0</wp14:pctHeight>
            </wp14:sizeRelV>
          </wp:anchor>
        </w:drawing>
      </w:r>
    </w:p>
    <w:p w:rsidR="00743670" w:rsidRDefault="00743670" w:rsidP="004E6C20">
      <w:pPr>
        <w:tabs>
          <w:tab w:val="left" w:pos="1956"/>
        </w:tabs>
        <w:ind w:left="567"/>
        <w:rPr>
          <w:rFonts w:asciiTheme="majorHAnsi" w:hAnsiTheme="majorHAnsi" w:cs="Times New Roman"/>
          <w:sz w:val="20"/>
          <w:szCs w:val="20"/>
        </w:rPr>
      </w:pPr>
    </w:p>
    <w:p w:rsidR="00743670" w:rsidRDefault="003B16DF"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743670" w:rsidRDefault="00743670" w:rsidP="004E6C20">
      <w:pPr>
        <w:tabs>
          <w:tab w:val="left" w:pos="1956"/>
        </w:tabs>
        <w:ind w:left="567"/>
        <w:rPr>
          <w:rFonts w:asciiTheme="majorHAnsi" w:hAnsiTheme="majorHAnsi" w:cs="Times New Roman"/>
          <w:sz w:val="20"/>
          <w:szCs w:val="20"/>
        </w:rPr>
      </w:pPr>
    </w:p>
    <w:p w:rsidR="00743670" w:rsidRDefault="00743670" w:rsidP="004E6C20">
      <w:pPr>
        <w:tabs>
          <w:tab w:val="left" w:pos="1956"/>
        </w:tabs>
        <w:ind w:left="567"/>
        <w:rPr>
          <w:rFonts w:asciiTheme="majorHAnsi" w:hAnsiTheme="majorHAnsi" w:cs="Times New Roman"/>
          <w:sz w:val="20"/>
          <w:szCs w:val="20"/>
        </w:rPr>
      </w:pPr>
    </w:p>
    <w:p w:rsidR="00743670" w:rsidRDefault="00743670" w:rsidP="004E6C20">
      <w:pPr>
        <w:tabs>
          <w:tab w:val="left" w:pos="1956"/>
        </w:tabs>
        <w:ind w:left="567"/>
        <w:rPr>
          <w:rFonts w:asciiTheme="majorHAnsi" w:hAnsiTheme="majorHAnsi" w:cs="Times New Roman"/>
          <w:sz w:val="20"/>
          <w:szCs w:val="20"/>
        </w:rPr>
      </w:pPr>
    </w:p>
    <w:p w:rsidR="003B16DF" w:rsidRDefault="003B16DF" w:rsidP="004E6C20">
      <w:pPr>
        <w:tabs>
          <w:tab w:val="left" w:pos="1956"/>
        </w:tabs>
        <w:ind w:left="567"/>
        <w:rPr>
          <w:rFonts w:asciiTheme="majorHAnsi" w:hAnsiTheme="majorHAnsi" w:cs="Times New Roman"/>
          <w:sz w:val="20"/>
          <w:szCs w:val="20"/>
        </w:rPr>
      </w:pPr>
    </w:p>
    <w:p w:rsidR="00743670" w:rsidRDefault="003B16DF" w:rsidP="004E6C20">
      <w:pPr>
        <w:tabs>
          <w:tab w:val="left" w:pos="1956"/>
        </w:tabs>
        <w:ind w:left="567"/>
        <w:rPr>
          <w:rFonts w:asciiTheme="majorHAnsi" w:hAnsiTheme="majorHAnsi" w:cs="Times New Roman"/>
          <w:sz w:val="20"/>
          <w:szCs w:val="20"/>
        </w:rPr>
      </w:pPr>
      <w:r w:rsidRPr="003B16DF">
        <w:rPr>
          <w:rFonts w:asciiTheme="majorHAnsi" w:hAnsiTheme="majorHAnsi" w:cs="Times New Roman"/>
          <w:sz w:val="20"/>
          <w:szCs w:val="20"/>
        </w:rPr>
        <w:t>That completes the derivation path, which displays as shown</w:t>
      </w:r>
      <w:r>
        <w:rPr>
          <w:rFonts w:asciiTheme="majorHAnsi" w:hAnsiTheme="majorHAnsi" w:cs="Times New Roman"/>
          <w:sz w:val="20"/>
          <w:szCs w:val="20"/>
        </w:rPr>
        <w:t>.</w:t>
      </w:r>
    </w:p>
    <w:p w:rsidR="00743670" w:rsidRDefault="00743670" w:rsidP="004E6C20">
      <w:pPr>
        <w:tabs>
          <w:tab w:val="left" w:pos="1956"/>
        </w:tabs>
        <w:ind w:left="567"/>
        <w:rPr>
          <w:rFonts w:asciiTheme="majorHAnsi" w:hAnsiTheme="majorHAnsi" w:cs="Times New Roman"/>
          <w:sz w:val="20"/>
          <w:szCs w:val="20"/>
        </w:rPr>
      </w:pPr>
    </w:p>
    <w:p w:rsidR="001D3405" w:rsidRDefault="001D3405"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96480" behindDoc="1" locked="0" layoutInCell="1" allowOverlap="1" wp14:anchorId="0D11DF58" wp14:editId="01B1EDCB">
            <wp:simplePos x="0" y="0"/>
            <wp:positionH relativeFrom="column">
              <wp:posOffset>1628775</wp:posOffset>
            </wp:positionH>
            <wp:positionV relativeFrom="paragraph">
              <wp:posOffset>34290</wp:posOffset>
            </wp:positionV>
            <wp:extent cx="2095500" cy="594360"/>
            <wp:effectExtent l="0" t="0" r="0" b="0"/>
            <wp:wrapSquare wrapText="bothSides"/>
            <wp:docPr id="112" name="Picture 1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2095500" cy="594360"/>
                    </a:xfrm>
                    <a:prstGeom prst="rect">
                      <a:avLst/>
                    </a:prstGeom>
                  </pic:spPr>
                </pic:pic>
              </a:graphicData>
            </a:graphic>
            <wp14:sizeRelH relativeFrom="page">
              <wp14:pctWidth>0</wp14:pctWidth>
            </wp14:sizeRelH>
            <wp14:sizeRelV relativeFrom="page">
              <wp14:pctHeight>0</wp14:pctHeight>
            </wp14:sizeRelV>
          </wp:anchor>
        </w:drawing>
      </w:r>
    </w:p>
    <w:p w:rsidR="001D3405" w:rsidRDefault="001D3405" w:rsidP="004E6C20">
      <w:pPr>
        <w:tabs>
          <w:tab w:val="left" w:pos="1956"/>
        </w:tabs>
        <w:ind w:left="567"/>
        <w:rPr>
          <w:rFonts w:asciiTheme="majorHAnsi" w:hAnsiTheme="majorHAnsi" w:cs="Times New Roman"/>
          <w:sz w:val="20"/>
          <w:szCs w:val="20"/>
        </w:rPr>
      </w:pPr>
    </w:p>
    <w:p w:rsidR="001D3405" w:rsidRDefault="001D3405" w:rsidP="004E6C20">
      <w:pPr>
        <w:tabs>
          <w:tab w:val="left" w:pos="1956"/>
        </w:tabs>
        <w:ind w:left="567"/>
        <w:rPr>
          <w:rFonts w:asciiTheme="majorHAnsi" w:hAnsiTheme="majorHAnsi" w:cs="Times New Roman"/>
          <w:sz w:val="20"/>
          <w:szCs w:val="20"/>
        </w:rPr>
      </w:pPr>
    </w:p>
    <w:p w:rsidR="001D3405" w:rsidRDefault="001D3405" w:rsidP="004E6C20">
      <w:pPr>
        <w:tabs>
          <w:tab w:val="left" w:pos="1956"/>
        </w:tabs>
        <w:ind w:left="567"/>
        <w:rPr>
          <w:rFonts w:asciiTheme="majorHAnsi" w:hAnsiTheme="majorHAnsi" w:cs="Times New Roman"/>
          <w:sz w:val="20"/>
          <w:szCs w:val="20"/>
        </w:rPr>
      </w:pPr>
    </w:p>
    <w:p w:rsidR="003B16DF" w:rsidRDefault="003B16DF" w:rsidP="004E6C20">
      <w:pPr>
        <w:tabs>
          <w:tab w:val="left" w:pos="1956"/>
        </w:tabs>
        <w:ind w:left="567"/>
        <w:rPr>
          <w:rFonts w:asciiTheme="majorHAnsi" w:hAnsiTheme="majorHAnsi" w:cs="Times New Roman"/>
          <w:sz w:val="20"/>
          <w:szCs w:val="20"/>
        </w:rPr>
      </w:pPr>
    </w:p>
    <w:p w:rsidR="00743670" w:rsidRDefault="003B16DF" w:rsidP="004E6C20">
      <w:pPr>
        <w:tabs>
          <w:tab w:val="left" w:pos="1956"/>
        </w:tabs>
        <w:ind w:left="567"/>
        <w:rPr>
          <w:rFonts w:asciiTheme="majorHAnsi" w:hAnsiTheme="majorHAnsi" w:cs="Times New Roman"/>
          <w:sz w:val="20"/>
          <w:szCs w:val="20"/>
        </w:rPr>
      </w:pPr>
      <w:r w:rsidRPr="003B16DF">
        <w:rPr>
          <w:rFonts w:asciiTheme="majorHAnsi" w:hAnsiTheme="majorHAnsi" w:cs="Times New Roman"/>
          <w:sz w:val="20"/>
          <w:szCs w:val="20"/>
        </w:rPr>
        <w:t>The rule verbalization may be viewed in the Verbalization Browser</w:t>
      </w:r>
      <w:r>
        <w:rPr>
          <w:rFonts w:asciiTheme="majorHAnsi" w:hAnsiTheme="majorHAnsi" w:cs="Times New Roman"/>
          <w:sz w:val="20"/>
          <w:szCs w:val="20"/>
        </w:rPr>
        <w:t>.</w:t>
      </w:r>
    </w:p>
    <w:p w:rsidR="00743670" w:rsidRDefault="00743670" w:rsidP="004E6C20">
      <w:pPr>
        <w:tabs>
          <w:tab w:val="left" w:pos="1956"/>
        </w:tabs>
        <w:ind w:left="567"/>
        <w:rPr>
          <w:rFonts w:asciiTheme="majorHAnsi" w:hAnsiTheme="majorHAnsi" w:cs="Times New Roman"/>
          <w:sz w:val="20"/>
          <w:szCs w:val="20"/>
        </w:rPr>
      </w:pPr>
    </w:p>
    <w:p w:rsidR="00743670" w:rsidRDefault="003B16DF" w:rsidP="003B16DF">
      <w:pPr>
        <w:tabs>
          <w:tab w:val="left" w:pos="1956"/>
        </w:tabs>
        <w:ind w:left="1020"/>
        <w:rPr>
          <w:rFonts w:asciiTheme="majorHAnsi" w:hAnsiTheme="majorHAnsi" w:cs="Times New Roman"/>
          <w:sz w:val="20"/>
          <w:szCs w:val="20"/>
        </w:rPr>
      </w:pPr>
      <w:r>
        <w:rPr>
          <w:rStyle w:val="quantifier1"/>
          <w:rFonts w:ascii="Tahoma" w:hAnsi="Tahoma" w:cs="Tahoma"/>
          <w:sz w:val="18"/>
          <w:szCs w:val="18"/>
        </w:rPr>
        <w:t>*Each</w:t>
      </w:r>
      <w:r>
        <w:rPr>
          <w:rFonts w:ascii="Tahoma" w:hAnsi="Tahoma" w:cs="Tahoma"/>
          <w:color w:val="006400"/>
          <w:sz w:val="18"/>
          <w:szCs w:val="18"/>
        </w:rPr>
        <w:t xml:space="preserve"> </w:t>
      </w:r>
      <w:proofErr w:type="spellStart"/>
      <w:r>
        <w:rPr>
          <w:rStyle w:val="objecttype1"/>
          <w:rFonts w:ascii="Tahoma" w:hAnsi="Tahoma" w:cs="Tahoma"/>
          <w:sz w:val="18"/>
          <w:szCs w:val="18"/>
        </w:rPr>
        <w:t>TeeTotaller</w:t>
      </w:r>
      <w:proofErr w:type="spellEnd"/>
      <w:r>
        <w:rPr>
          <w:rFonts w:ascii="Tahoma" w:hAnsi="Tahoma" w:cs="Tahoma"/>
          <w:color w:val="006400"/>
          <w:sz w:val="18"/>
          <w:szCs w:val="18"/>
        </w:rPr>
        <w:t xml:space="preserve"> </w:t>
      </w:r>
      <w:r>
        <w:rPr>
          <w:rStyle w:val="quantifier1"/>
          <w:rFonts w:ascii="Tahoma" w:hAnsi="Tahoma" w:cs="Tahoma"/>
          <w:sz w:val="18"/>
          <w:szCs w:val="18"/>
        </w:rPr>
        <w:t>is</w:t>
      </w:r>
      <w:r>
        <w:rPr>
          <w:rFonts w:ascii="Tahoma" w:hAnsi="Tahoma" w:cs="Tahoma"/>
          <w:color w:val="006400"/>
          <w:sz w:val="18"/>
          <w:szCs w:val="18"/>
        </w:rPr>
        <w:t xml:space="preserve"> </w:t>
      </w:r>
      <w:r>
        <w:rPr>
          <w:rStyle w:val="quantifier1"/>
          <w:rFonts w:ascii="Tahoma" w:hAnsi="Tahoma" w:cs="Tahoma"/>
          <w:sz w:val="18"/>
          <w:szCs w:val="18"/>
        </w:rPr>
        <w:t>some</w:t>
      </w:r>
      <w:r>
        <w:rPr>
          <w:rFonts w:ascii="Tahoma" w:hAnsi="Tahoma" w:cs="Tahoma"/>
          <w:color w:val="006400"/>
          <w:sz w:val="18"/>
          <w:szCs w:val="18"/>
        </w:rPr>
        <w:t xml:space="preserve"> </w:t>
      </w:r>
      <w:r>
        <w:rPr>
          <w:rStyle w:val="objecttype1"/>
          <w:rFonts w:ascii="Tahoma" w:hAnsi="Tahoma" w:cs="Tahoma"/>
          <w:sz w:val="18"/>
          <w:szCs w:val="18"/>
        </w:rPr>
        <w:t>Person</w:t>
      </w:r>
      <w:r>
        <w:rPr>
          <w:rFonts w:ascii="Tahoma" w:hAnsi="Tahoma" w:cs="Tahoma"/>
          <w:color w:val="006400"/>
          <w:sz w:val="18"/>
          <w:szCs w:val="18"/>
        </w:rPr>
        <w:t xml:space="preserve"> </w:t>
      </w:r>
      <w:r>
        <w:rPr>
          <w:rStyle w:val="quantifier1"/>
          <w:rFonts w:ascii="Tahoma" w:hAnsi="Tahoma" w:cs="Tahoma"/>
          <w:sz w:val="18"/>
          <w:szCs w:val="18"/>
        </w:rPr>
        <w:t>who</w:t>
      </w:r>
      <w:r>
        <w:rPr>
          <w:rStyle w:val="predicatetext1"/>
          <w:rFonts w:ascii="Tahoma" w:hAnsi="Tahoma" w:cs="Tahoma"/>
          <w:sz w:val="18"/>
          <w:szCs w:val="18"/>
        </w:rPr>
        <w:t xml:space="preserve"> drinks </w:t>
      </w:r>
      <w:r>
        <w:rPr>
          <w:rStyle w:val="quantifier1"/>
          <w:rFonts w:ascii="Tahoma" w:hAnsi="Tahoma" w:cs="Tahoma"/>
          <w:sz w:val="18"/>
          <w:szCs w:val="18"/>
        </w:rPr>
        <w:t>no</w:t>
      </w:r>
      <w:r>
        <w:rPr>
          <w:rFonts w:ascii="Tahoma" w:hAnsi="Tahoma" w:cs="Tahoma"/>
          <w:color w:val="006400"/>
          <w:sz w:val="18"/>
          <w:szCs w:val="18"/>
        </w:rPr>
        <w:t xml:space="preserve"> </w:t>
      </w:r>
      <w:r>
        <w:rPr>
          <w:rStyle w:val="objecttype1"/>
          <w:rFonts w:ascii="Tahoma" w:hAnsi="Tahoma" w:cs="Tahoma"/>
          <w:sz w:val="18"/>
          <w:szCs w:val="18"/>
        </w:rPr>
        <w:t>Beverage</w:t>
      </w:r>
      <w:r>
        <w:rPr>
          <w:rFonts w:ascii="Tahoma" w:hAnsi="Tahoma" w:cs="Tahoma"/>
          <w:color w:val="006400"/>
          <w:sz w:val="18"/>
          <w:szCs w:val="18"/>
        </w:rPr>
        <w:t xml:space="preserve"> </w:t>
      </w:r>
      <w:r>
        <w:rPr>
          <w:rStyle w:val="quantifier1"/>
          <w:rFonts w:ascii="Tahoma" w:hAnsi="Tahoma" w:cs="Tahoma"/>
          <w:sz w:val="18"/>
          <w:szCs w:val="18"/>
        </w:rPr>
        <w:t>that</w:t>
      </w:r>
      <w:r>
        <w:rPr>
          <w:rStyle w:val="predicatetext1"/>
          <w:rFonts w:ascii="Tahoma" w:hAnsi="Tahoma" w:cs="Tahoma"/>
          <w:sz w:val="18"/>
          <w:szCs w:val="18"/>
        </w:rPr>
        <w:t xml:space="preserve"> is alcoholic</w:t>
      </w:r>
      <w:r>
        <w:rPr>
          <w:rStyle w:val="listseparator1"/>
          <w:rFonts w:ascii="Tahoma" w:hAnsi="Tahoma" w:cs="Tahoma"/>
          <w:sz w:val="18"/>
          <w:szCs w:val="18"/>
        </w:rPr>
        <w:t>.</w:t>
      </w:r>
    </w:p>
    <w:p w:rsidR="00743670" w:rsidRDefault="00743670" w:rsidP="004E6C20">
      <w:pPr>
        <w:tabs>
          <w:tab w:val="left" w:pos="1956"/>
        </w:tabs>
        <w:ind w:left="567"/>
        <w:rPr>
          <w:rFonts w:asciiTheme="majorHAnsi" w:hAnsiTheme="majorHAnsi" w:cs="Times New Roman"/>
          <w:sz w:val="20"/>
          <w:szCs w:val="20"/>
        </w:rPr>
      </w:pPr>
    </w:p>
    <w:p w:rsidR="00743670" w:rsidRDefault="00F17558"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To display the derivation rules in the document window, copy and paste their verbalizations to a model note in the usual way. Be sure to select the model note shape immediately before pasting the verbalization text.</w:t>
      </w:r>
    </w:p>
    <w:p w:rsidR="00F17558" w:rsidRDefault="00F17558" w:rsidP="004E6C20">
      <w:pPr>
        <w:tabs>
          <w:tab w:val="left" w:pos="1956"/>
        </w:tabs>
        <w:ind w:left="567"/>
        <w:rPr>
          <w:rFonts w:asciiTheme="majorHAnsi" w:hAnsiTheme="majorHAnsi" w:cs="Times New Roman"/>
          <w:sz w:val="20"/>
          <w:szCs w:val="20"/>
        </w:rPr>
      </w:pPr>
    </w:p>
    <w:p w:rsidR="00743670" w:rsidRDefault="00F17558"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97504" behindDoc="1" locked="0" layoutInCell="1" allowOverlap="1" wp14:anchorId="0752C659" wp14:editId="0D900A65">
            <wp:simplePos x="0" y="0"/>
            <wp:positionH relativeFrom="column">
              <wp:posOffset>1099820</wp:posOffset>
            </wp:positionH>
            <wp:positionV relativeFrom="paragraph">
              <wp:posOffset>104140</wp:posOffset>
            </wp:positionV>
            <wp:extent cx="3528060" cy="548640"/>
            <wp:effectExtent l="0" t="0" r="0" b="3810"/>
            <wp:wrapNone/>
            <wp:docPr id="113" name="Picture 1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3528060" cy="548640"/>
                    </a:xfrm>
                    <a:prstGeom prst="rect">
                      <a:avLst/>
                    </a:prstGeom>
                  </pic:spPr>
                </pic:pic>
              </a:graphicData>
            </a:graphic>
            <wp14:sizeRelH relativeFrom="page">
              <wp14:pctWidth>0</wp14:pctWidth>
            </wp14:sizeRelH>
            <wp14:sizeRelV relativeFrom="page">
              <wp14:pctHeight>0</wp14:pctHeight>
            </wp14:sizeRelV>
          </wp:anchor>
        </w:drawing>
      </w:r>
    </w:p>
    <w:p w:rsidR="0017701C" w:rsidRDefault="0017701C" w:rsidP="004E6C20">
      <w:pPr>
        <w:tabs>
          <w:tab w:val="left" w:pos="1956"/>
        </w:tabs>
        <w:ind w:left="567"/>
        <w:rPr>
          <w:rFonts w:asciiTheme="majorHAnsi" w:hAnsiTheme="majorHAnsi" w:cs="Times New Roman"/>
          <w:sz w:val="20"/>
          <w:szCs w:val="20"/>
        </w:rPr>
      </w:pPr>
    </w:p>
    <w:p w:rsidR="00F17558" w:rsidRDefault="00F17558" w:rsidP="004E6C20">
      <w:pPr>
        <w:tabs>
          <w:tab w:val="left" w:pos="1956"/>
        </w:tabs>
        <w:ind w:left="567"/>
        <w:rPr>
          <w:rFonts w:asciiTheme="majorHAnsi" w:hAnsiTheme="majorHAnsi" w:cs="Times New Roman"/>
          <w:sz w:val="20"/>
          <w:szCs w:val="20"/>
        </w:rPr>
      </w:pPr>
    </w:p>
    <w:p w:rsidR="00F17558" w:rsidRDefault="00F17558" w:rsidP="004E6C20">
      <w:pPr>
        <w:tabs>
          <w:tab w:val="left" w:pos="1956"/>
        </w:tabs>
        <w:ind w:left="567"/>
        <w:rPr>
          <w:rFonts w:asciiTheme="majorHAnsi" w:hAnsiTheme="majorHAnsi" w:cs="Times New Roman"/>
          <w:sz w:val="20"/>
          <w:szCs w:val="20"/>
        </w:rPr>
      </w:pPr>
    </w:p>
    <w:p w:rsidR="00F17558" w:rsidRDefault="00F17558" w:rsidP="004E6C20">
      <w:pPr>
        <w:tabs>
          <w:tab w:val="left" w:pos="1956"/>
        </w:tabs>
        <w:ind w:left="567"/>
        <w:rPr>
          <w:rFonts w:asciiTheme="majorHAnsi" w:hAnsiTheme="majorHAnsi" w:cs="Times New Roman"/>
          <w:sz w:val="20"/>
          <w:szCs w:val="20"/>
        </w:rPr>
      </w:pPr>
    </w:p>
    <w:p w:rsidR="00231A84" w:rsidRDefault="00F17558"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lastRenderedPageBreak/>
        <w:t xml:space="preserve">If desired, refine the model note to show the rules in a more compact form (e.g. as shown below). Again, this has no impact on the automated verbalization. </w:t>
      </w:r>
    </w:p>
    <w:p w:rsidR="00F17558" w:rsidRDefault="00F17558" w:rsidP="004E6C20">
      <w:pPr>
        <w:tabs>
          <w:tab w:val="left" w:pos="1956"/>
        </w:tabs>
        <w:ind w:left="567"/>
        <w:rPr>
          <w:rFonts w:asciiTheme="majorHAnsi" w:hAnsiTheme="majorHAnsi" w:cs="Times New Roman"/>
          <w:sz w:val="20"/>
          <w:szCs w:val="20"/>
        </w:rPr>
      </w:pPr>
    </w:p>
    <w:p w:rsidR="00F17558" w:rsidRDefault="00F17558"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798528" behindDoc="1" locked="0" layoutInCell="1" allowOverlap="1" wp14:anchorId="69EB71CC" wp14:editId="0879864A">
            <wp:simplePos x="0" y="0"/>
            <wp:positionH relativeFrom="column">
              <wp:posOffset>939800</wp:posOffset>
            </wp:positionH>
            <wp:positionV relativeFrom="paragraph">
              <wp:posOffset>12700</wp:posOffset>
            </wp:positionV>
            <wp:extent cx="3726180" cy="1706880"/>
            <wp:effectExtent l="0" t="0" r="7620" b="7620"/>
            <wp:wrapNone/>
            <wp:docPr id="115" name="Picture 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3726180" cy="1706880"/>
                    </a:xfrm>
                    <a:prstGeom prst="rect">
                      <a:avLst/>
                    </a:prstGeom>
                  </pic:spPr>
                </pic:pic>
              </a:graphicData>
            </a:graphic>
            <wp14:sizeRelH relativeFrom="page">
              <wp14:pctWidth>0</wp14:pctWidth>
            </wp14:sizeRelH>
            <wp14:sizeRelV relativeFrom="page">
              <wp14:pctHeight>0</wp14:pctHeight>
            </wp14:sizeRelV>
          </wp:anchor>
        </w:drawing>
      </w:r>
    </w:p>
    <w:p w:rsidR="00F17558" w:rsidRDefault="00F17558" w:rsidP="004E6C20">
      <w:pPr>
        <w:tabs>
          <w:tab w:val="left" w:pos="1956"/>
        </w:tabs>
        <w:ind w:left="567"/>
        <w:rPr>
          <w:rFonts w:asciiTheme="majorHAnsi" w:hAnsiTheme="majorHAnsi" w:cs="Times New Roman"/>
          <w:sz w:val="20"/>
          <w:szCs w:val="20"/>
        </w:rPr>
      </w:pPr>
    </w:p>
    <w:p w:rsidR="00F17558" w:rsidRDefault="00F17558" w:rsidP="004E6C20">
      <w:pPr>
        <w:tabs>
          <w:tab w:val="left" w:pos="1956"/>
        </w:tabs>
        <w:ind w:left="567"/>
        <w:rPr>
          <w:rFonts w:asciiTheme="majorHAnsi" w:hAnsiTheme="majorHAnsi" w:cs="Times New Roman"/>
          <w:sz w:val="20"/>
          <w:szCs w:val="20"/>
        </w:rPr>
      </w:pPr>
    </w:p>
    <w:p w:rsidR="00F17558" w:rsidRDefault="00F17558" w:rsidP="004E6C20">
      <w:pPr>
        <w:tabs>
          <w:tab w:val="left" w:pos="1956"/>
        </w:tabs>
        <w:ind w:left="567"/>
        <w:rPr>
          <w:rFonts w:asciiTheme="majorHAnsi" w:hAnsiTheme="majorHAnsi" w:cs="Times New Roman"/>
          <w:sz w:val="20"/>
          <w:szCs w:val="20"/>
        </w:rPr>
      </w:pPr>
    </w:p>
    <w:p w:rsidR="00F17558" w:rsidRDefault="00F17558" w:rsidP="004E6C20">
      <w:pPr>
        <w:tabs>
          <w:tab w:val="left" w:pos="1956"/>
        </w:tabs>
        <w:ind w:left="567"/>
        <w:rPr>
          <w:rFonts w:asciiTheme="majorHAnsi" w:hAnsiTheme="majorHAnsi" w:cs="Times New Roman"/>
          <w:sz w:val="20"/>
          <w:szCs w:val="20"/>
        </w:rPr>
      </w:pPr>
    </w:p>
    <w:p w:rsidR="00F17558" w:rsidRDefault="00F17558" w:rsidP="004E6C20">
      <w:pPr>
        <w:tabs>
          <w:tab w:val="left" w:pos="1956"/>
        </w:tabs>
        <w:ind w:left="567"/>
        <w:rPr>
          <w:rFonts w:asciiTheme="majorHAnsi" w:hAnsiTheme="majorHAnsi" w:cs="Times New Roman"/>
          <w:sz w:val="20"/>
          <w:szCs w:val="20"/>
        </w:rPr>
      </w:pPr>
    </w:p>
    <w:p w:rsidR="00F17558" w:rsidRDefault="00F17558" w:rsidP="004E6C20">
      <w:pPr>
        <w:tabs>
          <w:tab w:val="left" w:pos="1956"/>
        </w:tabs>
        <w:ind w:left="567"/>
        <w:rPr>
          <w:rFonts w:asciiTheme="majorHAnsi" w:hAnsiTheme="majorHAnsi" w:cs="Times New Roman"/>
          <w:sz w:val="20"/>
          <w:szCs w:val="20"/>
        </w:rPr>
      </w:pPr>
    </w:p>
    <w:p w:rsidR="00F17558" w:rsidRDefault="00F17558" w:rsidP="004E6C20">
      <w:pPr>
        <w:tabs>
          <w:tab w:val="left" w:pos="1956"/>
        </w:tabs>
        <w:ind w:left="567"/>
        <w:rPr>
          <w:rFonts w:asciiTheme="majorHAnsi" w:hAnsiTheme="majorHAnsi" w:cs="Times New Roman"/>
          <w:sz w:val="20"/>
          <w:szCs w:val="20"/>
        </w:rPr>
      </w:pPr>
    </w:p>
    <w:p w:rsidR="00F17558" w:rsidRDefault="00F17558" w:rsidP="004E6C20">
      <w:pPr>
        <w:tabs>
          <w:tab w:val="left" w:pos="1956"/>
        </w:tabs>
        <w:ind w:left="567"/>
        <w:rPr>
          <w:rFonts w:asciiTheme="majorHAnsi" w:hAnsiTheme="majorHAnsi" w:cs="Times New Roman"/>
          <w:sz w:val="20"/>
          <w:szCs w:val="20"/>
        </w:rPr>
      </w:pPr>
    </w:p>
    <w:p w:rsidR="00F17558" w:rsidRDefault="00F17558" w:rsidP="004E6C20">
      <w:pPr>
        <w:tabs>
          <w:tab w:val="left" w:pos="1956"/>
        </w:tabs>
        <w:ind w:left="567"/>
        <w:rPr>
          <w:rFonts w:asciiTheme="majorHAnsi" w:hAnsiTheme="majorHAnsi" w:cs="Times New Roman"/>
          <w:sz w:val="20"/>
          <w:szCs w:val="20"/>
        </w:rPr>
      </w:pPr>
    </w:p>
    <w:p w:rsidR="00F17558" w:rsidRDefault="00F17558" w:rsidP="004E6C20">
      <w:pPr>
        <w:tabs>
          <w:tab w:val="left" w:pos="1956"/>
        </w:tabs>
        <w:ind w:left="567"/>
        <w:rPr>
          <w:rFonts w:asciiTheme="majorHAnsi" w:hAnsiTheme="majorHAnsi" w:cs="Times New Roman"/>
          <w:sz w:val="20"/>
          <w:szCs w:val="20"/>
        </w:rPr>
      </w:pPr>
    </w:p>
    <w:p w:rsidR="00F17558" w:rsidRDefault="00F17558" w:rsidP="004E6C20">
      <w:pPr>
        <w:tabs>
          <w:tab w:val="left" w:pos="1956"/>
        </w:tabs>
        <w:ind w:left="567"/>
        <w:rPr>
          <w:rFonts w:asciiTheme="majorHAnsi" w:hAnsiTheme="majorHAnsi" w:cs="Times New Roman"/>
          <w:sz w:val="20"/>
          <w:szCs w:val="20"/>
        </w:rPr>
      </w:pPr>
    </w:p>
    <w:p w:rsidR="00231A84" w:rsidRDefault="00231A84" w:rsidP="00231A84">
      <w:pPr>
        <w:tabs>
          <w:tab w:val="left" w:pos="1956"/>
        </w:tabs>
        <w:ind w:left="567"/>
        <w:rPr>
          <w:rFonts w:asciiTheme="majorHAnsi" w:hAnsiTheme="majorHAnsi" w:cs="Times New Roman"/>
          <w:sz w:val="20"/>
          <w:szCs w:val="20"/>
        </w:rPr>
      </w:pPr>
      <w:r>
        <w:rPr>
          <w:rFonts w:asciiTheme="majorHAnsi" w:hAnsiTheme="majorHAnsi" w:cs="Times New Roman"/>
          <w:sz w:val="20"/>
          <w:szCs w:val="20"/>
        </w:rPr>
        <w:t>Ongoing development plans for NORMA include improvements to verbalization, so one or more of these compact forms might be generated automatically in a future release. The compact form of the third rule simply replaces “some” by “a”. The compact form of the second rule also replaces a where-clause by a relative clause. The compact form of the first rule requires deeper linguistic analysis because the predicate reading “smokes” is changed to “smoke” when negated by “does not”.</w:t>
      </w:r>
    </w:p>
    <w:p w:rsidR="001D3405" w:rsidRDefault="001D3405" w:rsidP="00231A84">
      <w:pPr>
        <w:tabs>
          <w:tab w:val="left" w:pos="1956"/>
        </w:tabs>
        <w:ind w:left="567"/>
        <w:rPr>
          <w:rFonts w:asciiTheme="majorHAnsi" w:hAnsiTheme="majorHAnsi" w:cs="Times New Roman"/>
          <w:sz w:val="20"/>
          <w:szCs w:val="20"/>
        </w:rPr>
      </w:pPr>
    </w:p>
    <w:p w:rsidR="001D3405" w:rsidRDefault="001D3405" w:rsidP="00231A84">
      <w:pPr>
        <w:tabs>
          <w:tab w:val="left" w:pos="1956"/>
        </w:tabs>
        <w:ind w:left="567"/>
        <w:rPr>
          <w:rFonts w:asciiTheme="majorHAnsi" w:hAnsiTheme="majorHAnsi" w:cs="Times New Roman"/>
          <w:sz w:val="20"/>
          <w:szCs w:val="20"/>
        </w:rPr>
      </w:pPr>
    </w:p>
    <w:p w:rsidR="001D3405" w:rsidRDefault="001D3405" w:rsidP="00231A84">
      <w:pPr>
        <w:tabs>
          <w:tab w:val="left" w:pos="1956"/>
        </w:tabs>
        <w:ind w:left="567"/>
        <w:rPr>
          <w:rFonts w:asciiTheme="majorHAnsi" w:hAnsiTheme="majorHAnsi" w:cs="Times New Roman"/>
          <w:sz w:val="20"/>
          <w:szCs w:val="20"/>
        </w:rPr>
      </w:pPr>
    </w:p>
    <w:p w:rsidR="001D3405" w:rsidRDefault="001D3405" w:rsidP="00231A84">
      <w:pPr>
        <w:tabs>
          <w:tab w:val="left" w:pos="1956"/>
        </w:tabs>
        <w:ind w:left="567"/>
        <w:rPr>
          <w:rFonts w:asciiTheme="majorHAnsi" w:hAnsiTheme="majorHAnsi" w:cs="Times New Roman"/>
          <w:sz w:val="20"/>
          <w:szCs w:val="20"/>
        </w:rPr>
      </w:pPr>
    </w:p>
    <w:p w:rsidR="001D3405" w:rsidRDefault="001D3405" w:rsidP="00231A84">
      <w:pPr>
        <w:tabs>
          <w:tab w:val="left" w:pos="1956"/>
        </w:tabs>
        <w:ind w:left="567"/>
        <w:rPr>
          <w:rFonts w:asciiTheme="majorHAnsi" w:hAnsiTheme="majorHAnsi" w:cs="Times New Roman"/>
          <w:sz w:val="20"/>
          <w:szCs w:val="20"/>
        </w:rPr>
      </w:pPr>
    </w:p>
    <w:p w:rsidR="001D3405" w:rsidRDefault="001D3405" w:rsidP="00231A84">
      <w:pPr>
        <w:tabs>
          <w:tab w:val="left" w:pos="1956"/>
        </w:tabs>
        <w:ind w:left="567"/>
        <w:rPr>
          <w:rFonts w:asciiTheme="majorHAnsi" w:hAnsiTheme="majorHAnsi" w:cs="Times New Roman"/>
          <w:sz w:val="20"/>
          <w:szCs w:val="20"/>
        </w:rPr>
        <w:sectPr w:rsidR="001D3405" w:rsidSect="00B12144">
          <w:headerReference w:type="default" r:id="rId137"/>
          <w:pgSz w:w="11906" w:h="16838"/>
          <w:pgMar w:top="1440" w:right="1701" w:bottom="1440" w:left="1701" w:header="709" w:footer="709" w:gutter="0"/>
          <w:cols w:space="708"/>
          <w:docGrid w:linePitch="360"/>
        </w:sectPr>
      </w:pPr>
    </w:p>
    <w:p w:rsidR="00231A84" w:rsidRPr="00200FCE" w:rsidRDefault="00231A84" w:rsidP="00231A84">
      <w:pPr>
        <w:pStyle w:val="Heading2"/>
        <w:ind w:left="567" w:hanging="567"/>
      </w:pPr>
      <w:bookmarkStart w:id="19" w:name="Sec1_7"/>
      <w:bookmarkEnd w:id="19"/>
      <w:r>
        <w:lastRenderedPageBreak/>
        <w:t>Derivation Rules with Disjunction</w:t>
      </w:r>
    </w:p>
    <w:p w:rsidR="00231A84" w:rsidRDefault="00231A84" w:rsidP="00231A84">
      <w:pPr>
        <w:rPr>
          <w:b/>
          <w:sz w:val="24"/>
          <w:szCs w:val="24"/>
        </w:rPr>
      </w:pPr>
    </w:p>
    <w:p w:rsidR="00057093" w:rsidRDefault="00231A84" w:rsidP="00057093">
      <w:pPr>
        <w:tabs>
          <w:tab w:val="left" w:pos="1956"/>
        </w:tabs>
        <w:ind w:left="567"/>
        <w:rPr>
          <w:rFonts w:asciiTheme="majorHAnsi" w:hAnsiTheme="majorHAnsi" w:cs="Times New Roman"/>
          <w:sz w:val="20"/>
          <w:szCs w:val="20"/>
        </w:rPr>
      </w:pPr>
      <w:r>
        <w:rPr>
          <w:rFonts w:asciiTheme="majorHAnsi" w:hAnsiTheme="majorHAnsi" w:cs="Times New Roman"/>
          <w:sz w:val="20"/>
          <w:szCs w:val="20"/>
        </w:rPr>
        <w:t>The ORM schema</w:t>
      </w:r>
      <w:r w:rsidR="00057093">
        <w:rPr>
          <w:rFonts w:asciiTheme="majorHAnsi" w:hAnsiTheme="majorHAnsi" w:cs="Times New Roman"/>
          <w:sz w:val="20"/>
          <w:szCs w:val="20"/>
        </w:rPr>
        <w:t xml:space="preserve"> in </w:t>
      </w:r>
      <w:r w:rsidR="00057093">
        <w:rPr>
          <w:rFonts w:asciiTheme="majorHAnsi" w:hAnsiTheme="majorHAnsi" w:cs="Times New Roman"/>
          <w:sz w:val="20"/>
          <w:szCs w:val="20"/>
        </w:rPr>
        <w:fldChar w:fldCharType="begin"/>
      </w:r>
      <w:r w:rsidR="00057093">
        <w:rPr>
          <w:rFonts w:asciiTheme="majorHAnsi" w:hAnsiTheme="majorHAnsi" w:cs="Times New Roman"/>
          <w:sz w:val="20"/>
          <w:szCs w:val="20"/>
        </w:rPr>
        <w:instrText xml:space="preserve"> REF _Ref343780458  \* MERGEFORMAT </w:instrText>
      </w:r>
      <w:r w:rsidR="00057093">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1</w:t>
      </w:r>
      <w:r w:rsidR="00FA72A8" w:rsidRPr="00FA72A8">
        <w:rPr>
          <w:rFonts w:asciiTheme="majorHAnsi" w:hAnsiTheme="majorHAnsi" w:cs="Times New Roman"/>
          <w:sz w:val="20"/>
          <w:szCs w:val="20"/>
        </w:rPr>
        <w:noBreakHyphen/>
        <w:t>9</w:t>
      </w:r>
      <w:r w:rsidR="00057093">
        <w:rPr>
          <w:rFonts w:asciiTheme="majorHAnsi" w:hAnsiTheme="majorHAnsi" w:cs="Times New Roman"/>
          <w:sz w:val="20"/>
          <w:szCs w:val="20"/>
        </w:rPr>
        <w:fldChar w:fldCharType="end"/>
      </w:r>
      <w:r w:rsidR="00057093">
        <w:rPr>
          <w:rFonts w:asciiTheme="majorHAnsi" w:hAnsiTheme="majorHAnsi" w:cs="Times New Roman"/>
          <w:sz w:val="20"/>
          <w:szCs w:val="20"/>
        </w:rPr>
        <w:t xml:space="preserve"> includes two subtypes whose derivation rules involve a logical </w:t>
      </w:r>
      <w:r w:rsidR="00057093" w:rsidRPr="00057093">
        <w:rPr>
          <w:rFonts w:asciiTheme="majorHAnsi" w:hAnsiTheme="majorHAnsi" w:cs="Times New Roman"/>
          <w:i/>
          <w:sz w:val="20"/>
          <w:szCs w:val="20"/>
        </w:rPr>
        <w:t>disjunction</w:t>
      </w:r>
      <w:r w:rsidR="00057093">
        <w:rPr>
          <w:rFonts w:asciiTheme="majorHAnsi" w:hAnsiTheme="majorHAnsi" w:cs="Times New Roman"/>
          <w:sz w:val="20"/>
          <w:szCs w:val="20"/>
        </w:rPr>
        <w:t xml:space="preserve">, as indicated by the use of the </w:t>
      </w:r>
      <w:r w:rsidR="00057093" w:rsidRPr="00057093">
        <w:rPr>
          <w:rFonts w:asciiTheme="majorHAnsi" w:hAnsiTheme="majorHAnsi" w:cs="Times New Roman"/>
          <w:i/>
          <w:sz w:val="20"/>
          <w:szCs w:val="20"/>
        </w:rPr>
        <w:t>inclusive-or operator</w:t>
      </w:r>
      <w:r w:rsidR="00057093">
        <w:rPr>
          <w:rFonts w:asciiTheme="majorHAnsi" w:hAnsiTheme="majorHAnsi" w:cs="Times New Roman"/>
          <w:sz w:val="20"/>
          <w:szCs w:val="20"/>
        </w:rPr>
        <w:t xml:space="preserve"> “</w:t>
      </w:r>
      <w:r w:rsidR="00057093">
        <w:rPr>
          <w:rFonts w:ascii="Arial Narrow" w:hAnsi="Arial Narrow" w:cs="Times New Roman"/>
          <w:b/>
          <w:sz w:val="18"/>
          <w:szCs w:val="18"/>
        </w:rPr>
        <w:t>or</w:t>
      </w:r>
      <w:r w:rsidR="00057093">
        <w:rPr>
          <w:rFonts w:asciiTheme="majorHAnsi" w:hAnsiTheme="majorHAnsi" w:cs="Times New Roman"/>
          <w:sz w:val="20"/>
          <w:szCs w:val="20"/>
        </w:rPr>
        <w:t>” operator in their FORML definitions. We now discuss how to specify the derivation paths for these rules in NORMA, starting with the Resident subtype.</w:t>
      </w:r>
    </w:p>
    <w:p w:rsidR="00F17558" w:rsidRDefault="00F17558" w:rsidP="004E6C20">
      <w:pPr>
        <w:tabs>
          <w:tab w:val="left" w:pos="1956"/>
        </w:tabs>
        <w:ind w:left="567"/>
        <w:rPr>
          <w:rFonts w:asciiTheme="majorHAnsi" w:hAnsiTheme="majorHAnsi" w:cs="Times New Roman"/>
          <w:sz w:val="20"/>
          <w:szCs w:val="20"/>
        </w:rPr>
      </w:pPr>
    </w:p>
    <w:p w:rsidR="00F17558" w:rsidRDefault="00057093" w:rsidP="004E6C20">
      <w:pPr>
        <w:tabs>
          <w:tab w:val="left" w:pos="1956"/>
        </w:tabs>
        <w:ind w:left="567"/>
        <w:rPr>
          <w:rFonts w:asciiTheme="majorHAnsi" w:hAnsiTheme="majorHAnsi" w:cs="Times New Roman"/>
          <w:sz w:val="20"/>
          <w:szCs w:val="20"/>
        </w:rPr>
      </w:pPr>
      <w:r w:rsidRPr="00057093">
        <w:rPr>
          <w:noProof/>
          <w:lang w:eastAsia="en-AU"/>
        </w:rPr>
        <w:drawing>
          <wp:anchor distT="0" distB="0" distL="114300" distR="114300" simplePos="0" relativeHeight="251799552" behindDoc="1" locked="0" layoutInCell="1" allowOverlap="1" wp14:anchorId="410A3E8D" wp14:editId="410E9092">
            <wp:simplePos x="0" y="0"/>
            <wp:positionH relativeFrom="column">
              <wp:posOffset>1304925</wp:posOffset>
            </wp:positionH>
            <wp:positionV relativeFrom="paragraph">
              <wp:posOffset>151277</wp:posOffset>
            </wp:positionV>
            <wp:extent cx="3013075" cy="1406525"/>
            <wp:effectExtent l="0" t="0" r="0" b="317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13075" cy="1406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17558" w:rsidRDefault="00F17558" w:rsidP="004E6C20">
      <w:pPr>
        <w:tabs>
          <w:tab w:val="left" w:pos="1956"/>
        </w:tabs>
        <w:ind w:left="567"/>
        <w:rPr>
          <w:rFonts w:asciiTheme="majorHAnsi" w:hAnsiTheme="majorHAnsi" w:cs="Times New Roman"/>
          <w:sz w:val="20"/>
          <w:szCs w:val="20"/>
        </w:rPr>
      </w:pPr>
    </w:p>
    <w:p w:rsidR="00F17558" w:rsidRDefault="00F17558" w:rsidP="004E6C20">
      <w:pPr>
        <w:tabs>
          <w:tab w:val="left" w:pos="1956"/>
        </w:tabs>
        <w:ind w:left="567"/>
        <w:rPr>
          <w:rFonts w:asciiTheme="majorHAnsi" w:hAnsiTheme="majorHAnsi" w:cs="Times New Roman"/>
          <w:sz w:val="20"/>
          <w:szCs w:val="20"/>
        </w:rPr>
      </w:pPr>
    </w:p>
    <w:p w:rsidR="00F17558" w:rsidRDefault="00F17558" w:rsidP="004E6C20">
      <w:pPr>
        <w:tabs>
          <w:tab w:val="left" w:pos="1956"/>
        </w:tabs>
        <w:ind w:left="567"/>
        <w:rPr>
          <w:rFonts w:asciiTheme="majorHAnsi" w:hAnsiTheme="majorHAnsi" w:cs="Times New Roman"/>
          <w:sz w:val="20"/>
          <w:szCs w:val="20"/>
        </w:rPr>
      </w:pPr>
    </w:p>
    <w:p w:rsidR="00F17558" w:rsidRDefault="00F17558" w:rsidP="004E6C20">
      <w:pPr>
        <w:tabs>
          <w:tab w:val="left" w:pos="1956"/>
        </w:tabs>
        <w:ind w:left="567"/>
        <w:rPr>
          <w:rFonts w:asciiTheme="majorHAnsi" w:hAnsiTheme="majorHAnsi" w:cs="Times New Roman"/>
          <w:sz w:val="20"/>
          <w:szCs w:val="20"/>
        </w:rPr>
      </w:pPr>
    </w:p>
    <w:p w:rsidR="00F17558" w:rsidRDefault="00F17558" w:rsidP="004E6C20">
      <w:pPr>
        <w:tabs>
          <w:tab w:val="left" w:pos="1956"/>
        </w:tabs>
        <w:ind w:left="567"/>
        <w:rPr>
          <w:rFonts w:asciiTheme="majorHAnsi" w:hAnsiTheme="majorHAnsi" w:cs="Times New Roman"/>
          <w:sz w:val="20"/>
          <w:szCs w:val="20"/>
        </w:rPr>
      </w:pPr>
    </w:p>
    <w:p w:rsidR="00F17558" w:rsidRDefault="00F17558" w:rsidP="004E6C20">
      <w:pPr>
        <w:tabs>
          <w:tab w:val="left" w:pos="1956"/>
        </w:tabs>
        <w:ind w:left="567"/>
        <w:rPr>
          <w:rFonts w:asciiTheme="majorHAnsi" w:hAnsiTheme="majorHAnsi" w:cs="Times New Roman"/>
          <w:sz w:val="20"/>
          <w:szCs w:val="20"/>
        </w:rPr>
      </w:pPr>
    </w:p>
    <w:p w:rsidR="00F17558" w:rsidRDefault="00F17558" w:rsidP="004E6C20">
      <w:pPr>
        <w:tabs>
          <w:tab w:val="left" w:pos="1956"/>
        </w:tabs>
        <w:ind w:left="567"/>
        <w:rPr>
          <w:rFonts w:asciiTheme="majorHAnsi" w:hAnsiTheme="majorHAnsi" w:cs="Times New Roman"/>
          <w:sz w:val="20"/>
          <w:szCs w:val="20"/>
        </w:rPr>
      </w:pPr>
    </w:p>
    <w:p w:rsidR="00F17558" w:rsidRDefault="00F17558" w:rsidP="004E6C20">
      <w:pPr>
        <w:tabs>
          <w:tab w:val="left" w:pos="1956"/>
        </w:tabs>
        <w:ind w:left="567"/>
        <w:rPr>
          <w:rFonts w:asciiTheme="majorHAnsi" w:hAnsiTheme="majorHAnsi" w:cs="Times New Roman"/>
          <w:sz w:val="20"/>
          <w:szCs w:val="20"/>
        </w:rPr>
      </w:pPr>
    </w:p>
    <w:p w:rsidR="00057093" w:rsidRDefault="00057093" w:rsidP="00057093">
      <w:pPr>
        <w:tabs>
          <w:tab w:val="left" w:pos="1956"/>
        </w:tabs>
        <w:ind w:left="567"/>
        <w:rPr>
          <w:rFonts w:asciiTheme="majorHAnsi" w:hAnsiTheme="majorHAnsi" w:cs="Times New Roman"/>
          <w:sz w:val="20"/>
          <w:szCs w:val="20"/>
        </w:rPr>
      </w:pPr>
    </w:p>
    <w:p w:rsidR="00057093" w:rsidRPr="00321827" w:rsidRDefault="00057093" w:rsidP="00057093">
      <w:pPr>
        <w:pStyle w:val="Caption"/>
        <w:ind w:left="567"/>
      </w:pPr>
      <w:bookmarkStart w:id="20" w:name="_Ref343780458"/>
      <w:r>
        <w:t xml:space="preserve">Figure </w:t>
      </w:r>
      <w:fldSimple w:instr=" STYLEREF 1 \s ">
        <w:r w:rsidR="00FA72A8">
          <w:rPr>
            <w:noProof/>
          </w:rPr>
          <w:t>1</w:t>
        </w:r>
      </w:fldSimple>
      <w:r>
        <w:noBreakHyphen/>
      </w:r>
      <w:fldSimple w:instr=" SEQ Figure \* ARABIC \s 1 ">
        <w:r w:rsidR="00FA72A8">
          <w:rPr>
            <w:noProof/>
          </w:rPr>
          <w:t>9</w:t>
        </w:r>
      </w:fldSimple>
      <w:bookmarkEnd w:id="20"/>
      <w:r>
        <w:t> </w:t>
      </w:r>
      <w:proofErr w:type="gramStart"/>
      <w:r>
        <w:t>The</w:t>
      </w:r>
      <w:proofErr w:type="gramEnd"/>
      <w:r>
        <w:t xml:space="preserve"> derivation rules for the subtypes involve logical disjunction </w:t>
      </w:r>
    </w:p>
    <w:p w:rsidR="00057093" w:rsidRPr="00057093" w:rsidRDefault="00057093" w:rsidP="00057093">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The use of inclusive-or rather than exclusive-or in the FORML definition for Resident </w:t>
      </w:r>
      <w:r w:rsidRPr="00057093">
        <w:rPr>
          <w:rFonts w:ascii="Arial Narrow" w:hAnsi="Arial Narrow" w:cs="Times New Roman"/>
          <w:sz w:val="18"/>
          <w:szCs w:val="18"/>
        </w:rPr>
        <w:t>“</w:t>
      </w:r>
      <w:r w:rsidRPr="00057093">
        <w:rPr>
          <w:rFonts w:ascii="Arial Narrow" w:hAnsi="Arial Narrow" w:cs="Times New Roman"/>
          <w:b/>
          <w:sz w:val="18"/>
          <w:szCs w:val="18"/>
        </w:rPr>
        <w:t>*Each</w:t>
      </w:r>
      <w:r w:rsidRPr="00057093">
        <w:rPr>
          <w:rFonts w:ascii="Arial Narrow" w:hAnsi="Arial Narrow" w:cs="Times New Roman"/>
          <w:sz w:val="18"/>
          <w:szCs w:val="18"/>
        </w:rPr>
        <w:t xml:space="preserve"> Resident </w:t>
      </w:r>
      <w:r w:rsidRPr="00057093">
        <w:rPr>
          <w:rFonts w:ascii="Arial Narrow" w:hAnsi="Arial Narrow" w:cs="Times New Roman"/>
          <w:b/>
          <w:sz w:val="18"/>
          <w:szCs w:val="18"/>
        </w:rPr>
        <w:t>is a</w:t>
      </w:r>
      <w:r w:rsidRPr="00057093">
        <w:rPr>
          <w:rFonts w:ascii="Arial Narrow" w:hAnsi="Arial Narrow" w:cs="Times New Roman"/>
          <w:sz w:val="18"/>
          <w:szCs w:val="18"/>
        </w:rPr>
        <w:t xml:space="preserve"> Person </w:t>
      </w:r>
      <w:r w:rsidRPr="00057093">
        <w:rPr>
          <w:rFonts w:ascii="Arial Narrow" w:hAnsi="Arial Narrow" w:cs="Times New Roman"/>
          <w:b/>
          <w:sz w:val="18"/>
          <w:szCs w:val="18"/>
        </w:rPr>
        <w:t>who</w:t>
      </w:r>
      <w:r w:rsidRPr="00057093">
        <w:rPr>
          <w:rFonts w:ascii="Arial Narrow" w:hAnsi="Arial Narrow" w:cs="Times New Roman"/>
          <w:sz w:val="18"/>
          <w:szCs w:val="18"/>
        </w:rPr>
        <w:t xml:space="preserve"> is a resident citizen </w:t>
      </w:r>
      <w:r w:rsidRPr="00057093">
        <w:rPr>
          <w:rFonts w:ascii="Arial Narrow" w:hAnsi="Arial Narrow" w:cs="Times New Roman"/>
          <w:b/>
          <w:sz w:val="18"/>
          <w:szCs w:val="18"/>
        </w:rPr>
        <w:t>or</w:t>
      </w:r>
      <w:r w:rsidRPr="00057093">
        <w:rPr>
          <w:rFonts w:ascii="Arial Narrow" w:hAnsi="Arial Narrow" w:cs="Times New Roman"/>
          <w:sz w:val="18"/>
          <w:szCs w:val="18"/>
        </w:rPr>
        <w:t xml:space="preserve"> is a resident alien.</w:t>
      </w:r>
      <w:r>
        <w:rPr>
          <w:rFonts w:asciiTheme="majorHAnsi" w:hAnsiTheme="majorHAnsi" w:cs="Times New Roman"/>
          <w:sz w:val="20"/>
          <w:szCs w:val="20"/>
        </w:rPr>
        <w:t>” is sufficient because the exclusive-or constraint in the schema enforces the exclusion.</w:t>
      </w:r>
    </w:p>
    <w:p w:rsidR="00F17558" w:rsidRDefault="00F17558" w:rsidP="004E6C20">
      <w:pPr>
        <w:tabs>
          <w:tab w:val="left" w:pos="1956"/>
        </w:tabs>
        <w:ind w:left="567"/>
        <w:rPr>
          <w:rFonts w:asciiTheme="majorHAnsi" w:hAnsiTheme="majorHAnsi" w:cs="Times New Roman"/>
          <w:sz w:val="20"/>
          <w:szCs w:val="20"/>
        </w:rPr>
      </w:pPr>
    </w:p>
    <w:p w:rsidR="00057093" w:rsidRPr="00057093" w:rsidRDefault="00057093" w:rsidP="00057093">
      <w:pPr>
        <w:tabs>
          <w:tab w:val="left" w:pos="1956"/>
        </w:tabs>
        <w:ind w:left="567"/>
        <w:rPr>
          <w:rFonts w:asciiTheme="majorHAnsi" w:hAnsiTheme="majorHAnsi" w:cs="Times New Roman"/>
          <w:sz w:val="20"/>
          <w:szCs w:val="20"/>
        </w:rPr>
      </w:pPr>
      <w:r w:rsidRPr="00057093">
        <w:rPr>
          <w:noProof/>
          <w:lang w:eastAsia="en-AU"/>
        </w:rPr>
        <w:lastRenderedPageBreak/>
        <w:drawing>
          <wp:anchor distT="0" distB="0" distL="114300" distR="114300" simplePos="0" relativeHeight="251800576" behindDoc="0" locked="0" layoutInCell="1" allowOverlap="1" wp14:anchorId="66CD19B6" wp14:editId="656051CD">
            <wp:simplePos x="0" y="0"/>
            <wp:positionH relativeFrom="column">
              <wp:posOffset>3655060</wp:posOffset>
            </wp:positionH>
            <wp:positionV relativeFrom="paragraph">
              <wp:posOffset>21590</wp:posOffset>
            </wp:positionV>
            <wp:extent cx="1576705" cy="808990"/>
            <wp:effectExtent l="0" t="0" r="4445"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576705" cy="8089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57093">
        <w:rPr>
          <w:rFonts w:asciiTheme="majorHAnsi" w:hAnsiTheme="majorHAnsi" w:cs="Times New Roman"/>
          <w:sz w:val="20"/>
          <w:szCs w:val="20"/>
        </w:rPr>
        <w:t>You can think of th</w:t>
      </w:r>
      <w:r>
        <w:rPr>
          <w:rFonts w:asciiTheme="majorHAnsi" w:hAnsiTheme="majorHAnsi" w:cs="Times New Roman"/>
          <w:sz w:val="20"/>
          <w:szCs w:val="20"/>
        </w:rPr>
        <w:t>e derivation path for th</w:t>
      </w:r>
      <w:r w:rsidRPr="00057093">
        <w:rPr>
          <w:rFonts w:asciiTheme="majorHAnsi" w:hAnsiTheme="majorHAnsi" w:cs="Times New Roman"/>
          <w:sz w:val="20"/>
          <w:szCs w:val="20"/>
        </w:rPr>
        <w:t>is derivation rule as starting at Person, and continuing as a disjunction of two branches, with each branch containing one of the unary predicates. You can v</w:t>
      </w:r>
      <w:r>
        <w:rPr>
          <w:rFonts w:asciiTheme="majorHAnsi" w:hAnsiTheme="majorHAnsi" w:cs="Times New Roman"/>
          <w:sz w:val="20"/>
          <w:szCs w:val="20"/>
        </w:rPr>
        <w:t>isualize this path as shown opposite.</w:t>
      </w:r>
    </w:p>
    <w:p w:rsidR="00F17558" w:rsidRDefault="00F17558" w:rsidP="004E6C20">
      <w:pPr>
        <w:tabs>
          <w:tab w:val="left" w:pos="1956"/>
        </w:tabs>
        <w:ind w:left="567"/>
        <w:rPr>
          <w:rFonts w:asciiTheme="majorHAnsi" w:hAnsiTheme="majorHAnsi" w:cs="Times New Roman"/>
          <w:sz w:val="20"/>
          <w:szCs w:val="20"/>
        </w:rPr>
      </w:pPr>
    </w:p>
    <w:p w:rsidR="00057093" w:rsidRPr="00057093" w:rsidRDefault="00057093" w:rsidP="00057093">
      <w:pPr>
        <w:tabs>
          <w:tab w:val="left" w:pos="1956"/>
        </w:tabs>
        <w:ind w:left="567"/>
        <w:rPr>
          <w:rFonts w:asciiTheme="majorHAnsi" w:hAnsiTheme="majorHAnsi" w:cs="Times New Roman"/>
          <w:sz w:val="20"/>
          <w:szCs w:val="20"/>
        </w:rPr>
      </w:pPr>
      <w:r w:rsidRPr="00057093">
        <w:rPr>
          <w:rFonts w:asciiTheme="majorHAnsi" w:hAnsiTheme="majorHAnsi" w:cs="Times New Roman"/>
          <w:sz w:val="20"/>
          <w:szCs w:val="20"/>
        </w:rPr>
        <w:t xml:space="preserve">To add the path in the Model Browser, we will first enter the path </w:t>
      </w:r>
      <w:r w:rsidRPr="00057093">
        <w:rPr>
          <w:rFonts w:ascii="Arial Narrow" w:hAnsi="Arial Narrow" w:cs="Times New Roman"/>
          <w:sz w:val="18"/>
          <w:szCs w:val="18"/>
        </w:rPr>
        <w:t>Person is a resident citizen</w:t>
      </w:r>
      <w:r w:rsidRPr="00057093">
        <w:rPr>
          <w:rFonts w:asciiTheme="majorHAnsi" w:hAnsiTheme="majorHAnsi" w:cs="Times New Roman"/>
          <w:sz w:val="20"/>
          <w:szCs w:val="20"/>
        </w:rPr>
        <w:t xml:space="preserve">, and then perform an </w:t>
      </w:r>
      <w:r w:rsidRPr="00057093">
        <w:rPr>
          <w:rFonts w:asciiTheme="majorHAnsi" w:hAnsiTheme="majorHAnsi" w:cs="Times New Roman"/>
          <w:i/>
          <w:sz w:val="20"/>
          <w:szCs w:val="20"/>
        </w:rPr>
        <w:t>or-split</w:t>
      </w:r>
      <w:r w:rsidRPr="00057093">
        <w:rPr>
          <w:rFonts w:asciiTheme="majorHAnsi" w:hAnsiTheme="majorHAnsi" w:cs="Times New Roman"/>
          <w:sz w:val="20"/>
          <w:szCs w:val="20"/>
        </w:rPr>
        <w:t xml:space="preserve"> to add the second disjunct on another branch. </w:t>
      </w:r>
      <w:proofErr w:type="gramStart"/>
      <w:r w:rsidRPr="00057093">
        <w:rPr>
          <w:rFonts w:asciiTheme="majorHAnsi" w:hAnsiTheme="majorHAnsi" w:cs="Times New Roman"/>
          <w:sz w:val="20"/>
          <w:szCs w:val="20"/>
        </w:rPr>
        <w:t xml:space="preserve">Right-click </w:t>
      </w:r>
      <w:r w:rsidRPr="00057093">
        <w:rPr>
          <w:rFonts w:ascii="Arial Narrow" w:hAnsi="Arial Narrow" w:cs="Times New Roman"/>
          <w:sz w:val="18"/>
          <w:szCs w:val="18"/>
        </w:rPr>
        <w:t>Resident</w:t>
      </w:r>
      <w:r w:rsidRPr="00057093">
        <w:rPr>
          <w:rFonts w:asciiTheme="majorHAnsi" w:hAnsiTheme="majorHAnsi" w:cs="Times New Roman"/>
          <w:sz w:val="20"/>
          <w:szCs w:val="20"/>
        </w:rPr>
        <w:t xml:space="preserve"> and select </w:t>
      </w:r>
      <w:r w:rsidRPr="00057093">
        <w:rPr>
          <w:rFonts w:ascii="Arial Narrow" w:hAnsi="Arial Narrow" w:cs="Times New Roman"/>
          <w:sz w:val="18"/>
          <w:szCs w:val="18"/>
        </w:rPr>
        <w:t>Add Derivation Rule</w:t>
      </w:r>
      <w:r w:rsidRPr="00057093">
        <w:rPr>
          <w:rFonts w:asciiTheme="majorHAnsi" w:hAnsiTheme="majorHAnsi" w:cs="Times New Roman"/>
          <w:sz w:val="20"/>
          <w:szCs w:val="20"/>
        </w:rPr>
        <w:t xml:space="preserve"> from its context menu.</w:t>
      </w:r>
      <w:proofErr w:type="gramEnd"/>
      <w:r w:rsidRPr="00057093">
        <w:rPr>
          <w:rFonts w:asciiTheme="majorHAnsi" w:hAnsiTheme="majorHAnsi" w:cs="Times New Roman"/>
          <w:sz w:val="20"/>
          <w:szCs w:val="20"/>
        </w:rPr>
        <w:t xml:space="preserve"> Then select </w:t>
      </w:r>
      <w:r w:rsidRPr="00057093">
        <w:rPr>
          <w:rFonts w:ascii="Arial Narrow" w:hAnsi="Arial Narrow" w:cs="Times New Roman"/>
          <w:sz w:val="18"/>
          <w:szCs w:val="18"/>
        </w:rPr>
        <w:t>Person</w:t>
      </w:r>
      <w:r w:rsidRPr="00057093">
        <w:rPr>
          <w:rFonts w:asciiTheme="majorHAnsi" w:hAnsiTheme="majorHAnsi" w:cs="Times New Roman"/>
          <w:sz w:val="20"/>
          <w:szCs w:val="20"/>
        </w:rPr>
        <w:t xml:space="preserve"> as the root object type, and continue the path by selecting the first disjunct </w:t>
      </w:r>
      <w:r w:rsidRPr="00057093">
        <w:rPr>
          <w:rFonts w:ascii="Arial Narrow" w:hAnsi="Arial Narrow" w:cs="Times New Roman"/>
          <w:sz w:val="18"/>
          <w:szCs w:val="18"/>
        </w:rPr>
        <w:t>&lt;Person&gt; is a resident citizen</w:t>
      </w:r>
      <w:r w:rsidRPr="00057093">
        <w:rPr>
          <w:rFonts w:asciiTheme="majorHAnsi" w:hAnsiTheme="majorHAnsi" w:cs="Times New Roman"/>
          <w:sz w:val="20"/>
          <w:szCs w:val="20"/>
        </w:rPr>
        <w:t xml:space="preserve">. </w:t>
      </w:r>
    </w:p>
    <w:p w:rsidR="00F17558" w:rsidRDefault="00F17558" w:rsidP="004E6C20">
      <w:pPr>
        <w:tabs>
          <w:tab w:val="left" w:pos="1956"/>
        </w:tabs>
        <w:ind w:left="567"/>
        <w:rPr>
          <w:rFonts w:asciiTheme="majorHAnsi" w:hAnsiTheme="majorHAnsi" w:cs="Times New Roman"/>
          <w:sz w:val="20"/>
          <w:szCs w:val="20"/>
        </w:rPr>
      </w:pPr>
    </w:p>
    <w:p w:rsidR="00F17558" w:rsidRDefault="008745CB"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02624" behindDoc="1" locked="0" layoutInCell="1" allowOverlap="1" wp14:anchorId="3B2F1AE3" wp14:editId="19274225">
            <wp:simplePos x="0" y="0"/>
            <wp:positionH relativeFrom="column">
              <wp:posOffset>3490595</wp:posOffset>
            </wp:positionH>
            <wp:positionV relativeFrom="paragraph">
              <wp:posOffset>8255</wp:posOffset>
            </wp:positionV>
            <wp:extent cx="1851660" cy="861060"/>
            <wp:effectExtent l="0" t="0" r="0" b="0"/>
            <wp:wrapNone/>
            <wp:docPr id="120" name="Picture 1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extLst>
                        <a:ext uri="{28A0092B-C50C-407E-A947-70E740481C1C}">
                          <a14:useLocalDpi xmlns:a14="http://schemas.microsoft.com/office/drawing/2010/main" val="0"/>
                        </a:ext>
                      </a:extLst>
                    </a:blip>
                    <a:stretch>
                      <a:fillRect/>
                    </a:stretch>
                  </pic:blipFill>
                  <pic:spPr>
                    <a:xfrm>
                      <a:off x="0" y="0"/>
                      <a:ext cx="1851660" cy="861060"/>
                    </a:xfrm>
                    <a:prstGeom prst="rect">
                      <a:avLst/>
                    </a:prstGeom>
                  </pic:spPr>
                </pic:pic>
              </a:graphicData>
            </a:graphic>
            <wp14:sizeRelH relativeFrom="page">
              <wp14:pctWidth>0</wp14:pctWidth>
            </wp14:sizeRelH>
            <wp14:sizeRelV relativeFrom="page">
              <wp14:pctHeight>0</wp14:pctHeight>
            </wp14:sizeRelV>
          </wp:anchor>
        </w:drawing>
      </w:r>
    </w:p>
    <w:p w:rsidR="00F17558" w:rsidRDefault="008745CB"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01600" behindDoc="1" locked="0" layoutInCell="1" allowOverlap="1" wp14:anchorId="12214A74" wp14:editId="223202C8">
            <wp:simplePos x="0" y="0"/>
            <wp:positionH relativeFrom="column">
              <wp:posOffset>642620</wp:posOffset>
            </wp:positionH>
            <wp:positionV relativeFrom="paragraph">
              <wp:posOffset>7620</wp:posOffset>
            </wp:positionV>
            <wp:extent cx="1958340" cy="609600"/>
            <wp:effectExtent l="0" t="0" r="3810" b="0"/>
            <wp:wrapNone/>
            <wp:docPr id="119" name="Picture 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1958340" cy="609600"/>
                    </a:xfrm>
                    <a:prstGeom prst="rect">
                      <a:avLst/>
                    </a:prstGeom>
                  </pic:spPr>
                </pic:pic>
              </a:graphicData>
            </a:graphic>
            <wp14:sizeRelH relativeFrom="page">
              <wp14:pctWidth>0</wp14:pctWidth>
            </wp14:sizeRelH>
            <wp14:sizeRelV relativeFrom="page">
              <wp14:pctHeight>0</wp14:pctHeight>
            </wp14:sizeRelV>
          </wp:anchor>
        </w:drawing>
      </w:r>
    </w:p>
    <w:p w:rsidR="008745CB" w:rsidRDefault="008745CB"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p>
    <w:p w:rsidR="00F17558" w:rsidRDefault="008745CB"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F17558" w:rsidRDefault="00F17558" w:rsidP="004E6C20">
      <w:pPr>
        <w:tabs>
          <w:tab w:val="left" w:pos="1956"/>
        </w:tabs>
        <w:ind w:left="567"/>
        <w:rPr>
          <w:rFonts w:asciiTheme="majorHAnsi" w:hAnsiTheme="majorHAnsi" w:cs="Times New Roman"/>
          <w:sz w:val="20"/>
          <w:szCs w:val="20"/>
        </w:rPr>
      </w:pPr>
    </w:p>
    <w:p w:rsidR="00231A84" w:rsidRDefault="00231A84" w:rsidP="004E6C20">
      <w:pPr>
        <w:tabs>
          <w:tab w:val="left" w:pos="1956"/>
        </w:tabs>
        <w:ind w:left="567"/>
        <w:rPr>
          <w:rFonts w:asciiTheme="majorHAnsi" w:hAnsiTheme="majorHAnsi" w:cs="Times New Roman"/>
          <w:sz w:val="20"/>
          <w:szCs w:val="20"/>
        </w:rPr>
      </w:pPr>
    </w:p>
    <w:p w:rsidR="00231A84" w:rsidRDefault="00231A84" w:rsidP="004E6C20">
      <w:pPr>
        <w:tabs>
          <w:tab w:val="left" w:pos="1956"/>
        </w:tabs>
        <w:ind w:left="567"/>
        <w:rPr>
          <w:rFonts w:asciiTheme="majorHAnsi" w:hAnsiTheme="majorHAnsi" w:cs="Times New Roman"/>
          <w:sz w:val="20"/>
          <w:szCs w:val="20"/>
        </w:rPr>
      </w:pPr>
    </w:p>
    <w:p w:rsidR="00231A84" w:rsidRDefault="008745CB"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03648" behindDoc="1" locked="0" layoutInCell="1" allowOverlap="1" wp14:anchorId="73A186CC" wp14:editId="16BD3FA4">
            <wp:simplePos x="0" y="0"/>
            <wp:positionH relativeFrom="column">
              <wp:posOffset>695423</wp:posOffset>
            </wp:positionH>
            <wp:positionV relativeFrom="paragraph">
              <wp:posOffset>635</wp:posOffset>
            </wp:positionV>
            <wp:extent cx="2209800" cy="1447800"/>
            <wp:effectExtent l="0" t="0" r="0" b="0"/>
            <wp:wrapNone/>
            <wp:docPr id="121" name="Picture 1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extLst>
                        <a:ext uri="{28A0092B-C50C-407E-A947-70E740481C1C}">
                          <a14:useLocalDpi xmlns:a14="http://schemas.microsoft.com/office/drawing/2010/main" val="0"/>
                        </a:ext>
                      </a:extLst>
                    </a:blip>
                    <a:stretch>
                      <a:fillRect/>
                    </a:stretch>
                  </pic:blipFill>
                  <pic:spPr>
                    <a:xfrm>
                      <a:off x="0" y="0"/>
                      <a:ext cx="2209800" cy="1447800"/>
                    </a:xfrm>
                    <a:prstGeom prst="rect">
                      <a:avLst/>
                    </a:prstGeom>
                  </pic:spPr>
                </pic:pic>
              </a:graphicData>
            </a:graphic>
            <wp14:sizeRelH relativeFrom="page">
              <wp14:pctWidth>0</wp14:pctWidth>
            </wp14:sizeRelH>
            <wp14:sizeRelV relativeFrom="page">
              <wp14:pctHeight>0</wp14:pctHeight>
            </wp14:sizeRelV>
          </wp:anchor>
        </w:drawing>
      </w:r>
    </w:p>
    <w:p w:rsidR="00231A84" w:rsidRDefault="00231A84" w:rsidP="004E6C20">
      <w:pPr>
        <w:tabs>
          <w:tab w:val="left" w:pos="1956"/>
        </w:tabs>
        <w:ind w:left="567"/>
        <w:rPr>
          <w:rFonts w:asciiTheme="majorHAnsi" w:hAnsiTheme="majorHAnsi" w:cs="Times New Roman"/>
          <w:sz w:val="20"/>
          <w:szCs w:val="20"/>
        </w:rPr>
      </w:pPr>
    </w:p>
    <w:p w:rsidR="00231A84" w:rsidRDefault="00231A84" w:rsidP="004E6C20">
      <w:pPr>
        <w:tabs>
          <w:tab w:val="left" w:pos="1956"/>
        </w:tabs>
        <w:ind w:left="567"/>
        <w:rPr>
          <w:rFonts w:asciiTheme="majorHAnsi" w:hAnsiTheme="majorHAnsi" w:cs="Times New Roman"/>
          <w:sz w:val="20"/>
          <w:szCs w:val="20"/>
        </w:rPr>
      </w:pPr>
    </w:p>
    <w:p w:rsidR="00231A84" w:rsidRDefault="00231A84" w:rsidP="004E6C20">
      <w:pPr>
        <w:tabs>
          <w:tab w:val="left" w:pos="1956"/>
        </w:tabs>
        <w:ind w:left="567"/>
        <w:rPr>
          <w:rFonts w:asciiTheme="majorHAnsi" w:hAnsiTheme="majorHAnsi" w:cs="Times New Roman"/>
          <w:sz w:val="20"/>
          <w:szCs w:val="20"/>
        </w:rPr>
      </w:pPr>
    </w:p>
    <w:p w:rsidR="00231A84" w:rsidRDefault="00231A84" w:rsidP="004E6C20">
      <w:pPr>
        <w:tabs>
          <w:tab w:val="left" w:pos="1956"/>
        </w:tabs>
        <w:ind w:left="567"/>
        <w:rPr>
          <w:rFonts w:asciiTheme="majorHAnsi" w:hAnsiTheme="majorHAnsi" w:cs="Times New Roman"/>
          <w:sz w:val="20"/>
          <w:szCs w:val="20"/>
        </w:rPr>
      </w:pPr>
    </w:p>
    <w:p w:rsidR="00231A84" w:rsidRDefault="008745CB"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04672" behindDoc="1" locked="0" layoutInCell="1" allowOverlap="1" wp14:anchorId="753F300C" wp14:editId="1423226A">
            <wp:simplePos x="0" y="0"/>
            <wp:positionH relativeFrom="column">
              <wp:posOffset>3491377</wp:posOffset>
            </wp:positionH>
            <wp:positionV relativeFrom="paragraph">
              <wp:posOffset>93785</wp:posOffset>
            </wp:positionV>
            <wp:extent cx="1905000" cy="563880"/>
            <wp:effectExtent l="0" t="0" r="0" b="7620"/>
            <wp:wrapNone/>
            <wp:docPr id="123" name="Picture 1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1905000" cy="563880"/>
                    </a:xfrm>
                    <a:prstGeom prst="rect">
                      <a:avLst/>
                    </a:prstGeom>
                  </pic:spPr>
                </pic:pic>
              </a:graphicData>
            </a:graphic>
            <wp14:sizeRelH relativeFrom="page">
              <wp14:pctWidth>0</wp14:pctWidth>
            </wp14:sizeRelH>
            <wp14:sizeRelV relativeFrom="page">
              <wp14:pctHeight>0</wp14:pctHeight>
            </wp14:sizeRelV>
          </wp:anchor>
        </w:drawing>
      </w:r>
    </w:p>
    <w:p w:rsidR="00231A84" w:rsidRDefault="00231A84" w:rsidP="004E6C20">
      <w:pPr>
        <w:tabs>
          <w:tab w:val="left" w:pos="1956"/>
        </w:tabs>
        <w:ind w:left="567"/>
        <w:rPr>
          <w:rFonts w:asciiTheme="majorHAnsi" w:hAnsiTheme="majorHAnsi" w:cs="Times New Roman"/>
          <w:sz w:val="20"/>
          <w:szCs w:val="20"/>
        </w:rPr>
      </w:pPr>
    </w:p>
    <w:p w:rsidR="00231A84" w:rsidRDefault="008745CB"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231A84" w:rsidRDefault="00231A84" w:rsidP="004E6C20">
      <w:pPr>
        <w:tabs>
          <w:tab w:val="left" w:pos="1956"/>
        </w:tabs>
        <w:ind w:left="567"/>
        <w:rPr>
          <w:rFonts w:asciiTheme="majorHAnsi" w:hAnsiTheme="majorHAnsi" w:cs="Times New Roman"/>
          <w:sz w:val="20"/>
          <w:szCs w:val="20"/>
        </w:rPr>
      </w:pPr>
    </w:p>
    <w:p w:rsidR="008745CB" w:rsidRDefault="008745CB" w:rsidP="008745CB">
      <w:pPr>
        <w:tabs>
          <w:tab w:val="left" w:pos="1956"/>
        </w:tabs>
        <w:ind w:left="567"/>
        <w:rPr>
          <w:rFonts w:asciiTheme="majorHAnsi" w:hAnsiTheme="majorHAnsi" w:cs="Times New Roman"/>
          <w:sz w:val="20"/>
          <w:szCs w:val="20"/>
        </w:rPr>
      </w:pPr>
      <w:r w:rsidRPr="008745CB">
        <w:rPr>
          <w:rFonts w:asciiTheme="majorHAnsi" w:hAnsiTheme="majorHAnsi" w:cs="Times New Roman"/>
          <w:sz w:val="20"/>
          <w:szCs w:val="20"/>
        </w:rPr>
        <w:t xml:space="preserve">Now </w:t>
      </w:r>
      <w:r w:rsidRPr="008745CB">
        <w:rPr>
          <w:rFonts w:asciiTheme="majorHAnsi" w:hAnsiTheme="majorHAnsi" w:cs="Times New Roman"/>
          <w:i/>
          <w:sz w:val="20"/>
          <w:szCs w:val="20"/>
        </w:rPr>
        <w:t>move up to</w:t>
      </w:r>
      <w:r w:rsidRPr="008745CB">
        <w:rPr>
          <w:rFonts w:asciiTheme="majorHAnsi" w:hAnsiTheme="majorHAnsi" w:cs="Times New Roman"/>
          <w:sz w:val="20"/>
          <w:szCs w:val="20"/>
        </w:rPr>
        <w:t xml:space="preserve"> </w:t>
      </w:r>
      <w:r w:rsidRPr="008745CB">
        <w:rPr>
          <w:rFonts w:ascii="Arial Narrow" w:hAnsi="Arial Narrow" w:cs="Times New Roman"/>
          <w:sz w:val="18"/>
          <w:szCs w:val="18"/>
        </w:rPr>
        <w:t>Derivation Path from Person</w:t>
      </w:r>
      <w:r w:rsidRPr="008745CB">
        <w:rPr>
          <w:rFonts w:asciiTheme="majorHAnsi" w:hAnsiTheme="majorHAnsi" w:cs="Times New Roman"/>
          <w:sz w:val="20"/>
          <w:szCs w:val="20"/>
        </w:rPr>
        <w:t xml:space="preserve"> (not the Person role!), and open the drop-down list. </w:t>
      </w:r>
      <w:r>
        <w:rPr>
          <w:rFonts w:asciiTheme="majorHAnsi" w:hAnsiTheme="majorHAnsi" w:cs="Times New Roman"/>
          <w:sz w:val="20"/>
          <w:szCs w:val="20"/>
        </w:rPr>
        <w:t>By default, NORMA displays the Operator “And” below the list in preparation to perform a conceptual join.</w:t>
      </w:r>
    </w:p>
    <w:p w:rsidR="008745CB" w:rsidRDefault="008745CB" w:rsidP="008745CB">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05696" behindDoc="1" locked="0" layoutInCell="1" allowOverlap="1" wp14:anchorId="22EBFF45" wp14:editId="52ACCDD6">
            <wp:simplePos x="0" y="0"/>
            <wp:positionH relativeFrom="column">
              <wp:posOffset>1475105</wp:posOffset>
            </wp:positionH>
            <wp:positionV relativeFrom="paragraph">
              <wp:posOffset>156210</wp:posOffset>
            </wp:positionV>
            <wp:extent cx="2849880" cy="2133600"/>
            <wp:effectExtent l="0" t="0" r="7620" b="0"/>
            <wp:wrapNone/>
            <wp:docPr id="124" name="Picture 1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extLst>
                        <a:ext uri="{28A0092B-C50C-407E-A947-70E740481C1C}">
                          <a14:useLocalDpi xmlns:a14="http://schemas.microsoft.com/office/drawing/2010/main" val="0"/>
                        </a:ext>
                      </a:extLst>
                    </a:blip>
                    <a:stretch>
                      <a:fillRect/>
                    </a:stretch>
                  </pic:blipFill>
                  <pic:spPr>
                    <a:xfrm>
                      <a:off x="0" y="0"/>
                      <a:ext cx="2849880" cy="2133600"/>
                    </a:xfrm>
                    <a:prstGeom prst="rect">
                      <a:avLst/>
                    </a:prstGeom>
                  </pic:spPr>
                </pic:pic>
              </a:graphicData>
            </a:graphic>
            <wp14:sizeRelH relativeFrom="page">
              <wp14:pctWidth>0</wp14:pctWidth>
            </wp14:sizeRelH>
            <wp14:sizeRelV relativeFrom="page">
              <wp14:pctHeight>0</wp14:pctHeight>
            </wp14:sizeRelV>
          </wp:anchor>
        </w:drawing>
      </w:r>
    </w:p>
    <w:p w:rsidR="008745CB" w:rsidRDefault="008745CB" w:rsidP="008745CB">
      <w:pPr>
        <w:tabs>
          <w:tab w:val="left" w:pos="1956"/>
        </w:tabs>
        <w:ind w:left="567"/>
        <w:rPr>
          <w:rFonts w:asciiTheme="majorHAnsi" w:hAnsiTheme="majorHAnsi" w:cs="Times New Roman"/>
          <w:sz w:val="20"/>
          <w:szCs w:val="20"/>
        </w:rPr>
      </w:pPr>
    </w:p>
    <w:p w:rsidR="008745CB" w:rsidRDefault="008745CB" w:rsidP="008745CB">
      <w:pPr>
        <w:tabs>
          <w:tab w:val="left" w:pos="1956"/>
        </w:tabs>
        <w:ind w:left="567"/>
        <w:rPr>
          <w:rFonts w:asciiTheme="majorHAnsi" w:hAnsiTheme="majorHAnsi" w:cs="Times New Roman"/>
          <w:sz w:val="20"/>
          <w:szCs w:val="20"/>
        </w:rPr>
      </w:pPr>
    </w:p>
    <w:p w:rsidR="008745CB" w:rsidRDefault="008745CB" w:rsidP="008745CB">
      <w:pPr>
        <w:tabs>
          <w:tab w:val="left" w:pos="1956"/>
        </w:tabs>
        <w:ind w:left="567"/>
        <w:rPr>
          <w:rFonts w:asciiTheme="majorHAnsi" w:hAnsiTheme="majorHAnsi" w:cs="Times New Roman"/>
          <w:sz w:val="20"/>
          <w:szCs w:val="20"/>
        </w:rPr>
      </w:pPr>
    </w:p>
    <w:p w:rsidR="008745CB" w:rsidRDefault="008745CB" w:rsidP="008745CB">
      <w:pPr>
        <w:tabs>
          <w:tab w:val="left" w:pos="1956"/>
        </w:tabs>
        <w:ind w:left="567"/>
        <w:rPr>
          <w:rFonts w:asciiTheme="majorHAnsi" w:hAnsiTheme="majorHAnsi" w:cs="Times New Roman"/>
          <w:sz w:val="20"/>
          <w:szCs w:val="20"/>
        </w:rPr>
      </w:pPr>
    </w:p>
    <w:p w:rsidR="008745CB" w:rsidRDefault="008745CB" w:rsidP="008745CB">
      <w:pPr>
        <w:tabs>
          <w:tab w:val="left" w:pos="1956"/>
        </w:tabs>
        <w:ind w:left="567"/>
        <w:rPr>
          <w:rFonts w:asciiTheme="majorHAnsi" w:hAnsiTheme="majorHAnsi" w:cs="Times New Roman"/>
          <w:sz w:val="20"/>
          <w:szCs w:val="20"/>
        </w:rPr>
      </w:pPr>
    </w:p>
    <w:p w:rsidR="008745CB" w:rsidRDefault="008745CB" w:rsidP="008745CB">
      <w:pPr>
        <w:tabs>
          <w:tab w:val="left" w:pos="1956"/>
        </w:tabs>
        <w:ind w:left="567"/>
        <w:rPr>
          <w:rFonts w:asciiTheme="majorHAnsi" w:hAnsiTheme="majorHAnsi" w:cs="Times New Roman"/>
          <w:sz w:val="20"/>
          <w:szCs w:val="20"/>
        </w:rPr>
      </w:pPr>
    </w:p>
    <w:p w:rsidR="008745CB" w:rsidRDefault="008745CB" w:rsidP="008745CB">
      <w:pPr>
        <w:tabs>
          <w:tab w:val="left" w:pos="1956"/>
        </w:tabs>
        <w:ind w:left="567"/>
        <w:rPr>
          <w:rFonts w:asciiTheme="majorHAnsi" w:hAnsiTheme="majorHAnsi" w:cs="Times New Roman"/>
          <w:sz w:val="20"/>
          <w:szCs w:val="20"/>
        </w:rPr>
      </w:pPr>
    </w:p>
    <w:p w:rsidR="008745CB" w:rsidRDefault="008745CB" w:rsidP="008745CB">
      <w:pPr>
        <w:tabs>
          <w:tab w:val="left" w:pos="1956"/>
        </w:tabs>
        <w:ind w:left="567"/>
        <w:rPr>
          <w:rFonts w:asciiTheme="majorHAnsi" w:hAnsiTheme="majorHAnsi" w:cs="Times New Roman"/>
          <w:sz w:val="20"/>
          <w:szCs w:val="20"/>
        </w:rPr>
      </w:pPr>
    </w:p>
    <w:p w:rsidR="008745CB" w:rsidRDefault="008745CB" w:rsidP="008745CB">
      <w:pPr>
        <w:tabs>
          <w:tab w:val="left" w:pos="1956"/>
        </w:tabs>
        <w:ind w:left="567"/>
        <w:rPr>
          <w:rFonts w:asciiTheme="majorHAnsi" w:hAnsiTheme="majorHAnsi" w:cs="Times New Roman"/>
          <w:sz w:val="20"/>
          <w:szCs w:val="20"/>
        </w:rPr>
      </w:pPr>
    </w:p>
    <w:p w:rsidR="008745CB" w:rsidRDefault="008745CB" w:rsidP="008745CB">
      <w:pPr>
        <w:tabs>
          <w:tab w:val="left" w:pos="1956"/>
        </w:tabs>
        <w:ind w:left="567"/>
        <w:rPr>
          <w:rFonts w:asciiTheme="majorHAnsi" w:hAnsiTheme="majorHAnsi" w:cs="Times New Roman"/>
          <w:sz w:val="20"/>
          <w:szCs w:val="20"/>
        </w:rPr>
      </w:pPr>
    </w:p>
    <w:p w:rsidR="008745CB" w:rsidRDefault="008745CB" w:rsidP="008745CB">
      <w:pPr>
        <w:tabs>
          <w:tab w:val="left" w:pos="1956"/>
        </w:tabs>
        <w:ind w:left="567"/>
        <w:rPr>
          <w:rFonts w:asciiTheme="majorHAnsi" w:hAnsiTheme="majorHAnsi" w:cs="Times New Roman"/>
          <w:sz w:val="20"/>
          <w:szCs w:val="20"/>
        </w:rPr>
      </w:pPr>
    </w:p>
    <w:p w:rsidR="008745CB" w:rsidRDefault="008745CB" w:rsidP="008745CB">
      <w:pPr>
        <w:tabs>
          <w:tab w:val="left" w:pos="1956"/>
        </w:tabs>
        <w:ind w:left="567"/>
        <w:rPr>
          <w:rFonts w:asciiTheme="majorHAnsi" w:hAnsiTheme="majorHAnsi" w:cs="Times New Roman"/>
          <w:sz w:val="20"/>
          <w:szCs w:val="20"/>
        </w:rPr>
      </w:pPr>
    </w:p>
    <w:p w:rsidR="008745CB" w:rsidRDefault="008745CB" w:rsidP="008745CB">
      <w:pPr>
        <w:tabs>
          <w:tab w:val="left" w:pos="1956"/>
        </w:tabs>
        <w:ind w:left="567"/>
        <w:rPr>
          <w:rFonts w:asciiTheme="majorHAnsi" w:hAnsiTheme="majorHAnsi" w:cs="Times New Roman"/>
          <w:sz w:val="20"/>
          <w:szCs w:val="20"/>
        </w:rPr>
      </w:pPr>
    </w:p>
    <w:p w:rsidR="00BA41FA" w:rsidRDefault="00BA41FA" w:rsidP="008745CB">
      <w:pPr>
        <w:tabs>
          <w:tab w:val="left" w:pos="1956"/>
        </w:tabs>
        <w:ind w:left="567"/>
        <w:rPr>
          <w:rFonts w:asciiTheme="majorHAnsi" w:hAnsiTheme="majorHAnsi" w:cs="Times New Roman"/>
          <w:sz w:val="20"/>
          <w:szCs w:val="20"/>
        </w:rPr>
      </w:pPr>
    </w:p>
    <w:p w:rsidR="008745CB" w:rsidRPr="008745CB" w:rsidRDefault="008745CB" w:rsidP="008745CB">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06720" behindDoc="0" locked="0" layoutInCell="1" allowOverlap="1" wp14:anchorId="4A61676E" wp14:editId="15C9B4E4">
            <wp:simplePos x="0" y="0"/>
            <wp:positionH relativeFrom="column">
              <wp:posOffset>4452620</wp:posOffset>
            </wp:positionH>
            <wp:positionV relativeFrom="paragraph">
              <wp:posOffset>42545</wp:posOffset>
            </wp:positionV>
            <wp:extent cx="922020" cy="701040"/>
            <wp:effectExtent l="0" t="0" r="0" b="3810"/>
            <wp:wrapSquare wrapText="bothSides"/>
            <wp:docPr id="125" name="Picture 1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922020" cy="70104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 xml:space="preserve">However, rather than branching from an </w:t>
      </w:r>
      <w:r w:rsidRPr="008745CB">
        <w:rPr>
          <w:rFonts w:ascii="Arial Narrow" w:hAnsi="Arial Narrow" w:cs="Times New Roman"/>
          <w:b/>
          <w:sz w:val="18"/>
          <w:szCs w:val="18"/>
        </w:rPr>
        <w:t>and</w:t>
      </w:r>
      <w:r>
        <w:rPr>
          <w:rFonts w:asciiTheme="majorHAnsi" w:hAnsiTheme="majorHAnsi" w:cs="Times New Roman"/>
          <w:sz w:val="20"/>
          <w:szCs w:val="20"/>
        </w:rPr>
        <w:t xml:space="preserve">-operator, we </w:t>
      </w:r>
      <w:del w:id="21" w:author="Matthew Curland" w:date="2013-03-05T21:22:00Z">
        <w:r w:rsidDel="00E957C6">
          <w:rPr>
            <w:rFonts w:asciiTheme="majorHAnsi" w:hAnsiTheme="majorHAnsi" w:cs="Times New Roman"/>
            <w:sz w:val="20"/>
            <w:szCs w:val="20"/>
          </w:rPr>
          <w:delText xml:space="preserve">i </w:delText>
        </w:r>
      </w:del>
      <w:r>
        <w:rPr>
          <w:rFonts w:asciiTheme="majorHAnsi" w:hAnsiTheme="majorHAnsi" w:cs="Times New Roman"/>
          <w:sz w:val="20"/>
          <w:szCs w:val="20"/>
        </w:rPr>
        <w:t xml:space="preserve">want to branch from an </w:t>
      </w:r>
      <w:r w:rsidRPr="008745CB">
        <w:rPr>
          <w:rFonts w:ascii="Arial Narrow" w:hAnsi="Arial Narrow" w:cs="Times New Roman"/>
          <w:b/>
          <w:sz w:val="18"/>
          <w:szCs w:val="18"/>
        </w:rPr>
        <w:t>or</w:t>
      </w:r>
      <w:r>
        <w:rPr>
          <w:rFonts w:asciiTheme="majorHAnsi" w:hAnsiTheme="majorHAnsi" w:cs="Times New Roman"/>
          <w:sz w:val="20"/>
          <w:szCs w:val="20"/>
        </w:rPr>
        <w:t xml:space="preserve">-operator. To </w:t>
      </w:r>
      <w:r w:rsidRPr="008745CB">
        <w:rPr>
          <w:rFonts w:asciiTheme="majorHAnsi" w:hAnsiTheme="majorHAnsi" w:cs="Times New Roman"/>
          <w:sz w:val="20"/>
          <w:szCs w:val="20"/>
        </w:rPr>
        <w:t xml:space="preserve">apply an or-split, click the </w:t>
      </w:r>
      <w:proofErr w:type="gramStart"/>
      <w:r w:rsidRPr="00BA41FA">
        <w:rPr>
          <w:rFonts w:ascii="Arial Narrow" w:hAnsi="Arial Narrow" w:cs="Times New Roman"/>
          <w:sz w:val="18"/>
          <w:szCs w:val="18"/>
        </w:rPr>
        <w:t>Or</w:t>
      </w:r>
      <w:proofErr w:type="gramEnd"/>
      <w:r w:rsidRPr="00BA41FA">
        <w:rPr>
          <w:rFonts w:ascii="Arial Narrow" w:hAnsi="Arial Narrow" w:cs="Times New Roman"/>
          <w:sz w:val="18"/>
          <w:szCs w:val="18"/>
        </w:rPr>
        <w:t xml:space="preserve"> (Inclusive) </w:t>
      </w:r>
      <w:r w:rsidRPr="008745CB">
        <w:rPr>
          <w:rFonts w:asciiTheme="majorHAnsi" w:hAnsiTheme="majorHAnsi" w:cs="Times New Roman"/>
          <w:sz w:val="20"/>
          <w:szCs w:val="20"/>
        </w:rPr>
        <w:t xml:space="preserve">operator to select it instead of the And operator. </w:t>
      </w:r>
    </w:p>
    <w:p w:rsidR="00231A84" w:rsidRDefault="00231A84" w:rsidP="004E6C20">
      <w:pPr>
        <w:tabs>
          <w:tab w:val="left" w:pos="1956"/>
        </w:tabs>
        <w:ind w:left="567"/>
        <w:rPr>
          <w:rFonts w:asciiTheme="majorHAnsi" w:hAnsiTheme="majorHAnsi" w:cs="Times New Roman"/>
          <w:sz w:val="20"/>
          <w:szCs w:val="20"/>
        </w:rPr>
      </w:pPr>
    </w:p>
    <w:p w:rsidR="00231A84" w:rsidRDefault="00231A84" w:rsidP="004E6C20">
      <w:pPr>
        <w:tabs>
          <w:tab w:val="left" w:pos="1956"/>
        </w:tabs>
        <w:ind w:left="567"/>
        <w:rPr>
          <w:rFonts w:asciiTheme="majorHAnsi" w:hAnsiTheme="majorHAnsi" w:cs="Times New Roman"/>
          <w:sz w:val="20"/>
          <w:szCs w:val="20"/>
        </w:rPr>
      </w:pPr>
    </w:p>
    <w:p w:rsidR="00BA41FA" w:rsidRDefault="00BA41FA" w:rsidP="00BA41FA">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lastRenderedPageBreak/>
        <w:drawing>
          <wp:anchor distT="0" distB="0" distL="114300" distR="114300" simplePos="0" relativeHeight="251807744" behindDoc="0" locked="0" layoutInCell="1" allowOverlap="1" wp14:anchorId="762D3EB4" wp14:editId="40CB8237">
            <wp:simplePos x="0" y="0"/>
            <wp:positionH relativeFrom="column">
              <wp:posOffset>3110230</wp:posOffset>
            </wp:positionH>
            <wp:positionV relativeFrom="paragraph">
              <wp:posOffset>53340</wp:posOffset>
            </wp:positionV>
            <wp:extent cx="2263140" cy="2110740"/>
            <wp:effectExtent l="0" t="0" r="3810" b="3810"/>
            <wp:wrapSquare wrapText="bothSides"/>
            <wp:docPr id="126" name="Picture 1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2263140" cy="211074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 xml:space="preserve">To complete the derivation path, </w:t>
      </w:r>
      <w:r w:rsidRPr="00BA41FA">
        <w:rPr>
          <w:rFonts w:asciiTheme="majorHAnsi" w:hAnsiTheme="majorHAnsi" w:cs="Times New Roman"/>
          <w:sz w:val="20"/>
          <w:szCs w:val="20"/>
        </w:rPr>
        <w:t xml:space="preserve">select the other disjunct </w:t>
      </w:r>
      <w:r w:rsidRPr="00BA41FA">
        <w:rPr>
          <w:rFonts w:ascii="Arial Narrow" w:hAnsi="Arial Narrow" w:cs="Times New Roman"/>
          <w:sz w:val="18"/>
          <w:szCs w:val="18"/>
        </w:rPr>
        <w:t>&lt;Person&gt; is a resident alien</w:t>
      </w:r>
      <w:r w:rsidRPr="00BA41FA">
        <w:rPr>
          <w:rFonts w:asciiTheme="majorHAnsi" w:hAnsiTheme="majorHAnsi" w:cs="Times New Roman"/>
          <w:sz w:val="20"/>
          <w:szCs w:val="20"/>
        </w:rPr>
        <w:t xml:space="preserve">. </w:t>
      </w:r>
    </w:p>
    <w:p w:rsidR="00BA41FA" w:rsidRDefault="00BA41FA" w:rsidP="00BA41FA">
      <w:pPr>
        <w:tabs>
          <w:tab w:val="left" w:pos="1956"/>
        </w:tabs>
        <w:ind w:left="567"/>
        <w:rPr>
          <w:rFonts w:asciiTheme="majorHAnsi" w:hAnsiTheme="majorHAnsi" w:cs="Times New Roman"/>
          <w:sz w:val="20"/>
          <w:szCs w:val="20"/>
        </w:rPr>
      </w:pPr>
    </w:p>
    <w:p w:rsidR="00BA41FA" w:rsidRPr="00BA41FA" w:rsidRDefault="00BA41FA" w:rsidP="00BA41FA">
      <w:pPr>
        <w:tabs>
          <w:tab w:val="left" w:pos="1956"/>
        </w:tabs>
        <w:ind w:left="567"/>
        <w:rPr>
          <w:rFonts w:asciiTheme="majorHAnsi" w:hAnsiTheme="majorHAnsi" w:cs="Times New Roman"/>
          <w:sz w:val="20"/>
          <w:szCs w:val="20"/>
        </w:rPr>
      </w:pPr>
      <w:r w:rsidRPr="00BA41FA">
        <w:rPr>
          <w:rFonts w:asciiTheme="majorHAnsi" w:hAnsiTheme="majorHAnsi" w:cs="Times New Roman"/>
          <w:sz w:val="20"/>
          <w:szCs w:val="20"/>
        </w:rPr>
        <w:t>NORMA displays the inclusive-or operator using both its logical symbol “</w:t>
      </w:r>
      <w:r w:rsidRPr="00BA41FA">
        <w:rPr>
          <w:rFonts w:asciiTheme="majorHAnsi" w:hAnsiTheme="majorHAnsi" w:cs="Times New Roman"/>
          <w:sz w:val="20"/>
          <w:szCs w:val="20"/>
        </w:rPr>
        <w:sym w:font="Symbol" w:char="F0DA"/>
      </w:r>
      <w:r w:rsidRPr="00BA41FA">
        <w:rPr>
          <w:rFonts w:asciiTheme="majorHAnsi" w:hAnsiTheme="majorHAnsi" w:cs="Times New Roman"/>
          <w:sz w:val="20"/>
          <w:szCs w:val="20"/>
        </w:rPr>
        <w:t>” and its English reading “</w:t>
      </w:r>
      <w:r w:rsidRPr="00BA41FA">
        <w:rPr>
          <w:rFonts w:ascii="Arial Narrow" w:hAnsi="Arial Narrow" w:cs="Times New Roman"/>
          <w:sz w:val="18"/>
          <w:szCs w:val="18"/>
        </w:rPr>
        <w:t>Or (Inclusive)</w:t>
      </w:r>
      <w:r w:rsidRPr="00BA41FA">
        <w:rPr>
          <w:rFonts w:asciiTheme="majorHAnsi" w:hAnsiTheme="majorHAnsi" w:cs="Times New Roman"/>
          <w:sz w:val="20"/>
          <w:szCs w:val="20"/>
        </w:rPr>
        <w:t xml:space="preserve">”, with the two branches </w:t>
      </w:r>
      <w:r>
        <w:rPr>
          <w:rFonts w:asciiTheme="majorHAnsi" w:hAnsiTheme="majorHAnsi" w:cs="Times New Roman"/>
          <w:sz w:val="20"/>
          <w:szCs w:val="20"/>
        </w:rPr>
        <w:t xml:space="preserve">(Branch#1 and Branch#2) </w:t>
      </w:r>
      <w:r w:rsidRPr="00BA41FA">
        <w:rPr>
          <w:rFonts w:asciiTheme="majorHAnsi" w:hAnsiTheme="majorHAnsi" w:cs="Times New Roman"/>
          <w:sz w:val="20"/>
          <w:szCs w:val="20"/>
        </w:rPr>
        <w:t>below it</w:t>
      </w:r>
      <w:r>
        <w:rPr>
          <w:rFonts w:asciiTheme="majorHAnsi" w:hAnsiTheme="majorHAnsi" w:cs="Times New Roman"/>
          <w:sz w:val="20"/>
          <w:szCs w:val="20"/>
        </w:rPr>
        <w:t xml:space="preserve">, as shown on the left below. </w:t>
      </w:r>
      <w:r w:rsidRPr="00BA41FA">
        <w:rPr>
          <w:rFonts w:asciiTheme="majorHAnsi" w:hAnsiTheme="majorHAnsi" w:cs="Times New Roman"/>
          <w:sz w:val="20"/>
          <w:szCs w:val="20"/>
        </w:rPr>
        <w:t xml:space="preserve">You can tell the two Person </w:t>
      </w:r>
      <w:r>
        <w:rPr>
          <w:rFonts w:asciiTheme="majorHAnsi" w:hAnsiTheme="majorHAnsi" w:cs="Times New Roman"/>
          <w:sz w:val="20"/>
          <w:szCs w:val="20"/>
        </w:rPr>
        <w:t>variable</w:t>
      </w:r>
      <w:r w:rsidRPr="00BA41FA">
        <w:rPr>
          <w:rFonts w:asciiTheme="majorHAnsi" w:hAnsiTheme="majorHAnsi" w:cs="Times New Roman"/>
          <w:sz w:val="20"/>
          <w:szCs w:val="20"/>
        </w:rPr>
        <w:t>s are correlated because they are both named “</w:t>
      </w:r>
      <w:r w:rsidRPr="00BA41FA">
        <w:rPr>
          <w:rFonts w:ascii="Arial Narrow" w:hAnsi="Arial Narrow" w:cs="Times New Roman"/>
          <w:sz w:val="18"/>
          <w:szCs w:val="18"/>
        </w:rPr>
        <w:t>Person#1</w:t>
      </w:r>
      <w:r w:rsidRPr="00BA41FA">
        <w:rPr>
          <w:rFonts w:asciiTheme="majorHAnsi" w:hAnsiTheme="majorHAnsi" w:cs="Times New Roman"/>
          <w:sz w:val="20"/>
          <w:szCs w:val="20"/>
        </w:rPr>
        <w:t xml:space="preserve">”. </w:t>
      </w:r>
      <w:r>
        <w:rPr>
          <w:rFonts w:asciiTheme="majorHAnsi" w:hAnsiTheme="majorHAnsi" w:cs="Times New Roman"/>
          <w:sz w:val="20"/>
          <w:szCs w:val="20"/>
        </w:rPr>
        <w:t>For comparison purposes, the disjunctive path diagram shown earlier is displayed on the right. Branch#1 corresponds to the left-hand branch and Branch#2 to the right-hand branch.</w:t>
      </w:r>
    </w:p>
    <w:p w:rsidR="00231A84" w:rsidRDefault="00BA41FA"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08768" behindDoc="1" locked="0" layoutInCell="1" allowOverlap="1" wp14:anchorId="5A4F5783" wp14:editId="30DD2D22">
            <wp:simplePos x="0" y="0"/>
            <wp:positionH relativeFrom="column">
              <wp:posOffset>1047115</wp:posOffset>
            </wp:positionH>
            <wp:positionV relativeFrom="paragraph">
              <wp:posOffset>121920</wp:posOffset>
            </wp:positionV>
            <wp:extent cx="2110740" cy="1074420"/>
            <wp:effectExtent l="0" t="0" r="3810" b="0"/>
            <wp:wrapNone/>
            <wp:docPr id="127" name="Picture 1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110740" cy="1074420"/>
                    </a:xfrm>
                    <a:prstGeom prst="rect">
                      <a:avLst/>
                    </a:prstGeom>
                  </pic:spPr>
                </pic:pic>
              </a:graphicData>
            </a:graphic>
            <wp14:sizeRelH relativeFrom="page">
              <wp14:pctWidth>0</wp14:pctWidth>
            </wp14:sizeRelH>
            <wp14:sizeRelV relativeFrom="page">
              <wp14:pctHeight>0</wp14:pctHeight>
            </wp14:sizeRelV>
          </wp:anchor>
        </w:drawing>
      </w:r>
      <w:r w:rsidRPr="00BA41FA">
        <w:rPr>
          <w:noProof/>
          <w:lang w:eastAsia="en-AU"/>
        </w:rPr>
        <w:drawing>
          <wp:anchor distT="0" distB="0" distL="114300" distR="114300" simplePos="0" relativeHeight="251809792" behindDoc="1" locked="0" layoutInCell="1" allowOverlap="1" wp14:anchorId="30194473" wp14:editId="5463B41C">
            <wp:simplePos x="0" y="0"/>
            <wp:positionH relativeFrom="column">
              <wp:posOffset>3754755</wp:posOffset>
            </wp:positionH>
            <wp:positionV relativeFrom="paragraph">
              <wp:posOffset>122555</wp:posOffset>
            </wp:positionV>
            <wp:extent cx="1576705" cy="808990"/>
            <wp:effectExtent l="0" t="0" r="4445" b="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76705" cy="808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31A84" w:rsidRDefault="00231A84" w:rsidP="004E6C20">
      <w:pPr>
        <w:tabs>
          <w:tab w:val="left" w:pos="1956"/>
        </w:tabs>
        <w:ind w:left="567"/>
        <w:rPr>
          <w:rFonts w:asciiTheme="majorHAnsi" w:hAnsiTheme="majorHAnsi" w:cs="Times New Roman"/>
          <w:sz w:val="20"/>
          <w:szCs w:val="20"/>
        </w:rPr>
      </w:pPr>
    </w:p>
    <w:p w:rsidR="00231A84" w:rsidRDefault="00231A84" w:rsidP="004E6C20">
      <w:pPr>
        <w:tabs>
          <w:tab w:val="left" w:pos="1956"/>
        </w:tabs>
        <w:ind w:left="567"/>
        <w:rPr>
          <w:rFonts w:asciiTheme="majorHAnsi" w:hAnsiTheme="majorHAnsi" w:cs="Times New Roman"/>
          <w:sz w:val="20"/>
          <w:szCs w:val="20"/>
        </w:rPr>
      </w:pPr>
    </w:p>
    <w:p w:rsidR="00231A84" w:rsidRDefault="00231A84" w:rsidP="004E6C20">
      <w:pPr>
        <w:tabs>
          <w:tab w:val="left" w:pos="1956"/>
        </w:tabs>
        <w:ind w:left="567"/>
        <w:rPr>
          <w:rFonts w:asciiTheme="majorHAnsi" w:hAnsiTheme="majorHAnsi" w:cs="Times New Roman"/>
          <w:sz w:val="20"/>
          <w:szCs w:val="20"/>
        </w:rPr>
      </w:pPr>
    </w:p>
    <w:p w:rsidR="00231A84" w:rsidRDefault="00231A84" w:rsidP="004E6C20">
      <w:pPr>
        <w:tabs>
          <w:tab w:val="left" w:pos="1956"/>
        </w:tabs>
        <w:ind w:left="567"/>
        <w:rPr>
          <w:rFonts w:asciiTheme="majorHAnsi" w:hAnsiTheme="majorHAnsi" w:cs="Times New Roman"/>
          <w:sz w:val="20"/>
          <w:szCs w:val="20"/>
        </w:rPr>
      </w:pPr>
    </w:p>
    <w:p w:rsidR="00231A84" w:rsidRDefault="00231A84" w:rsidP="004E6C20">
      <w:pPr>
        <w:tabs>
          <w:tab w:val="left" w:pos="1956"/>
        </w:tabs>
        <w:ind w:left="567"/>
        <w:rPr>
          <w:rFonts w:asciiTheme="majorHAnsi" w:hAnsiTheme="majorHAnsi" w:cs="Times New Roman"/>
          <w:sz w:val="20"/>
          <w:szCs w:val="20"/>
        </w:rPr>
      </w:pPr>
    </w:p>
    <w:p w:rsidR="00231A84" w:rsidRDefault="00231A84" w:rsidP="004E6C20">
      <w:pPr>
        <w:tabs>
          <w:tab w:val="left" w:pos="1956"/>
        </w:tabs>
        <w:ind w:left="567"/>
        <w:rPr>
          <w:rFonts w:asciiTheme="majorHAnsi" w:hAnsiTheme="majorHAnsi" w:cs="Times New Roman"/>
          <w:sz w:val="20"/>
          <w:szCs w:val="20"/>
        </w:rPr>
      </w:pPr>
    </w:p>
    <w:p w:rsidR="00231A84" w:rsidRDefault="00231A84" w:rsidP="004E6C20">
      <w:pPr>
        <w:tabs>
          <w:tab w:val="left" w:pos="1956"/>
        </w:tabs>
        <w:ind w:left="567"/>
        <w:rPr>
          <w:rFonts w:asciiTheme="majorHAnsi" w:hAnsiTheme="majorHAnsi" w:cs="Times New Roman"/>
          <w:sz w:val="20"/>
          <w:szCs w:val="20"/>
        </w:rPr>
      </w:pPr>
    </w:p>
    <w:p w:rsidR="00231A84" w:rsidRDefault="00BA41FA"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Assuming the </w:t>
      </w:r>
      <w:proofErr w:type="spellStart"/>
      <w:r w:rsidRPr="00BA41FA">
        <w:rPr>
          <w:rFonts w:ascii="Arial Narrow" w:hAnsi="Arial Narrow" w:cs="Times New Roman"/>
          <w:sz w:val="18"/>
          <w:szCs w:val="18"/>
        </w:rPr>
        <w:t>IsPersonal</w:t>
      </w:r>
      <w:proofErr w:type="spellEnd"/>
      <w:r>
        <w:rPr>
          <w:rFonts w:asciiTheme="majorHAnsi" w:hAnsiTheme="majorHAnsi" w:cs="Times New Roman"/>
          <w:sz w:val="20"/>
          <w:szCs w:val="20"/>
        </w:rPr>
        <w:t xml:space="preserve"> property for Person is set to True, the derivation rule now verbalizes as shown:</w:t>
      </w:r>
    </w:p>
    <w:p w:rsidR="00231A84" w:rsidRDefault="00231A84" w:rsidP="004E6C20">
      <w:pPr>
        <w:tabs>
          <w:tab w:val="left" w:pos="1956"/>
        </w:tabs>
        <w:ind w:left="567"/>
        <w:rPr>
          <w:rFonts w:asciiTheme="majorHAnsi" w:hAnsiTheme="majorHAnsi" w:cs="Times New Roman"/>
          <w:sz w:val="20"/>
          <w:szCs w:val="20"/>
        </w:rPr>
      </w:pPr>
    </w:p>
    <w:p w:rsidR="00BA41FA" w:rsidRDefault="00BA41FA" w:rsidP="00BA41FA">
      <w:pPr>
        <w:tabs>
          <w:tab w:val="left" w:pos="1956"/>
        </w:tabs>
        <w:ind w:left="1360"/>
        <w:rPr>
          <w:rStyle w:val="objecttype1"/>
          <w:rFonts w:ascii="Tahoma" w:hAnsi="Tahoma" w:cs="Tahoma"/>
          <w:sz w:val="18"/>
          <w:szCs w:val="18"/>
        </w:rPr>
      </w:pPr>
      <w:r>
        <w:rPr>
          <w:rStyle w:val="quantifier1"/>
          <w:rFonts w:ascii="Tahoma" w:hAnsi="Tahoma" w:cs="Tahoma"/>
          <w:sz w:val="18"/>
          <w:szCs w:val="18"/>
        </w:rPr>
        <w:t>*Each</w:t>
      </w:r>
      <w:r>
        <w:rPr>
          <w:rFonts w:ascii="Tahoma" w:hAnsi="Tahoma" w:cs="Tahoma"/>
          <w:color w:val="006400"/>
          <w:sz w:val="18"/>
          <w:szCs w:val="18"/>
        </w:rPr>
        <w:t xml:space="preserve"> </w:t>
      </w:r>
      <w:r>
        <w:rPr>
          <w:rStyle w:val="objecttype1"/>
          <w:rFonts w:ascii="Tahoma" w:hAnsi="Tahoma" w:cs="Tahoma"/>
          <w:sz w:val="18"/>
          <w:szCs w:val="18"/>
        </w:rPr>
        <w:t>Resident</w:t>
      </w:r>
      <w:r>
        <w:rPr>
          <w:rFonts w:ascii="Tahoma" w:hAnsi="Tahoma" w:cs="Tahoma"/>
          <w:color w:val="006400"/>
          <w:sz w:val="18"/>
          <w:szCs w:val="18"/>
        </w:rPr>
        <w:t xml:space="preserve"> </w:t>
      </w:r>
      <w:r>
        <w:rPr>
          <w:rStyle w:val="quantifier1"/>
          <w:rFonts w:ascii="Tahoma" w:hAnsi="Tahoma" w:cs="Tahoma"/>
          <w:sz w:val="18"/>
          <w:szCs w:val="18"/>
        </w:rPr>
        <w:t>is</w:t>
      </w:r>
      <w:r>
        <w:rPr>
          <w:rFonts w:ascii="Tahoma" w:hAnsi="Tahoma" w:cs="Tahoma"/>
          <w:color w:val="006400"/>
          <w:sz w:val="18"/>
          <w:szCs w:val="18"/>
        </w:rPr>
        <w:t xml:space="preserve"> </w:t>
      </w:r>
      <w:r>
        <w:rPr>
          <w:rStyle w:val="quantifier1"/>
          <w:rFonts w:ascii="Tahoma" w:hAnsi="Tahoma" w:cs="Tahoma"/>
          <w:sz w:val="18"/>
          <w:szCs w:val="18"/>
        </w:rPr>
        <w:t>some</w:t>
      </w:r>
      <w:r>
        <w:rPr>
          <w:rFonts w:ascii="Tahoma" w:hAnsi="Tahoma" w:cs="Tahoma"/>
          <w:color w:val="006400"/>
          <w:sz w:val="18"/>
          <w:szCs w:val="18"/>
        </w:rPr>
        <w:t xml:space="preserve"> </w:t>
      </w:r>
      <w:r>
        <w:rPr>
          <w:rStyle w:val="objecttype1"/>
          <w:rFonts w:ascii="Tahoma" w:hAnsi="Tahoma" w:cs="Tahoma"/>
          <w:sz w:val="18"/>
          <w:szCs w:val="18"/>
        </w:rPr>
        <w:t>Person</w:t>
      </w:r>
    </w:p>
    <w:p w:rsidR="00BA41FA" w:rsidRDefault="00BA41FA" w:rsidP="00BA41FA">
      <w:pPr>
        <w:tabs>
          <w:tab w:val="left" w:pos="1956"/>
        </w:tabs>
        <w:ind w:left="1360"/>
        <w:rPr>
          <w:rStyle w:val="predicatetext1"/>
          <w:rFonts w:ascii="Tahoma" w:hAnsi="Tahoma" w:cs="Tahoma"/>
          <w:sz w:val="18"/>
          <w:szCs w:val="18"/>
        </w:rPr>
      </w:pPr>
      <w:r>
        <w:rPr>
          <w:rStyle w:val="quantifier1"/>
          <w:rFonts w:ascii="Tahoma" w:hAnsi="Tahoma" w:cs="Tahoma"/>
          <w:sz w:val="18"/>
          <w:szCs w:val="18"/>
        </w:rPr>
        <w:t xml:space="preserve">  </w:t>
      </w:r>
      <w:proofErr w:type="gramStart"/>
      <w:r>
        <w:rPr>
          <w:rStyle w:val="quantifier1"/>
          <w:rFonts w:ascii="Tahoma" w:hAnsi="Tahoma" w:cs="Tahoma"/>
          <w:sz w:val="18"/>
          <w:szCs w:val="18"/>
        </w:rPr>
        <w:t>who</w:t>
      </w:r>
      <w:proofErr w:type="gramEnd"/>
      <w:r>
        <w:rPr>
          <w:rStyle w:val="predicatetext1"/>
          <w:rFonts w:ascii="Tahoma" w:hAnsi="Tahoma" w:cs="Tahoma"/>
          <w:sz w:val="18"/>
          <w:szCs w:val="18"/>
        </w:rPr>
        <w:t xml:space="preserve"> is a resident citizen</w:t>
      </w:r>
    </w:p>
    <w:p w:rsidR="00231A84" w:rsidRDefault="00BA41FA" w:rsidP="00BA41FA">
      <w:pPr>
        <w:tabs>
          <w:tab w:val="left" w:pos="1956"/>
        </w:tabs>
        <w:ind w:left="1360"/>
        <w:rPr>
          <w:rFonts w:asciiTheme="majorHAnsi" w:hAnsiTheme="majorHAnsi" w:cs="Times New Roman"/>
          <w:sz w:val="20"/>
          <w:szCs w:val="20"/>
        </w:rPr>
      </w:pPr>
      <w:r>
        <w:rPr>
          <w:rStyle w:val="quantifier1"/>
          <w:rFonts w:ascii="Tahoma" w:hAnsi="Tahoma" w:cs="Tahoma"/>
          <w:sz w:val="18"/>
          <w:szCs w:val="18"/>
        </w:rPr>
        <w:t xml:space="preserve">  </w:t>
      </w:r>
      <w:proofErr w:type="gramStart"/>
      <w:r>
        <w:rPr>
          <w:rStyle w:val="quantifier1"/>
          <w:rFonts w:ascii="Tahoma" w:hAnsi="Tahoma" w:cs="Tahoma"/>
          <w:sz w:val="18"/>
          <w:szCs w:val="18"/>
        </w:rPr>
        <w:t>or</w:t>
      </w:r>
      <w:proofErr w:type="gramEnd"/>
      <w:r>
        <w:rPr>
          <w:rStyle w:val="smallindent"/>
          <w:rFonts w:ascii="Tahoma" w:hAnsi="Tahoma" w:cs="Tahoma"/>
          <w:color w:val="006400"/>
          <w:sz w:val="18"/>
          <w:szCs w:val="18"/>
        </w:rPr>
        <w:t xml:space="preserve"> </w:t>
      </w:r>
      <w:r>
        <w:rPr>
          <w:rStyle w:val="predicatetext1"/>
          <w:rFonts w:ascii="Tahoma" w:hAnsi="Tahoma" w:cs="Tahoma"/>
          <w:sz w:val="18"/>
          <w:szCs w:val="18"/>
        </w:rPr>
        <w:t>is a resident alien</w:t>
      </w:r>
      <w:r>
        <w:rPr>
          <w:rStyle w:val="listseparator1"/>
          <w:rFonts w:ascii="Tahoma" w:hAnsi="Tahoma" w:cs="Tahoma"/>
          <w:sz w:val="18"/>
          <w:szCs w:val="18"/>
        </w:rPr>
        <w:t>.</w:t>
      </w:r>
    </w:p>
    <w:p w:rsidR="0050750A" w:rsidRDefault="0050750A" w:rsidP="004E6C20">
      <w:pPr>
        <w:tabs>
          <w:tab w:val="left" w:pos="1956"/>
        </w:tabs>
        <w:ind w:left="567"/>
        <w:rPr>
          <w:rFonts w:asciiTheme="majorHAnsi" w:hAnsiTheme="majorHAnsi" w:cs="Times New Roman"/>
          <w:sz w:val="20"/>
          <w:szCs w:val="20"/>
        </w:rPr>
      </w:pPr>
    </w:p>
    <w:p w:rsidR="001D3405" w:rsidRPr="00BA41FA" w:rsidRDefault="001D3405" w:rsidP="001D3405">
      <w:pPr>
        <w:tabs>
          <w:tab w:val="left" w:pos="1956"/>
        </w:tabs>
        <w:ind w:left="567"/>
        <w:rPr>
          <w:rFonts w:asciiTheme="majorHAnsi" w:hAnsiTheme="majorHAnsi" w:cs="Times New Roman"/>
          <w:sz w:val="20"/>
          <w:szCs w:val="20"/>
        </w:rPr>
      </w:pPr>
      <w:r w:rsidRPr="00765410">
        <w:rPr>
          <w:noProof/>
          <w:lang w:eastAsia="en-AU"/>
        </w:rPr>
        <w:drawing>
          <wp:anchor distT="0" distB="0" distL="114300" distR="114300" simplePos="0" relativeHeight="252260352" behindDoc="0" locked="0" layoutInCell="1" allowOverlap="1" wp14:anchorId="0BFBE160" wp14:editId="5901CD5B">
            <wp:simplePos x="0" y="0"/>
            <wp:positionH relativeFrom="column">
              <wp:posOffset>4305935</wp:posOffset>
            </wp:positionH>
            <wp:positionV relativeFrom="paragraph">
              <wp:posOffset>52070</wp:posOffset>
            </wp:positionV>
            <wp:extent cx="1113790" cy="1172210"/>
            <wp:effectExtent l="0" t="0" r="0" b="8890"/>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113790" cy="11722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 xml:space="preserve">The </w:t>
      </w:r>
      <w:proofErr w:type="spellStart"/>
      <w:r>
        <w:rPr>
          <w:rFonts w:asciiTheme="majorHAnsi" w:hAnsiTheme="majorHAnsi" w:cs="Times New Roman"/>
          <w:sz w:val="20"/>
          <w:szCs w:val="20"/>
        </w:rPr>
        <w:t>SelfTransporter</w:t>
      </w:r>
      <w:proofErr w:type="spellEnd"/>
      <w:r>
        <w:rPr>
          <w:rFonts w:asciiTheme="majorHAnsi" w:hAnsiTheme="majorHAnsi" w:cs="Times New Roman"/>
          <w:sz w:val="20"/>
          <w:szCs w:val="20"/>
        </w:rPr>
        <w:t xml:space="preserve"> subtype is defined in FORML thus: </w:t>
      </w:r>
      <w:r w:rsidRPr="00057093">
        <w:rPr>
          <w:rFonts w:ascii="Arial Narrow" w:hAnsi="Arial Narrow" w:cs="Times New Roman"/>
          <w:sz w:val="18"/>
          <w:szCs w:val="18"/>
        </w:rPr>
        <w:t>“</w:t>
      </w:r>
      <w:r w:rsidRPr="00057093">
        <w:rPr>
          <w:rFonts w:ascii="Arial Narrow" w:hAnsi="Arial Narrow" w:cs="Times New Roman"/>
          <w:b/>
          <w:sz w:val="18"/>
          <w:szCs w:val="18"/>
        </w:rPr>
        <w:t>*Each</w:t>
      </w:r>
      <w:r w:rsidRPr="00057093">
        <w:rPr>
          <w:rFonts w:ascii="Arial Narrow" w:hAnsi="Arial Narrow" w:cs="Times New Roman"/>
          <w:sz w:val="18"/>
          <w:szCs w:val="18"/>
        </w:rPr>
        <w:t xml:space="preserve"> </w:t>
      </w:r>
      <w:proofErr w:type="spellStart"/>
      <w:r>
        <w:rPr>
          <w:rFonts w:ascii="Arial Narrow" w:hAnsi="Arial Narrow" w:cs="Times New Roman"/>
          <w:sz w:val="18"/>
          <w:szCs w:val="18"/>
        </w:rPr>
        <w:t>SelfTransporter</w:t>
      </w:r>
      <w:proofErr w:type="spellEnd"/>
      <w:r w:rsidRPr="00057093">
        <w:rPr>
          <w:rFonts w:ascii="Arial Narrow" w:hAnsi="Arial Narrow" w:cs="Times New Roman"/>
          <w:sz w:val="18"/>
          <w:szCs w:val="18"/>
        </w:rPr>
        <w:t xml:space="preserve"> </w:t>
      </w:r>
      <w:r w:rsidRPr="00057093">
        <w:rPr>
          <w:rFonts w:ascii="Arial Narrow" w:hAnsi="Arial Narrow" w:cs="Times New Roman"/>
          <w:b/>
          <w:sz w:val="18"/>
          <w:szCs w:val="18"/>
        </w:rPr>
        <w:t>is a</w:t>
      </w:r>
      <w:r w:rsidRPr="00057093">
        <w:rPr>
          <w:rFonts w:ascii="Arial Narrow" w:hAnsi="Arial Narrow" w:cs="Times New Roman"/>
          <w:sz w:val="18"/>
          <w:szCs w:val="18"/>
        </w:rPr>
        <w:t xml:space="preserve"> Person </w:t>
      </w:r>
      <w:r w:rsidRPr="00057093">
        <w:rPr>
          <w:rFonts w:ascii="Arial Narrow" w:hAnsi="Arial Narrow" w:cs="Times New Roman"/>
          <w:b/>
          <w:sz w:val="18"/>
          <w:szCs w:val="18"/>
        </w:rPr>
        <w:t>who</w:t>
      </w:r>
      <w:r w:rsidRPr="00057093">
        <w:rPr>
          <w:rFonts w:ascii="Arial Narrow" w:hAnsi="Arial Narrow" w:cs="Times New Roman"/>
          <w:sz w:val="18"/>
          <w:szCs w:val="18"/>
        </w:rPr>
        <w:t xml:space="preserve"> </w:t>
      </w:r>
      <w:r>
        <w:rPr>
          <w:rFonts w:ascii="Arial Narrow" w:hAnsi="Arial Narrow" w:cs="Times New Roman"/>
          <w:sz w:val="18"/>
          <w:szCs w:val="18"/>
        </w:rPr>
        <w:t>drives</w:t>
      </w:r>
      <w:r w:rsidRPr="00057093">
        <w:rPr>
          <w:rFonts w:ascii="Arial Narrow" w:hAnsi="Arial Narrow" w:cs="Times New Roman"/>
          <w:sz w:val="18"/>
          <w:szCs w:val="18"/>
        </w:rPr>
        <w:t xml:space="preserve"> </w:t>
      </w:r>
      <w:r w:rsidRPr="00BA41FA">
        <w:rPr>
          <w:rFonts w:ascii="Arial Narrow" w:hAnsi="Arial Narrow" w:cs="Times New Roman"/>
          <w:b/>
          <w:sz w:val="18"/>
          <w:szCs w:val="18"/>
        </w:rPr>
        <w:t>a</w:t>
      </w:r>
      <w:r w:rsidRPr="00057093">
        <w:rPr>
          <w:rFonts w:ascii="Arial Narrow" w:hAnsi="Arial Narrow" w:cs="Times New Roman"/>
          <w:sz w:val="18"/>
          <w:szCs w:val="18"/>
        </w:rPr>
        <w:t xml:space="preserve"> </w:t>
      </w:r>
      <w:r>
        <w:rPr>
          <w:rFonts w:ascii="Arial Narrow" w:hAnsi="Arial Narrow" w:cs="Times New Roman"/>
          <w:sz w:val="18"/>
          <w:szCs w:val="18"/>
        </w:rPr>
        <w:t xml:space="preserve">Car </w:t>
      </w:r>
      <w:r w:rsidRPr="00BA41FA">
        <w:rPr>
          <w:rFonts w:ascii="Arial Narrow" w:hAnsi="Arial Narrow" w:cs="Times New Roman"/>
          <w:b/>
          <w:sz w:val="18"/>
          <w:szCs w:val="18"/>
        </w:rPr>
        <w:t>or</w:t>
      </w:r>
      <w:r>
        <w:rPr>
          <w:rFonts w:ascii="Arial Narrow" w:hAnsi="Arial Narrow" w:cs="Times New Roman"/>
          <w:sz w:val="18"/>
          <w:szCs w:val="18"/>
        </w:rPr>
        <w:t xml:space="preserve"> rides </w:t>
      </w:r>
      <w:r w:rsidRPr="00BA41FA">
        <w:rPr>
          <w:rFonts w:ascii="Arial Narrow" w:hAnsi="Arial Narrow" w:cs="Times New Roman"/>
          <w:b/>
          <w:sz w:val="18"/>
          <w:szCs w:val="18"/>
        </w:rPr>
        <w:t>a</w:t>
      </w:r>
      <w:r w:rsidRPr="00057093">
        <w:rPr>
          <w:rFonts w:ascii="Arial Narrow" w:hAnsi="Arial Narrow" w:cs="Times New Roman"/>
          <w:sz w:val="18"/>
          <w:szCs w:val="18"/>
        </w:rPr>
        <w:t xml:space="preserve"> </w:t>
      </w:r>
      <w:r>
        <w:rPr>
          <w:rFonts w:ascii="Arial Narrow" w:hAnsi="Arial Narrow" w:cs="Times New Roman"/>
          <w:sz w:val="18"/>
          <w:szCs w:val="18"/>
        </w:rPr>
        <w:t>Motorcycle</w:t>
      </w:r>
      <w:r w:rsidRPr="00057093">
        <w:rPr>
          <w:rFonts w:ascii="Arial Narrow" w:hAnsi="Arial Narrow" w:cs="Times New Roman"/>
          <w:sz w:val="18"/>
          <w:szCs w:val="18"/>
        </w:rPr>
        <w:t>.</w:t>
      </w:r>
      <w:proofErr w:type="gramStart"/>
      <w:r>
        <w:rPr>
          <w:rFonts w:asciiTheme="majorHAnsi" w:hAnsiTheme="majorHAnsi" w:cs="Times New Roman"/>
          <w:sz w:val="20"/>
          <w:szCs w:val="20"/>
        </w:rPr>
        <w:t>”.</w:t>
      </w:r>
      <w:proofErr w:type="gramEnd"/>
      <w:r>
        <w:rPr>
          <w:rFonts w:asciiTheme="majorHAnsi" w:hAnsiTheme="majorHAnsi" w:cs="Times New Roman"/>
          <w:sz w:val="20"/>
          <w:szCs w:val="20"/>
        </w:rPr>
        <w:t xml:space="preserve"> </w:t>
      </w:r>
      <w:r w:rsidRPr="00BA41FA">
        <w:rPr>
          <w:rFonts w:asciiTheme="majorHAnsi" w:hAnsiTheme="majorHAnsi" w:cs="Times New Roman"/>
          <w:sz w:val="20"/>
          <w:szCs w:val="20"/>
        </w:rPr>
        <w:t>The derivation path may be visualized as shown</w:t>
      </w:r>
      <w:r>
        <w:rPr>
          <w:rFonts w:asciiTheme="majorHAnsi" w:hAnsiTheme="majorHAnsi" w:cs="Times New Roman"/>
          <w:sz w:val="20"/>
          <w:szCs w:val="20"/>
        </w:rPr>
        <w:t xml:space="preserve"> opposite</w:t>
      </w:r>
      <w:r w:rsidRPr="00BA41FA">
        <w:rPr>
          <w:rFonts w:asciiTheme="majorHAnsi" w:hAnsiTheme="majorHAnsi" w:cs="Times New Roman"/>
          <w:sz w:val="20"/>
          <w:szCs w:val="20"/>
        </w:rPr>
        <w:t>, and may be entered in a similar fashion to the example just discussed</w:t>
      </w:r>
      <w:r>
        <w:rPr>
          <w:rFonts w:asciiTheme="majorHAnsi" w:hAnsiTheme="majorHAnsi" w:cs="Times New Roman"/>
          <w:sz w:val="20"/>
          <w:szCs w:val="20"/>
        </w:rPr>
        <w:t xml:space="preserve"> by entering an or-split for the two branches </w:t>
      </w:r>
      <w:r w:rsidRPr="00765410">
        <w:rPr>
          <w:rFonts w:ascii="Arial Narrow" w:hAnsi="Arial Narrow" w:cs="Times New Roman"/>
          <w:sz w:val="18"/>
          <w:szCs w:val="18"/>
        </w:rPr>
        <w:t>Person drives Car</w:t>
      </w:r>
      <w:r>
        <w:rPr>
          <w:rFonts w:asciiTheme="majorHAnsi" w:hAnsiTheme="majorHAnsi" w:cs="Times New Roman"/>
          <w:sz w:val="20"/>
          <w:szCs w:val="20"/>
        </w:rPr>
        <w:t xml:space="preserve"> and </w:t>
      </w:r>
      <w:r w:rsidRPr="00765410">
        <w:rPr>
          <w:rFonts w:ascii="Arial Narrow" w:hAnsi="Arial Narrow" w:cs="Times New Roman"/>
          <w:sz w:val="18"/>
          <w:szCs w:val="18"/>
        </w:rPr>
        <w:t>Person rides Motorcycle</w:t>
      </w:r>
      <w:r>
        <w:rPr>
          <w:rFonts w:asciiTheme="majorHAnsi" w:hAnsiTheme="majorHAnsi" w:cs="Times New Roman"/>
          <w:sz w:val="20"/>
          <w:szCs w:val="20"/>
        </w:rPr>
        <w:t>.</w:t>
      </w:r>
      <w:r w:rsidRPr="00BA41FA">
        <w:rPr>
          <w:rFonts w:asciiTheme="majorHAnsi" w:hAnsiTheme="majorHAnsi" w:cs="Times New Roman"/>
          <w:sz w:val="20"/>
          <w:szCs w:val="20"/>
        </w:rPr>
        <w:t xml:space="preserve"> The derivation path </w:t>
      </w:r>
      <w:r>
        <w:rPr>
          <w:rFonts w:asciiTheme="majorHAnsi" w:hAnsiTheme="majorHAnsi" w:cs="Times New Roman"/>
          <w:sz w:val="20"/>
          <w:szCs w:val="20"/>
        </w:rPr>
        <w:t xml:space="preserve">and verbalization </w:t>
      </w:r>
      <w:r w:rsidRPr="00BA41FA">
        <w:rPr>
          <w:rFonts w:asciiTheme="majorHAnsi" w:hAnsiTheme="majorHAnsi" w:cs="Times New Roman"/>
          <w:sz w:val="20"/>
          <w:szCs w:val="20"/>
        </w:rPr>
        <w:t xml:space="preserve">you should end up with </w:t>
      </w:r>
      <w:r>
        <w:rPr>
          <w:rFonts w:asciiTheme="majorHAnsi" w:hAnsiTheme="majorHAnsi" w:cs="Times New Roman"/>
          <w:sz w:val="20"/>
          <w:szCs w:val="20"/>
        </w:rPr>
        <w:t>are</w:t>
      </w:r>
      <w:r w:rsidRPr="00BA41FA">
        <w:rPr>
          <w:rFonts w:asciiTheme="majorHAnsi" w:hAnsiTheme="majorHAnsi" w:cs="Times New Roman"/>
          <w:sz w:val="20"/>
          <w:szCs w:val="20"/>
        </w:rPr>
        <w:t xml:space="preserve"> shown </w:t>
      </w:r>
      <w:r>
        <w:rPr>
          <w:rFonts w:asciiTheme="majorHAnsi" w:hAnsiTheme="majorHAnsi" w:cs="Times New Roman"/>
          <w:sz w:val="20"/>
          <w:szCs w:val="20"/>
        </w:rPr>
        <w:t>below</w:t>
      </w:r>
      <w:r w:rsidRPr="00BA41FA">
        <w:rPr>
          <w:rFonts w:asciiTheme="majorHAnsi" w:hAnsiTheme="majorHAnsi" w:cs="Times New Roman"/>
          <w:sz w:val="20"/>
          <w:szCs w:val="20"/>
        </w:rPr>
        <w:t>.</w:t>
      </w: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61376" behindDoc="1" locked="0" layoutInCell="1" allowOverlap="1" wp14:anchorId="352FFFB7" wp14:editId="0D71D94A">
            <wp:simplePos x="0" y="0"/>
            <wp:positionH relativeFrom="column">
              <wp:posOffset>759509</wp:posOffset>
            </wp:positionH>
            <wp:positionV relativeFrom="paragraph">
              <wp:posOffset>20320</wp:posOffset>
            </wp:positionV>
            <wp:extent cx="1965960" cy="1082040"/>
            <wp:effectExtent l="0" t="0" r="0" b="3810"/>
            <wp:wrapNone/>
            <wp:docPr id="357" name="Picture 3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1965960" cy="1082040"/>
                    </a:xfrm>
                    <a:prstGeom prst="rect">
                      <a:avLst/>
                    </a:prstGeom>
                  </pic:spPr>
                </pic:pic>
              </a:graphicData>
            </a:graphic>
            <wp14:sizeRelH relativeFrom="page">
              <wp14:pctWidth>0</wp14:pctWidth>
            </wp14:sizeRelH>
            <wp14:sizeRelV relativeFrom="page">
              <wp14:pctHeight>0</wp14:pctHeight>
            </wp14:sizeRelV>
          </wp:anchor>
        </w:drawing>
      </w: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62400" behindDoc="1" locked="0" layoutInCell="1" allowOverlap="1" wp14:anchorId="63A99C23" wp14:editId="7CD7C3A7">
            <wp:simplePos x="0" y="0"/>
            <wp:positionH relativeFrom="column">
              <wp:posOffset>3391535</wp:posOffset>
            </wp:positionH>
            <wp:positionV relativeFrom="paragraph">
              <wp:posOffset>114935</wp:posOffset>
            </wp:positionV>
            <wp:extent cx="2026920" cy="419100"/>
            <wp:effectExtent l="0" t="0" r="0" b="0"/>
            <wp:wrapNone/>
            <wp:docPr id="358" name="Picture 3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026920" cy="419100"/>
                    </a:xfrm>
                    <a:prstGeom prst="rect">
                      <a:avLst/>
                    </a:prstGeom>
                  </pic:spPr>
                </pic:pic>
              </a:graphicData>
            </a:graphic>
            <wp14:sizeRelH relativeFrom="page">
              <wp14:pctWidth>0</wp14:pctWidth>
            </wp14:sizeRelH>
            <wp14:sizeRelV relativeFrom="page">
              <wp14:pctHeight>0</wp14:pctHeight>
            </wp14:sizeRelV>
          </wp:anchor>
        </w:drawing>
      </w: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p>
    <w:p w:rsidR="001D3405" w:rsidRDefault="001D3405" w:rsidP="004E6C20">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r>
        <w:rPr>
          <w:rFonts w:asciiTheme="majorHAnsi" w:hAnsiTheme="majorHAnsi" w:cs="Times New Roman"/>
          <w:sz w:val="20"/>
          <w:szCs w:val="20"/>
        </w:rPr>
        <w:t>To display the derivation rules in the document window, copy and paste their verbalizations to a model note in the usual way. Be sure to select the model note shape immediately before pasting the verbalization text. The final result is shown next, after reformatting the model note with better indentation. If you wish, you can refine the model note further.</w:t>
      </w:r>
    </w:p>
    <w:p w:rsidR="001D3405" w:rsidRDefault="001D3405" w:rsidP="004E6C20">
      <w:pPr>
        <w:tabs>
          <w:tab w:val="left" w:pos="1956"/>
        </w:tabs>
        <w:ind w:left="567"/>
        <w:rPr>
          <w:rFonts w:asciiTheme="majorHAnsi" w:hAnsiTheme="majorHAnsi" w:cs="Times New Roman"/>
          <w:sz w:val="20"/>
          <w:szCs w:val="20"/>
        </w:rPr>
      </w:pPr>
    </w:p>
    <w:p w:rsidR="001D3405" w:rsidRDefault="001D3405" w:rsidP="004E6C20">
      <w:pPr>
        <w:tabs>
          <w:tab w:val="left" w:pos="1956"/>
        </w:tabs>
        <w:ind w:left="567"/>
        <w:rPr>
          <w:rFonts w:asciiTheme="majorHAnsi" w:hAnsiTheme="majorHAnsi" w:cs="Times New Roman"/>
          <w:sz w:val="20"/>
          <w:szCs w:val="20"/>
        </w:rPr>
      </w:pPr>
    </w:p>
    <w:p w:rsidR="001D3405" w:rsidRDefault="001D3405" w:rsidP="004E6C20">
      <w:pPr>
        <w:tabs>
          <w:tab w:val="left" w:pos="1956"/>
        </w:tabs>
        <w:ind w:left="567"/>
        <w:rPr>
          <w:rFonts w:asciiTheme="majorHAnsi" w:hAnsiTheme="majorHAnsi" w:cs="Times New Roman"/>
          <w:sz w:val="20"/>
          <w:szCs w:val="20"/>
        </w:rPr>
        <w:sectPr w:rsidR="001D3405" w:rsidSect="001D3405">
          <w:headerReference w:type="default" r:id="rId152"/>
          <w:type w:val="continuous"/>
          <w:pgSz w:w="11906" w:h="16838"/>
          <w:pgMar w:top="1440" w:right="1701" w:bottom="1440" w:left="1701" w:header="709" w:footer="709" w:gutter="0"/>
          <w:cols w:space="708"/>
          <w:docGrid w:linePitch="360"/>
        </w:sectPr>
      </w:pPr>
    </w:p>
    <w:p w:rsidR="00231A84" w:rsidRDefault="00B25FFA"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lastRenderedPageBreak/>
        <w:drawing>
          <wp:anchor distT="0" distB="0" distL="114300" distR="114300" simplePos="0" relativeHeight="251813888" behindDoc="1" locked="0" layoutInCell="1" allowOverlap="1" wp14:anchorId="39E0A0A2" wp14:editId="797F2A0F">
            <wp:simplePos x="0" y="0"/>
            <wp:positionH relativeFrom="column">
              <wp:posOffset>903605</wp:posOffset>
            </wp:positionH>
            <wp:positionV relativeFrom="paragraph">
              <wp:posOffset>44059</wp:posOffset>
            </wp:positionV>
            <wp:extent cx="3294000" cy="2372400"/>
            <wp:effectExtent l="0" t="0" r="1905" b="8890"/>
            <wp:wrapNone/>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3294000" cy="2372400"/>
                    </a:xfrm>
                    <a:prstGeom prst="rect">
                      <a:avLst/>
                    </a:prstGeom>
                  </pic:spPr>
                </pic:pic>
              </a:graphicData>
            </a:graphic>
            <wp14:sizeRelH relativeFrom="page">
              <wp14:pctWidth>0</wp14:pctWidth>
            </wp14:sizeRelH>
            <wp14:sizeRelV relativeFrom="page">
              <wp14:pctHeight>0</wp14:pctHeight>
            </wp14:sizeRelV>
          </wp:anchor>
        </w:drawing>
      </w:r>
    </w:p>
    <w:p w:rsidR="00231A84" w:rsidRDefault="00231A84" w:rsidP="004E6C20">
      <w:pPr>
        <w:tabs>
          <w:tab w:val="left" w:pos="1956"/>
        </w:tabs>
        <w:ind w:left="567"/>
        <w:rPr>
          <w:rFonts w:asciiTheme="majorHAnsi" w:hAnsiTheme="majorHAnsi" w:cs="Times New Roman"/>
          <w:sz w:val="20"/>
          <w:szCs w:val="20"/>
        </w:rPr>
      </w:pPr>
    </w:p>
    <w:p w:rsidR="00B25FFA" w:rsidRDefault="00B25FFA" w:rsidP="004E6C20">
      <w:pPr>
        <w:tabs>
          <w:tab w:val="left" w:pos="1956"/>
        </w:tabs>
        <w:ind w:left="567"/>
        <w:rPr>
          <w:rFonts w:asciiTheme="majorHAnsi" w:hAnsiTheme="majorHAnsi" w:cs="Times New Roman"/>
          <w:sz w:val="20"/>
          <w:szCs w:val="20"/>
        </w:rPr>
      </w:pPr>
    </w:p>
    <w:p w:rsidR="00B25FFA" w:rsidRDefault="00B25FFA" w:rsidP="004E6C20">
      <w:pPr>
        <w:tabs>
          <w:tab w:val="left" w:pos="1956"/>
        </w:tabs>
        <w:ind w:left="567"/>
        <w:rPr>
          <w:rFonts w:asciiTheme="majorHAnsi" w:hAnsiTheme="majorHAnsi" w:cs="Times New Roman"/>
          <w:sz w:val="20"/>
          <w:szCs w:val="20"/>
        </w:rPr>
      </w:pPr>
    </w:p>
    <w:p w:rsidR="00B25FFA" w:rsidRDefault="00B25FFA" w:rsidP="004E6C20">
      <w:pPr>
        <w:tabs>
          <w:tab w:val="left" w:pos="1956"/>
        </w:tabs>
        <w:ind w:left="567"/>
        <w:rPr>
          <w:rFonts w:asciiTheme="majorHAnsi" w:hAnsiTheme="majorHAnsi" w:cs="Times New Roman"/>
          <w:sz w:val="20"/>
          <w:szCs w:val="20"/>
        </w:rPr>
      </w:pPr>
    </w:p>
    <w:p w:rsidR="00B25FFA" w:rsidRDefault="00B25FFA" w:rsidP="004E6C20">
      <w:pPr>
        <w:tabs>
          <w:tab w:val="left" w:pos="1956"/>
        </w:tabs>
        <w:ind w:left="567"/>
        <w:rPr>
          <w:rFonts w:asciiTheme="majorHAnsi" w:hAnsiTheme="majorHAnsi" w:cs="Times New Roman"/>
          <w:sz w:val="20"/>
          <w:szCs w:val="20"/>
        </w:rPr>
      </w:pPr>
    </w:p>
    <w:p w:rsidR="00B25FFA" w:rsidRDefault="00B25FFA" w:rsidP="004E6C20">
      <w:pPr>
        <w:tabs>
          <w:tab w:val="left" w:pos="1956"/>
        </w:tabs>
        <w:ind w:left="567"/>
        <w:rPr>
          <w:rFonts w:asciiTheme="majorHAnsi" w:hAnsiTheme="majorHAnsi" w:cs="Times New Roman"/>
          <w:sz w:val="20"/>
          <w:szCs w:val="20"/>
        </w:rPr>
      </w:pPr>
    </w:p>
    <w:p w:rsidR="00B25FFA" w:rsidRDefault="00B25FFA" w:rsidP="004E6C20">
      <w:pPr>
        <w:tabs>
          <w:tab w:val="left" w:pos="1956"/>
        </w:tabs>
        <w:ind w:left="567"/>
        <w:rPr>
          <w:rFonts w:asciiTheme="majorHAnsi" w:hAnsiTheme="majorHAnsi" w:cs="Times New Roman"/>
          <w:sz w:val="20"/>
          <w:szCs w:val="20"/>
        </w:rPr>
      </w:pPr>
    </w:p>
    <w:p w:rsidR="00B25FFA" w:rsidRDefault="00B25FFA" w:rsidP="004E6C20">
      <w:pPr>
        <w:tabs>
          <w:tab w:val="left" w:pos="1956"/>
        </w:tabs>
        <w:ind w:left="567"/>
        <w:rPr>
          <w:rFonts w:asciiTheme="majorHAnsi" w:hAnsiTheme="majorHAnsi" w:cs="Times New Roman"/>
          <w:sz w:val="20"/>
          <w:szCs w:val="20"/>
        </w:rPr>
      </w:pPr>
    </w:p>
    <w:p w:rsidR="00B25FFA" w:rsidRDefault="00B25FFA" w:rsidP="004E6C20">
      <w:pPr>
        <w:tabs>
          <w:tab w:val="left" w:pos="1956"/>
        </w:tabs>
        <w:ind w:left="567"/>
        <w:rPr>
          <w:rFonts w:asciiTheme="majorHAnsi" w:hAnsiTheme="majorHAnsi" w:cs="Times New Roman"/>
          <w:sz w:val="20"/>
          <w:szCs w:val="20"/>
        </w:rPr>
      </w:pPr>
    </w:p>
    <w:p w:rsidR="00B25FFA" w:rsidRDefault="00B25FFA" w:rsidP="004E6C20">
      <w:pPr>
        <w:tabs>
          <w:tab w:val="left" w:pos="1956"/>
        </w:tabs>
        <w:ind w:left="567"/>
        <w:rPr>
          <w:rFonts w:asciiTheme="majorHAnsi" w:hAnsiTheme="majorHAnsi" w:cs="Times New Roman"/>
          <w:sz w:val="20"/>
          <w:szCs w:val="20"/>
        </w:rPr>
      </w:pPr>
    </w:p>
    <w:p w:rsidR="00B25FFA" w:rsidRDefault="00B25FFA" w:rsidP="004E6C20">
      <w:pPr>
        <w:tabs>
          <w:tab w:val="left" w:pos="1956"/>
        </w:tabs>
        <w:ind w:left="567"/>
        <w:rPr>
          <w:rFonts w:asciiTheme="majorHAnsi" w:hAnsiTheme="majorHAnsi" w:cs="Times New Roman"/>
          <w:sz w:val="20"/>
          <w:szCs w:val="20"/>
        </w:rPr>
      </w:pPr>
    </w:p>
    <w:p w:rsidR="00B25FFA" w:rsidRDefault="00B25FFA" w:rsidP="004E6C20">
      <w:pPr>
        <w:tabs>
          <w:tab w:val="left" w:pos="1956"/>
        </w:tabs>
        <w:ind w:left="567"/>
        <w:rPr>
          <w:rFonts w:asciiTheme="majorHAnsi" w:hAnsiTheme="majorHAnsi" w:cs="Times New Roman"/>
          <w:sz w:val="20"/>
          <w:szCs w:val="20"/>
        </w:rPr>
      </w:pPr>
    </w:p>
    <w:p w:rsidR="00B25FFA" w:rsidRDefault="00B25FFA" w:rsidP="004E6C20">
      <w:pPr>
        <w:tabs>
          <w:tab w:val="left" w:pos="1956"/>
        </w:tabs>
        <w:ind w:left="567"/>
        <w:rPr>
          <w:rFonts w:asciiTheme="majorHAnsi" w:hAnsiTheme="majorHAnsi" w:cs="Times New Roman"/>
          <w:sz w:val="20"/>
          <w:szCs w:val="20"/>
        </w:rPr>
      </w:pPr>
    </w:p>
    <w:p w:rsidR="00B25FFA" w:rsidRDefault="00B25FFA" w:rsidP="004E6C20">
      <w:pPr>
        <w:tabs>
          <w:tab w:val="left" w:pos="1956"/>
        </w:tabs>
        <w:ind w:left="567"/>
        <w:rPr>
          <w:rFonts w:asciiTheme="majorHAnsi" w:hAnsiTheme="majorHAnsi" w:cs="Times New Roman"/>
          <w:sz w:val="20"/>
          <w:szCs w:val="20"/>
        </w:rPr>
      </w:pPr>
    </w:p>
    <w:p w:rsidR="00B25FFA" w:rsidRDefault="00B25FFA" w:rsidP="004E6C20">
      <w:pPr>
        <w:tabs>
          <w:tab w:val="left" w:pos="1956"/>
        </w:tabs>
        <w:ind w:left="567"/>
        <w:rPr>
          <w:rFonts w:asciiTheme="majorHAnsi" w:hAnsiTheme="majorHAnsi" w:cs="Times New Roman"/>
          <w:sz w:val="20"/>
          <w:szCs w:val="20"/>
        </w:rPr>
      </w:pPr>
    </w:p>
    <w:p w:rsidR="00B25FFA" w:rsidRDefault="00B25FFA" w:rsidP="004E6C20">
      <w:pPr>
        <w:tabs>
          <w:tab w:val="left" w:pos="1956"/>
        </w:tabs>
        <w:ind w:left="567"/>
        <w:rPr>
          <w:rFonts w:asciiTheme="majorHAnsi" w:hAnsiTheme="majorHAnsi" w:cs="Times New Roman"/>
          <w:sz w:val="20"/>
          <w:szCs w:val="20"/>
        </w:rPr>
      </w:pPr>
    </w:p>
    <w:p w:rsidR="00B25FFA" w:rsidRDefault="00B25FFA" w:rsidP="004E6C20">
      <w:pPr>
        <w:tabs>
          <w:tab w:val="left" w:pos="1956"/>
        </w:tabs>
        <w:ind w:left="567"/>
        <w:rPr>
          <w:rFonts w:asciiTheme="majorHAnsi" w:hAnsiTheme="majorHAnsi" w:cs="Times New Roman"/>
          <w:sz w:val="20"/>
          <w:szCs w:val="20"/>
        </w:rPr>
      </w:pPr>
    </w:p>
    <w:p w:rsidR="00A9035E" w:rsidRDefault="00A9035E" w:rsidP="004E6C20">
      <w:pPr>
        <w:tabs>
          <w:tab w:val="left" w:pos="1956"/>
        </w:tabs>
        <w:ind w:left="567"/>
        <w:rPr>
          <w:rFonts w:asciiTheme="majorHAnsi" w:hAnsiTheme="majorHAnsi" w:cs="Times New Roman"/>
          <w:sz w:val="20"/>
          <w:szCs w:val="20"/>
        </w:rPr>
      </w:pPr>
    </w:p>
    <w:p w:rsidR="00A9035E" w:rsidRPr="00200FCE" w:rsidRDefault="00A9035E" w:rsidP="00A9035E">
      <w:pPr>
        <w:pStyle w:val="Heading2"/>
        <w:ind w:left="567" w:hanging="567"/>
      </w:pPr>
      <w:bookmarkStart w:id="22" w:name="Sec1_8"/>
      <w:bookmarkEnd w:id="22"/>
      <w:r>
        <w:t>Simplifying Subtype Navigation</w:t>
      </w:r>
    </w:p>
    <w:p w:rsidR="00A9035E" w:rsidRDefault="00A9035E" w:rsidP="00A9035E">
      <w:pPr>
        <w:rPr>
          <w:b/>
          <w:sz w:val="24"/>
          <w:szCs w:val="24"/>
        </w:rPr>
      </w:pPr>
    </w:p>
    <w:p w:rsidR="00D261C2" w:rsidRDefault="00A9035E" w:rsidP="00A9035E">
      <w:pPr>
        <w:tabs>
          <w:tab w:val="left" w:pos="1956"/>
        </w:tabs>
        <w:ind w:left="567"/>
        <w:rPr>
          <w:rFonts w:asciiTheme="majorHAnsi" w:hAnsiTheme="majorHAnsi" w:cs="Times New Roman"/>
          <w:sz w:val="20"/>
          <w:szCs w:val="20"/>
        </w:rPr>
      </w:pPr>
      <w:r w:rsidRPr="00A9035E">
        <w:rPr>
          <w:rFonts w:asciiTheme="majorHAnsi" w:hAnsiTheme="majorHAnsi" w:cs="Times New Roman"/>
          <w:sz w:val="20"/>
          <w:szCs w:val="20"/>
        </w:rPr>
        <w:t xml:space="preserve">In the ORM schema </w:t>
      </w:r>
      <w:r>
        <w:rPr>
          <w:rFonts w:asciiTheme="majorHAnsi" w:hAnsiTheme="majorHAnsi" w:cs="Times New Roman"/>
          <w:sz w:val="20"/>
          <w:szCs w:val="20"/>
        </w:rPr>
        <w:t xml:space="preserve">shown 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_Ref345072940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1</w:t>
      </w:r>
      <w:r w:rsidR="00FA72A8" w:rsidRPr="00FA72A8">
        <w:rPr>
          <w:rFonts w:asciiTheme="majorHAnsi" w:hAnsiTheme="majorHAnsi" w:cs="Times New Roman"/>
          <w:sz w:val="20"/>
          <w:szCs w:val="20"/>
        </w:rPr>
        <w:noBreakHyphen/>
        <w:t>10</w:t>
      </w:r>
      <w:r>
        <w:rPr>
          <w:rFonts w:asciiTheme="majorHAnsi" w:hAnsiTheme="majorHAnsi" w:cs="Times New Roman"/>
          <w:sz w:val="20"/>
          <w:szCs w:val="20"/>
        </w:rPr>
        <w:fldChar w:fldCharType="end"/>
      </w:r>
      <w:r w:rsidRPr="00A9035E">
        <w:rPr>
          <w:rFonts w:asciiTheme="majorHAnsi" w:hAnsiTheme="majorHAnsi" w:cs="Times New Roman"/>
          <w:sz w:val="20"/>
          <w:szCs w:val="20"/>
        </w:rPr>
        <w:t xml:space="preserve">, Manager is an asserted subtype of Employee, and </w:t>
      </w:r>
      <w:proofErr w:type="spellStart"/>
      <w:r w:rsidRPr="00A9035E">
        <w:rPr>
          <w:rFonts w:asciiTheme="majorHAnsi" w:hAnsiTheme="majorHAnsi" w:cs="Times New Roman"/>
          <w:sz w:val="20"/>
          <w:szCs w:val="20"/>
        </w:rPr>
        <w:t>FemaleManager</w:t>
      </w:r>
      <w:proofErr w:type="spellEnd"/>
      <w:r w:rsidRPr="00A9035E">
        <w:rPr>
          <w:rFonts w:asciiTheme="majorHAnsi" w:hAnsiTheme="majorHAnsi" w:cs="Times New Roman"/>
          <w:sz w:val="20"/>
          <w:szCs w:val="20"/>
        </w:rPr>
        <w:t xml:space="preserve"> is a derived subtype of Manager that uses a fact type of Employee in its definition. The derivation </w:t>
      </w:r>
      <w:r>
        <w:rPr>
          <w:rFonts w:asciiTheme="majorHAnsi" w:hAnsiTheme="majorHAnsi" w:cs="Times New Roman"/>
          <w:sz w:val="20"/>
          <w:szCs w:val="20"/>
        </w:rPr>
        <w:t>rule</w:t>
      </w:r>
      <w:r w:rsidRPr="00A9035E">
        <w:rPr>
          <w:rFonts w:asciiTheme="majorHAnsi" w:hAnsiTheme="majorHAnsi" w:cs="Times New Roman"/>
          <w:sz w:val="20"/>
          <w:szCs w:val="20"/>
        </w:rPr>
        <w:t xml:space="preserve"> </w:t>
      </w:r>
      <w:r>
        <w:rPr>
          <w:rFonts w:asciiTheme="majorHAnsi" w:hAnsiTheme="majorHAnsi" w:cs="Times New Roman"/>
          <w:sz w:val="20"/>
          <w:szCs w:val="20"/>
        </w:rPr>
        <w:t xml:space="preserve">expressed in FORML </w:t>
      </w:r>
      <w:r w:rsidRPr="00A9035E">
        <w:rPr>
          <w:rFonts w:asciiTheme="majorHAnsi" w:hAnsiTheme="majorHAnsi" w:cs="Times New Roman"/>
          <w:sz w:val="20"/>
          <w:szCs w:val="20"/>
        </w:rPr>
        <w:t xml:space="preserve">specifies </w:t>
      </w:r>
      <w:r>
        <w:rPr>
          <w:rFonts w:asciiTheme="majorHAnsi" w:hAnsiTheme="majorHAnsi" w:cs="Times New Roman"/>
          <w:sz w:val="20"/>
          <w:szCs w:val="20"/>
        </w:rPr>
        <w:t xml:space="preserve">a derivation path that </w:t>
      </w:r>
      <w:r w:rsidRPr="00A9035E">
        <w:rPr>
          <w:rFonts w:asciiTheme="majorHAnsi" w:hAnsiTheme="majorHAnsi" w:cs="Times New Roman"/>
          <w:sz w:val="20"/>
          <w:szCs w:val="20"/>
        </w:rPr>
        <w:t>navigat</w:t>
      </w:r>
      <w:r>
        <w:rPr>
          <w:rFonts w:asciiTheme="majorHAnsi" w:hAnsiTheme="majorHAnsi" w:cs="Times New Roman"/>
          <w:sz w:val="20"/>
          <w:szCs w:val="20"/>
        </w:rPr>
        <w:t xml:space="preserve">es along the subtyping connection from </w:t>
      </w:r>
      <w:r w:rsidRPr="00A9035E">
        <w:rPr>
          <w:rFonts w:asciiTheme="majorHAnsi" w:hAnsiTheme="majorHAnsi" w:cs="Times New Roman"/>
          <w:sz w:val="20"/>
          <w:szCs w:val="20"/>
        </w:rPr>
        <w:t xml:space="preserve">Manager to Employee, </w:t>
      </w:r>
      <w:r>
        <w:rPr>
          <w:rFonts w:asciiTheme="majorHAnsi" w:hAnsiTheme="majorHAnsi" w:cs="Times New Roman"/>
          <w:sz w:val="20"/>
          <w:szCs w:val="20"/>
        </w:rPr>
        <w:t xml:space="preserve">and then navigates from Employee to Gender, finally restricting the </w:t>
      </w:r>
      <w:r w:rsidR="00D261C2">
        <w:rPr>
          <w:rFonts w:asciiTheme="majorHAnsi" w:hAnsiTheme="majorHAnsi" w:cs="Times New Roman"/>
          <w:sz w:val="20"/>
          <w:szCs w:val="20"/>
        </w:rPr>
        <w:t>Gender value</w:t>
      </w:r>
      <w:r>
        <w:rPr>
          <w:rFonts w:asciiTheme="majorHAnsi" w:hAnsiTheme="majorHAnsi" w:cs="Times New Roman"/>
          <w:sz w:val="20"/>
          <w:szCs w:val="20"/>
        </w:rPr>
        <w:t xml:space="preserve">. </w:t>
      </w:r>
      <w:r w:rsidR="00D261C2">
        <w:rPr>
          <w:rFonts w:asciiTheme="majorHAnsi" w:hAnsiTheme="majorHAnsi" w:cs="Times New Roman"/>
          <w:sz w:val="20"/>
          <w:szCs w:val="20"/>
        </w:rPr>
        <w:t xml:space="preserve">This section shows how to save some work when entering the derivation rule by relating a subtype directly to a role of its </w:t>
      </w:r>
      <w:proofErr w:type="spellStart"/>
      <w:r w:rsidR="00D261C2">
        <w:rPr>
          <w:rFonts w:asciiTheme="majorHAnsi" w:hAnsiTheme="majorHAnsi" w:cs="Times New Roman"/>
          <w:sz w:val="20"/>
          <w:szCs w:val="20"/>
        </w:rPr>
        <w:t>supertype</w:t>
      </w:r>
      <w:proofErr w:type="spellEnd"/>
      <w:r w:rsidR="00D261C2">
        <w:rPr>
          <w:rFonts w:asciiTheme="majorHAnsi" w:hAnsiTheme="majorHAnsi" w:cs="Times New Roman"/>
          <w:sz w:val="20"/>
          <w:szCs w:val="20"/>
        </w:rPr>
        <w:t xml:space="preserve">, relying on NORMA to implicitly provide the subtyping connection. </w:t>
      </w:r>
    </w:p>
    <w:p w:rsidR="00A9035E" w:rsidRDefault="00A9035E" w:rsidP="004E6C20">
      <w:pPr>
        <w:tabs>
          <w:tab w:val="left" w:pos="1956"/>
        </w:tabs>
        <w:ind w:left="567"/>
        <w:rPr>
          <w:rFonts w:asciiTheme="majorHAnsi" w:hAnsiTheme="majorHAnsi" w:cs="Times New Roman"/>
          <w:sz w:val="20"/>
          <w:szCs w:val="20"/>
        </w:rPr>
      </w:pPr>
    </w:p>
    <w:p w:rsidR="00A9035E" w:rsidRDefault="00A9035E" w:rsidP="004E6C20">
      <w:pPr>
        <w:tabs>
          <w:tab w:val="left" w:pos="1956"/>
        </w:tabs>
        <w:ind w:left="567"/>
        <w:rPr>
          <w:rFonts w:asciiTheme="majorHAnsi" w:hAnsiTheme="majorHAnsi" w:cs="Times New Roman"/>
          <w:sz w:val="20"/>
          <w:szCs w:val="20"/>
        </w:rPr>
      </w:pPr>
      <w:r w:rsidRPr="00A9035E">
        <w:rPr>
          <w:noProof/>
          <w:lang w:eastAsia="en-AU"/>
        </w:rPr>
        <w:drawing>
          <wp:anchor distT="0" distB="0" distL="114300" distR="114300" simplePos="0" relativeHeight="252167168" behindDoc="1" locked="0" layoutInCell="1" allowOverlap="1" wp14:anchorId="10E1C539" wp14:editId="4057D8C6">
            <wp:simplePos x="0" y="0"/>
            <wp:positionH relativeFrom="column">
              <wp:posOffset>1142365</wp:posOffset>
            </wp:positionH>
            <wp:positionV relativeFrom="paragraph">
              <wp:posOffset>-25400</wp:posOffset>
            </wp:positionV>
            <wp:extent cx="2749550" cy="1174750"/>
            <wp:effectExtent l="0" t="0" r="0" b="6350"/>
            <wp:wrapNone/>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749550" cy="1174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9035E" w:rsidRDefault="00A9035E" w:rsidP="004E6C20">
      <w:pPr>
        <w:tabs>
          <w:tab w:val="left" w:pos="1956"/>
        </w:tabs>
        <w:ind w:left="567"/>
        <w:rPr>
          <w:rFonts w:asciiTheme="majorHAnsi" w:hAnsiTheme="majorHAnsi" w:cs="Times New Roman"/>
          <w:sz w:val="20"/>
          <w:szCs w:val="20"/>
        </w:rPr>
      </w:pPr>
    </w:p>
    <w:p w:rsidR="00A9035E" w:rsidRDefault="00A9035E" w:rsidP="004E6C20">
      <w:pPr>
        <w:tabs>
          <w:tab w:val="left" w:pos="1956"/>
        </w:tabs>
        <w:ind w:left="567"/>
        <w:rPr>
          <w:rFonts w:asciiTheme="majorHAnsi" w:hAnsiTheme="majorHAnsi" w:cs="Times New Roman"/>
          <w:sz w:val="20"/>
          <w:szCs w:val="20"/>
        </w:rPr>
      </w:pPr>
    </w:p>
    <w:p w:rsidR="00A9035E" w:rsidRDefault="00A9035E" w:rsidP="004E6C20">
      <w:pPr>
        <w:tabs>
          <w:tab w:val="left" w:pos="1956"/>
        </w:tabs>
        <w:ind w:left="567"/>
        <w:rPr>
          <w:rFonts w:asciiTheme="majorHAnsi" w:hAnsiTheme="majorHAnsi" w:cs="Times New Roman"/>
          <w:sz w:val="20"/>
          <w:szCs w:val="20"/>
        </w:rPr>
      </w:pPr>
    </w:p>
    <w:p w:rsidR="00A9035E" w:rsidRDefault="00A9035E" w:rsidP="004E6C20">
      <w:pPr>
        <w:tabs>
          <w:tab w:val="left" w:pos="1956"/>
        </w:tabs>
        <w:ind w:left="567"/>
        <w:rPr>
          <w:rFonts w:asciiTheme="majorHAnsi" w:hAnsiTheme="majorHAnsi" w:cs="Times New Roman"/>
          <w:sz w:val="20"/>
          <w:szCs w:val="20"/>
        </w:rPr>
      </w:pPr>
    </w:p>
    <w:p w:rsidR="00A9035E" w:rsidRDefault="00A9035E" w:rsidP="004E6C20">
      <w:pPr>
        <w:tabs>
          <w:tab w:val="left" w:pos="1956"/>
        </w:tabs>
        <w:ind w:left="567"/>
        <w:rPr>
          <w:rFonts w:asciiTheme="majorHAnsi" w:hAnsiTheme="majorHAnsi" w:cs="Times New Roman"/>
          <w:sz w:val="20"/>
          <w:szCs w:val="20"/>
        </w:rPr>
      </w:pPr>
    </w:p>
    <w:p w:rsidR="00A9035E" w:rsidRDefault="00A9035E" w:rsidP="004E6C20">
      <w:pPr>
        <w:tabs>
          <w:tab w:val="left" w:pos="1956"/>
        </w:tabs>
        <w:ind w:left="567"/>
        <w:rPr>
          <w:rFonts w:asciiTheme="majorHAnsi" w:hAnsiTheme="majorHAnsi" w:cs="Times New Roman"/>
          <w:sz w:val="20"/>
          <w:szCs w:val="20"/>
        </w:rPr>
      </w:pPr>
    </w:p>
    <w:p w:rsidR="00A9035E" w:rsidRDefault="00A9035E" w:rsidP="004E6C20">
      <w:pPr>
        <w:tabs>
          <w:tab w:val="left" w:pos="1956"/>
        </w:tabs>
        <w:ind w:left="567"/>
        <w:rPr>
          <w:rFonts w:asciiTheme="majorHAnsi" w:hAnsiTheme="majorHAnsi" w:cs="Times New Roman"/>
          <w:sz w:val="20"/>
          <w:szCs w:val="20"/>
        </w:rPr>
      </w:pPr>
    </w:p>
    <w:p w:rsidR="00A9035E" w:rsidRPr="00321827" w:rsidRDefault="00A9035E" w:rsidP="00A9035E">
      <w:pPr>
        <w:pStyle w:val="Caption"/>
        <w:ind w:left="567"/>
      </w:pPr>
      <w:bookmarkStart w:id="23" w:name="_Ref345072940"/>
      <w:r>
        <w:t xml:space="preserve">Figure </w:t>
      </w:r>
      <w:fldSimple w:instr=" STYLEREF 1 \s ">
        <w:r w:rsidR="00FA72A8">
          <w:rPr>
            <w:noProof/>
          </w:rPr>
          <w:t>1</w:t>
        </w:r>
      </w:fldSimple>
      <w:r>
        <w:noBreakHyphen/>
      </w:r>
      <w:fldSimple w:instr=" SEQ Figure \* ARABIC \s 1 ">
        <w:r w:rsidR="00FA72A8">
          <w:rPr>
            <w:noProof/>
          </w:rPr>
          <w:t>10</w:t>
        </w:r>
      </w:fldSimple>
      <w:bookmarkEnd w:id="23"/>
      <w:r>
        <w:t> </w:t>
      </w:r>
      <w:proofErr w:type="gramStart"/>
      <w:r>
        <w:t>The</w:t>
      </w:r>
      <w:proofErr w:type="gramEnd"/>
      <w:r>
        <w:t xml:space="preserve"> derivation path navigates from Manager to Employee to Gender</w:t>
      </w:r>
    </w:p>
    <w:p w:rsidR="00A9035E" w:rsidRDefault="00A9035E" w:rsidP="004E6C20">
      <w:pPr>
        <w:tabs>
          <w:tab w:val="left" w:pos="1956"/>
        </w:tabs>
        <w:ind w:left="567"/>
        <w:rPr>
          <w:rFonts w:asciiTheme="majorHAnsi" w:hAnsiTheme="majorHAnsi" w:cs="Times New Roman"/>
          <w:sz w:val="20"/>
          <w:szCs w:val="20"/>
        </w:rPr>
      </w:pPr>
    </w:p>
    <w:p w:rsidR="00B12881" w:rsidRPr="00B12881" w:rsidRDefault="00D261C2" w:rsidP="00B12881">
      <w:pPr>
        <w:tabs>
          <w:tab w:val="left" w:pos="1956"/>
        </w:tabs>
        <w:ind w:left="567"/>
        <w:rPr>
          <w:rFonts w:asciiTheme="majorHAnsi" w:hAnsiTheme="majorHAnsi" w:cs="Times New Roman"/>
          <w:sz w:val="20"/>
          <w:szCs w:val="20"/>
        </w:rPr>
      </w:pPr>
      <w:r w:rsidRPr="00D261C2">
        <w:rPr>
          <w:rFonts w:asciiTheme="majorHAnsi" w:hAnsiTheme="majorHAnsi" w:cs="Times New Roman"/>
          <w:sz w:val="20"/>
          <w:szCs w:val="20"/>
        </w:rPr>
        <w:t xml:space="preserve">One way to enter the derivation rule in NORMA is to choose Manager as the root, and then select the subtyping connection </w:t>
      </w:r>
      <w:r w:rsidRPr="00D261C2">
        <w:rPr>
          <w:rFonts w:ascii="Arial Narrow" w:hAnsi="Arial Narrow" w:cs="Times New Roman"/>
          <w:sz w:val="18"/>
          <w:szCs w:val="18"/>
        </w:rPr>
        <w:t>&lt;Employee</w:t>
      </w:r>
      <w:r>
        <w:rPr>
          <w:rFonts w:ascii="Arial Narrow" w:hAnsi="Arial Narrow" w:cs="Times New Roman"/>
          <w:sz w:val="18"/>
          <w:szCs w:val="18"/>
        </w:rPr>
        <w:t>&gt;</w:t>
      </w:r>
      <w:r w:rsidRPr="00D261C2">
        <w:rPr>
          <w:rFonts w:ascii="Arial Narrow" w:hAnsi="Arial Narrow" w:cs="Times New Roman"/>
          <w:sz w:val="18"/>
          <w:szCs w:val="18"/>
        </w:rPr>
        <w:t xml:space="preserve"> is Manager</w:t>
      </w:r>
      <w:r w:rsidRPr="00D261C2">
        <w:rPr>
          <w:rFonts w:asciiTheme="majorHAnsi" w:hAnsiTheme="majorHAnsi" w:cs="Times New Roman"/>
          <w:sz w:val="20"/>
          <w:szCs w:val="20"/>
        </w:rPr>
        <w:t xml:space="preserve"> in order to navigate to Employee, and then </w:t>
      </w:r>
      <w:r w:rsidR="00B12881">
        <w:rPr>
          <w:rFonts w:asciiTheme="majorHAnsi" w:hAnsiTheme="majorHAnsi" w:cs="Times New Roman"/>
          <w:sz w:val="20"/>
          <w:szCs w:val="20"/>
        </w:rPr>
        <w:t xml:space="preserve">select the </w:t>
      </w:r>
      <w:r w:rsidR="00B12881" w:rsidRPr="00B12881">
        <w:rPr>
          <w:rFonts w:ascii="Arial Narrow" w:hAnsi="Arial Narrow" w:cs="Times New Roman"/>
          <w:sz w:val="18"/>
          <w:szCs w:val="18"/>
        </w:rPr>
        <w:t>Employee</w:t>
      </w:r>
      <w:r w:rsidR="00B12881">
        <w:rPr>
          <w:rFonts w:asciiTheme="majorHAnsi" w:hAnsiTheme="majorHAnsi" w:cs="Times New Roman"/>
          <w:sz w:val="20"/>
          <w:szCs w:val="20"/>
        </w:rPr>
        <w:t xml:space="preserve"> role, </w:t>
      </w:r>
      <w:r w:rsidRPr="00D261C2">
        <w:rPr>
          <w:rFonts w:asciiTheme="majorHAnsi" w:hAnsiTheme="majorHAnsi" w:cs="Times New Roman"/>
          <w:sz w:val="20"/>
          <w:szCs w:val="20"/>
        </w:rPr>
        <w:t xml:space="preserve">continue the path along the </w:t>
      </w:r>
      <w:r w:rsidRPr="00D261C2">
        <w:rPr>
          <w:rFonts w:ascii="Arial Narrow" w:hAnsi="Arial Narrow" w:cs="Times New Roman"/>
          <w:sz w:val="18"/>
          <w:szCs w:val="18"/>
        </w:rPr>
        <w:t>Employee is of Gender</w:t>
      </w:r>
      <w:r w:rsidRPr="00D261C2">
        <w:rPr>
          <w:rFonts w:asciiTheme="majorHAnsi" w:hAnsiTheme="majorHAnsi" w:cs="Times New Roman"/>
          <w:sz w:val="20"/>
          <w:szCs w:val="20"/>
        </w:rPr>
        <w:t xml:space="preserve"> fact type</w:t>
      </w:r>
      <w:r w:rsidR="00B12881">
        <w:rPr>
          <w:rFonts w:asciiTheme="majorHAnsi" w:hAnsiTheme="majorHAnsi" w:cs="Times New Roman"/>
          <w:sz w:val="20"/>
          <w:szCs w:val="20"/>
        </w:rPr>
        <w:t xml:space="preserve">, </w:t>
      </w:r>
      <w:r w:rsidR="00B12881" w:rsidRPr="00B12881">
        <w:rPr>
          <w:rFonts w:asciiTheme="majorHAnsi" w:hAnsiTheme="majorHAnsi" w:cs="Times New Roman"/>
          <w:sz w:val="20"/>
          <w:szCs w:val="20"/>
        </w:rPr>
        <w:t xml:space="preserve">and then </w:t>
      </w:r>
      <w:r w:rsidR="00B12881">
        <w:rPr>
          <w:rFonts w:asciiTheme="majorHAnsi" w:hAnsiTheme="majorHAnsi" w:cs="Times New Roman"/>
          <w:sz w:val="20"/>
          <w:szCs w:val="20"/>
        </w:rPr>
        <w:t>apply</w:t>
      </w:r>
      <w:r w:rsidR="00B12881" w:rsidRPr="00B12881">
        <w:rPr>
          <w:rFonts w:asciiTheme="majorHAnsi" w:hAnsiTheme="majorHAnsi" w:cs="Times New Roman"/>
          <w:sz w:val="20"/>
          <w:szCs w:val="20"/>
        </w:rPr>
        <w:t xml:space="preserve"> the value restriction ‘</w:t>
      </w:r>
      <w:r w:rsidR="00B12881" w:rsidRPr="00B12881">
        <w:rPr>
          <w:rFonts w:ascii="Arial Narrow" w:hAnsi="Arial Narrow" w:cs="Times New Roman"/>
          <w:sz w:val="18"/>
          <w:szCs w:val="18"/>
        </w:rPr>
        <w:t>F</w:t>
      </w:r>
      <w:r w:rsidR="00B12881" w:rsidRPr="00B12881">
        <w:rPr>
          <w:rFonts w:asciiTheme="majorHAnsi" w:hAnsiTheme="majorHAnsi" w:cs="Times New Roman"/>
          <w:sz w:val="20"/>
          <w:szCs w:val="20"/>
        </w:rPr>
        <w:t xml:space="preserve">’ to Gender. </w:t>
      </w:r>
    </w:p>
    <w:p w:rsidR="00D261C2" w:rsidRPr="00D261C2" w:rsidRDefault="00D261C2" w:rsidP="00D261C2">
      <w:pPr>
        <w:tabs>
          <w:tab w:val="left" w:pos="1956"/>
        </w:tabs>
        <w:ind w:left="567"/>
        <w:rPr>
          <w:rFonts w:asciiTheme="majorHAnsi" w:hAnsiTheme="majorHAnsi" w:cs="Times New Roman"/>
          <w:sz w:val="20"/>
          <w:szCs w:val="20"/>
        </w:rPr>
      </w:pPr>
    </w:p>
    <w:p w:rsidR="00A9035E" w:rsidRDefault="00D7272E"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69216" behindDoc="1" locked="0" layoutInCell="1" allowOverlap="1" wp14:anchorId="3DDDCFF0" wp14:editId="017EFAE4">
            <wp:simplePos x="0" y="0"/>
            <wp:positionH relativeFrom="column">
              <wp:posOffset>3275965</wp:posOffset>
            </wp:positionH>
            <wp:positionV relativeFrom="paragraph">
              <wp:posOffset>53975</wp:posOffset>
            </wp:positionV>
            <wp:extent cx="1440180" cy="868680"/>
            <wp:effectExtent l="0" t="0" r="7620" b="7620"/>
            <wp:wrapNone/>
            <wp:docPr id="534" name="Picture 5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1440180" cy="86868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168192" behindDoc="1" locked="0" layoutInCell="1" allowOverlap="1" wp14:anchorId="1AA8AECE" wp14:editId="5446DECA">
            <wp:simplePos x="0" y="0"/>
            <wp:positionH relativeFrom="column">
              <wp:posOffset>869315</wp:posOffset>
            </wp:positionH>
            <wp:positionV relativeFrom="paragraph">
              <wp:posOffset>53975</wp:posOffset>
            </wp:positionV>
            <wp:extent cx="1638300" cy="518160"/>
            <wp:effectExtent l="0" t="0" r="0" b="0"/>
            <wp:wrapNone/>
            <wp:docPr id="533" name="Picture 5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1638300" cy="518160"/>
                    </a:xfrm>
                    <a:prstGeom prst="rect">
                      <a:avLst/>
                    </a:prstGeom>
                  </pic:spPr>
                </pic:pic>
              </a:graphicData>
            </a:graphic>
            <wp14:sizeRelH relativeFrom="page">
              <wp14:pctWidth>0</wp14:pctWidth>
            </wp14:sizeRelH>
            <wp14:sizeRelV relativeFrom="page">
              <wp14:pctHeight>0</wp14:pctHeight>
            </wp14:sizeRelV>
          </wp:anchor>
        </w:drawing>
      </w:r>
    </w:p>
    <w:p w:rsidR="00A9035E" w:rsidRDefault="00A9035E" w:rsidP="004E6C20">
      <w:pPr>
        <w:tabs>
          <w:tab w:val="left" w:pos="1956"/>
        </w:tabs>
        <w:ind w:left="567"/>
        <w:rPr>
          <w:rFonts w:asciiTheme="majorHAnsi" w:hAnsiTheme="majorHAnsi" w:cs="Times New Roman"/>
          <w:sz w:val="20"/>
          <w:szCs w:val="20"/>
        </w:rPr>
      </w:pPr>
    </w:p>
    <w:p w:rsidR="00A9035E" w:rsidRDefault="00D7272E"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A9035E" w:rsidRDefault="00A9035E" w:rsidP="004E6C20">
      <w:pPr>
        <w:tabs>
          <w:tab w:val="left" w:pos="1956"/>
        </w:tabs>
        <w:ind w:left="567"/>
        <w:rPr>
          <w:rFonts w:asciiTheme="majorHAnsi" w:hAnsiTheme="majorHAnsi" w:cs="Times New Roman"/>
          <w:sz w:val="20"/>
          <w:szCs w:val="20"/>
        </w:rPr>
      </w:pPr>
    </w:p>
    <w:p w:rsidR="00A9035E" w:rsidRDefault="00A9035E" w:rsidP="004E6C20">
      <w:pPr>
        <w:tabs>
          <w:tab w:val="left" w:pos="1956"/>
        </w:tabs>
        <w:ind w:left="567"/>
        <w:rPr>
          <w:rFonts w:asciiTheme="majorHAnsi" w:hAnsiTheme="majorHAnsi" w:cs="Times New Roman"/>
          <w:sz w:val="20"/>
          <w:szCs w:val="20"/>
        </w:rPr>
      </w:pPr>
    </w:p>
    <w:p w:rsidR="00A9035E" w:rsidRDefault="00D261C2"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lastRenderedPageBreak/>
        <w:drawing>
          <wp:anchor distT="0" distB="0" distL="114300" distR="114300" simplePos="0" relativeHeight="252171264" behindDoc="1" locked="0" layoutInCell="1" allowOverlap="1">
            <wp:simplePos x="0" y="0"/>
            <wp:positionH relativeFrom="column">
              <wp:posOffset>3041015</wp:posOffset>
            </wp:positionH>
            <wp:positionV relativeFrom="paragraph">
              <wp:posOffset>-1270</wp:posOffset>
            </wp:positionV>
            <wp:extent cx="2385060" cy="1356360"/>
            <wp:effectExtent l="0" t="0" r="0" b="0"/>
            <wp:wrapNone/>
            <wp:docPr id="536" name="Picture 5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2385060" cy="135636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170240" behindDoc="1" locked="0" layoutInCell="1" allowOverlap="1" wp14:anchorId="64E5BC9F" wp14:editId="5C8200F2">
            <wp:simplePos x="0" y="0"/>
            <wp:positionH relativeFrom="column">
              <wp:posOffset>443865</wp:posOffset>
            </wp:positionH>
            <wp:positionV relativeFrom="paragraph">
              <wp:posOffset>17780</wp:posOffset>
            </wp:positionV>
            <wp:extent cx="2377440" cy="853440"/>
            <wp:effectExtent l="0" t="0" r="3810" b="3810"/>
            <wp:wrapNone/>
            <wp:docPr id="535" name="Picture 5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377440" cy="853440"/>
                    </a:xfrm>
                    <a:prstGeom prst="rect">
                      <a:avLst/>
                    </a:prstGeom>
                  </pic:spPr>
                </pic:pic>
              </a:graphicData>
            </a:graphic>
            <wp14:sizeRelH relativeFrom="page">
              <wp14:pctWidth>0</wp14:pctWidth>
            </wp14:sizeRelH>
            <wp14:sizeRelV relativeFrom="page">
              <wp14:pctHeight>0</wp14:pctHeight>
            </wp14:sizeRelV>
          </wp:anchor>
        </w:drawing>
      </w:r>
    </w:p>
    <w:p w:rsidR="00A9035E" w:rsidRDefault="00A9035E" w:rsidP="004E6C20">
      <w:pPr>
        <w:tabs>
          <w:tab w:val="left" w:pos="1956"/>
        </w:tabs>
        <w:ind w:left="567"/>
        <w:rPr>
          <w:rFonts w:asciiTheme="majorHAnsi" w:hAnsiTheme="majorHAnsi" w:cs="Times New Roman"/>
          <w:sz w:val="20"/>
          <w:szCs w:val="20"/>
        </w:rPr>
      </w:pPr>
    </w:p>
    <w:p w:rsidR="00A9035E" w:rsidRDefault="00A9035E" w:rsidP="004E6C20">
      <w:pPr>
        <w:tabs>
          <w:tab w:val="left" w:pos="1956"/>
        </w:tabs>
        <w:ind w:left="567"/>
        <w:rPr>
          <w:rFonts w:asciiTheme="majorHAnsi" w:hAnsiTheme="majorHAnsi" w:cs="Times New Roman"/>
          <w:sz w:val="20"/>
          <w:szCs w:val="20"/>
        </w:rPr>
      </w:pPr>
    </w:p>
    <w:p w:rsidR="00A9035E" w:rsidRDefault="00A9035E" w:rsidP="004E6C20">
      <w:pPr>
        <w:tabs>
          <w:tab w:val="left" w:pos="1956"/>
        </w:tabs>
        <w:ind w:left="567"/>
        <w:rPr>
          <w:rFonts w:asciiTheme="majorHAnsi" w:hAnsiTheme="majorHAnsi" w:cs="Times New Roman"/>
          <w:sz w:val="20"/>
          <w:szCs w:val="20"/>
        </w:rPr>
      </w:pPr>
    </w:p>
    <w:p w:rsidR="00A9035E" w:rsidRDefault="00D7272E"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D261C2" w:rsidRDefault="00D261C2" w:rsidP="004E6C20">
      <w:pPr>
        <w:tabs>
          <w:tab w:val="left" w:pos="1956"/>
        </w:tabs>
        <w:ind w:left="567"/>
        <w:rPr>
          <w:rFonts w:asciiTheme="majorHAnsi" w:hAnsiTheme="majorHAnsi" w:cs="Times New Roman"/>
          <w:sz w:val="20"/>
          <w:szCs w:val="20"/>
        </w:rPr>
      </w:pPr>
    </w:p>
    <w:p w:rsidR="00D261C2" w:rsidRDefault="00D261C2" w:rsidP="004E6C20">
      <w:pPr>
        <w:tabs>
          <w:tab w:val="left" w:pos="1956"/>
        </w:tabs>
        <w:ind w:left="567"/>
        <w:rPr>
          <w:rFonts w:asciiTheme="majorHAnsi" w:hAnsiTheme="majorHAnsi" w:cs="Times New Roman"/>
          <w:sz w:val="20"/>
          <w:szCs w:val="20"/>
        </w:rPr>
      </w:pPr>
    </w:p>
    <w:p w:rsidR="00D261C2" w:rsidRDefault="00D261C2" w:rsidP="004E6C20">
      <w:pPr>
        <w:tabs>
          <w:tab w:val="left" w:pos="1956"/>
        </w:tabs>
        <w:ind w:left="567"/>
        <w:rPr>
          <w:rFonts w:asciiTheme="majorHAnsi" w:hAnsiTheme="majorHAnsi" w:cs="Times New Roman"/>
          <w:sz w:val="20"/>
          <w:szCs w:val="20"/>
        </w:rPr>
      </w:pPr>
    </w:p>
    <w:p w:rsidR="00D261C2" w:rsidRDefault="00D261C2" w:rsidP="004E6C20">
      <w:pPr>
        <w:tabs>
          <w:tab w:val="left" w:pos="1956"/>
        </w:tabs>
        <w:ind w:left="567"/>
        <w:rPr>
          <w:rFonts w:asciiTheme="majorHAnsi" w:hAnsiTheme="majorHAnsi" w:cs="Times New Roman"/>
          <w:sz w:val="20"/>
          <w:szCs w:val="20"/>
        </w:rPr>
      </w:pPr>
    </w:p>
    <w:p w:rsidR="00D261C2" w:rsidRDefault="00D7272E"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74336" behindDoc="1" locked="0" layoutInCell="1" allowOverlap="1" wp14:anchorId="6FAFB0B1" wp14:editId="421A6498">
            <wp:simplePos x="0" y="0"/>
            <wp:positionH relativeFrom="column">
              <wp:posOffset>3422015</wp:posOffset>
            </wp:positionH>
            <wp:positionV relativeFrom="paragraph">
              <wp:posOffset>21590</wp:posOffset>
            </wp:positionV>
            <wp:extent cx="1828800" cy="906780"/>
            <wp:effectExtent l="0" t="0" r="0" b="7620"/>
            <wp:wrapNone/>
            <wp:docPr id="539" name="Picture 5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1828800" cy="90678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172288" behindDoc="1" locked="0" layoutInCell="1" allowOverlap="1" wp14:anchorId="1E431B77" wp14:editId="0F81553D">
            <wp:simplePos x="0" y="0"/>
            <wp:positionH relativeFrom="column">
              <wp:posOffset>869315</wp:posOffset>
            </wp:positionH>
            <wp:positionV relativeFrom="paragraph">
              <wp:posOffset>20320</wp:posOffset>
            </wp:positionV>
            <wp:extent cx="1691640" cy="822960"/>
            <wp:effectExtent l="0" t="0" r="3810" b="0"/>
            <wp:wrapNone/>
            <wp:docPr id="537" name="Picture 5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1691640" cy="822960"/>
                    </a:xfrm>
                    <a:prstGeom prst="rect">
                      <a:avLst/>
                    </a:prstGeom>
                  </pic:spPr>
                </pic:pic>
              </a:graphicData>
            </a:graphic>
            <wp14:sizeRelH relativeFrom="page">
              <wp14:pctWidth>0</wp14:pctWidth>
            </wp14:sizeRelH>
            <wp14:sizeRelV relativeFrom="page">
              <wp14:pctHeight>0</wp14:pctHeight>
            </wp14:sizeRelV>
          </wp:anchor>
        </w:drawing>
      </w:r>
    </w:p>
    <w:p w:rsidR="00D261C2" w:rsidRDefault="00D261C2" w:rsidP="004E6C20">
      <w:pPr>
        <w:tabs>
          <w:tab w:val="left" w:pos="1956"/>
        </w:tabs>
        <w:ind w:left="567"/>
        <w:rPr>
          <w:rFonts w:asciiTheme="majorHAnsi" w:hAnsiTheme="majorHAnsi" w:cs="Times New Roman"/>
          <w:sz w:val="20"/>
          <w:szCs w:val="20"/>
        </w:rPr>
      </w:pPr>
    </w:p>
    <w:p w:rsidR="00D261C2" w:rsidRDefault="00D261C2" w:rsidP="004E6C20">
      <w:pPr>
        <w:tabs>
          <w:tab w:val="left" w:pos="1956"/>
        </w:tabs>
        <w:ind w:left="567"/>
        <w:rPr>
          <w:rFonts w:asciiTheme="majorHAnsi" w:hAnsiTheme="majorHAnsi" w:cs="Times New Roman"/>
          <w:sz w:val="20"/>
          <w:szCs w:val="20"/>
        </w:rPr>
      </w:pPr>
    </w:p>
    <w:p w:rsidR="00D261C2" w:rsidRDefault="00D7272E"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D261C2" w:rsidRDefault="00D261C2" w:rsidP="004E6C20">
      <w:pPr>
        <w:tabs>
          <w:tab w:val="left" w:pos="1956"/>
        </w:tabs>
        <w:ind w:left="567"/>
        <w:rPr>
          <w:rFonts w:asciiTheme="majorHAnsi" w:hAnsiTheme="majorHAnsi" w:cs="Times New Roman"/>
          <w:sz w:val="20"/>
          <w:szCs w:val="20"/>
        </w:rPr>
      </w:pPr>
    </w:p>
    <w:p w:rsidR="00D261C2" w:rsidRDefault="00D7272E"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73312" behindDoc="1" locked="0" layoutInCell="1" allowOverlap="1" wp14:anchorId="459AD32D" wp14:editId="5FA44148">
            <wp:simplePos x="0" y="0"/>
            <wp:positionH relativeFrom="column">
              <wp:posOffset>869315</wp:posOffset>
            </wp:positionH>
            <wp:positionV relativeFrom="paragraph">
              <wp:posOffset>128905</wp:posOffset>
            </wp:positionV>
            <wp:extent cx="1325880" cy="144780"/>
            <wp:effectExtent l="0" t="0" r="7620" b="7620"/>
            <wp:wrapNone/>
            <wp:docPr id="538" name="Picture 5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1325880" cy="144780"/>
                    </a:xfrm>
                    <a:prstGeom prst="rect">
                      <a:avLst/>
                    </a:prstGeom>
                  </pic:spPr>
                </pic:pic>
              </a:graphicData>
            </a:graphic>
            <wp14:sizeRelH relativeFrom="page">
              <wp14:pctWidth>0</wp14:pctWidth>
            </wp14:sizeRelH>
            <wp14:sizeRelV relativeFrom="page">
              <wp14:pctHeight>0</wp14:pctHeight>
            </wp14:sizeRelV>
          </wp:anchor>
        </w:drawing>
      </w:r>
    </w:p>
    <w:p w:rsidR="00D261C2" w:rsidRDefault="00D261C2" w:rsidP="004E6C20">
      <w:pPr>
        <w:tabs>
          <w:tab w:val="left" w:pos="1956"/>
        </w:tabs>
        <w:ind w:left="567"/>
        <w:rPr>
          <w:rFonts w:asciiTheme="majorHAnsi" w:hAnsiTheme="majorHAnsi" w:cs="Times New Roman"/>
          <w:sz w:val="20"/>
          <w:szCs w:val="20"/>
        </w:rPr>
      </w:pPr>
    </w:p>
    <w:p w:rsidR="00D261C2" w:rsidRDefault="00D261C2" w:rsidP="004E6C20">
      <w:pPr>
        <w:tabs>
          <w:tab w:val="left" w:pos="1956"/>
        </w:tabs>
        <w:ind w:left="567"/>
        <w:rPr>
          <w:rFonts w:asciiTheme="majorHAnsi" w:hAnsiTheme="majorHAnsi" w:cs="Times New Roman"/>
          <w:sz w:val="20"/>
          <w:szCs w:val="20"/>
        </w:rPr>
      </w:pPr>
    </w:p>
    <w:p w:rsidR="00B12881" w:rsidRPr="00B12881" w:rsidRDefault="00B12881" w:rsidP="00B12881">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That completes the derivation rule. Ensure the </w:t>
      </w:r>
      <w:proofErr w:type="spellStart"/>
      <w:r w:rsidRPr="00B12881">
        <w:rPr>
          <w:rFonts w:ascii="Arial Narrow" w:hAnsi="Arial Narrow" w:cs="Times New Roman"/>
          <w:sz w:val="18"/>
          <w:szCs w:val="18"/>
        </w:rPr>
        <w:t>IsPersonal</w:t>
      </w:r>
      <w:proofErr w:type="spellEnd"/>
      <w:r>
        <w:rPr>
          <w:rFonts w:asciiTheme="majorHAnsi" w:hAnsiTheme="majorHAnsi" w:cs="Times New Roman"/>
          <w:sz w:val="20"/>
          <w:szCs w:val="20"/>
        </w:rPr>
        <w:t xml:space="preserve"> property of </w:t>
      </w:r>
      <w:r w:rsidRPr="00B12881">
        <w:rPr>
          <w:rFonts w:ascii="Arial Narrow" w:hAnsi="Arial Narrow" w:cs="Times New Roman"/>
          <w:sz w:val="18"/>
          <w:szCs w:val="18"/>
        </w:rPr>
        <w:t>Employee</w:t>
      </w:r>
      <w:r>
        <w:rPr>
          <w:rFonts w:asciiTheme="majorHAnsi" w:hAnsiTheme="majorHAnsi" w:cs="Times New Roman"/>
          <w:sz w:val="20"/>
          <w:szCs w:val="20"/>
        </w:rPr>
        <w:t xml:space="preserve"> is set to </w:t>
      </w:r>
      <w:r w:rsidRPr="00B12881">
        <w:rPr>
          <w:rFonts w:ascii="Arial Narrow" w:hAnsi="Arial Narrow" w:cs="Times New Roman"/>
          <w:sz w:val="18"/>
          <w:szCs w:val="18"/>
        </w:rPr>
        <w:t>True</w:t>
      </w:r>
      <w:r>
        <w:rPr>
          <w:rFonts w:ascii="Arial Narrow" w:hAnsi="Arial Narrow" w:cs="Times New Roman"/>
          <w:sz w:val="18"/>
          <w:szCs w:val="18"/>
        </w:rPr>
        <w:t xml:space="preserve"> </w:t>
      </w:r>
      <w:r w:rsidRPr="00B12881">
        <w:rPr>
          <w:rFonts w:asciiTheme="majorHAnsi" w:hAnsiTheme="majorHAnsi" w:cs="Times New Roman"/>
          <w:sz w:val="20"/>
          <w:szCs w:val="20"/>
        </w:rPr>
        <w:t xml:space="preserve">(this </w:t>
      </w:r>
      <w:r>
        <w:rPr>
          <w:rFonts w:asciiTheme="majorHAnsi" w:hAnsiTheme="majorHAnsi" w:cs="Times New Roman"/>
          <w:sz w:val="20"/>
          <w:szCs w:val="20"/>
        </w:rPr>
        <w:t xml:space="preserve">automatically sets the </w:t>
      </w:r>
      <w:proofErr w:type="spellStart"/>
      <w:r>
        <w:rPr>
          <w:rFonts w:asciiTheme="majorHAnsi" w:hAnsiTheme="majorHAnsi" w:cs="Times New Roman"/>
          <w:sz w:val="20"/>
          <w:szCs w:val="20"/>
        </w:rPr>
        <w:t>IsPersonal</w:t>
      </w:r>
      <w:proofErr w:type="spellEnd"/>
      <w:r>
        <w:rPr>
          <w:rFonts w:asciiTheme="majorHAnsi" w:hAnsiTheme="majorHAnsi" w:cs="Times New Roman"/>
          <w:sz w:val="20"/>
          <w:szCs w:val="20"/>
        </w:rPr>
        <w:t xml:space="preserve"> property of its subtypes to </w:t>
      </w:r>
      <w:proofErr w:type="gramStart"/>
      <w:r>
        <w:rPr>
          <w:rFonts w:asciiTheme="majorHAnsi" w:hAnsiTheme="majorHAnsi" w:cs="Times New Roman"/>
          <w:sz w:val="20"/>
          <w:szCs w:val="20"/>
        </w:rPr>
        <w:t>True</w:t>
      </w:r>
      <w:proofErr w:type="gramEnd"/>
      <w:r>
        <w:rPr>
          <w:rFonts w:asciiTheme="majorHAnsi" w:hAnsiTheme="majorHAnsi" w:cs="Times New Roman"/>
          <w:sz w:val="20"/>
          <w:szCs w:val="20"/>
        </w:rPr>
        <w:t xml:space="preserve"> as well). Select the </w:t>
      </w:r>
      <w:proofErr w:type="spellStart"/>
      <w:r>
        <w:rPr>
          <w:rFonts w:asciiTheme="majorHAnsi" w:hAnsiTheme="majorHAnsi" w:cs="Times New Roman"/>
          <w:sz w:val="20"/>
          <w:szCs w:val="20"/>
        </w:rPr>
        <w:t>FemaleManager</w:t>
      </w:r>
      <w:proofErr w:type="spellEnd"/>
      <w:r>
        <w:rPr>
          <w:rFonts w:asciiTheme="majorHAnsi" w:hAnsiTheme="majorHAnsi" w:cs="Times New Roman"/>
          <w:sz w:val="20"/>
          <w:szCs w:val="20"/>
        </w:rPr>
        <w:t xml:space="preserve"> subtype and open the Verbalization Browser to see the rather awkward rule verbalization shown below.</w:t>
      </w:r>
      <w:r w:rsidRPr="00B12881">
        <w:rPr>
          <w:rFonts w:asciiTheme="majorHAnsi" w:hAnsiTheme="majorHAnsi" w:cs="Times New Roman"/>
          <w:sz w:val="20"/>
          <w:szCs w:val="20"/>
        </w:rPr>
        <w:t xml:space="preserve"> Notice the redundant “</w:t>
      </w:r>
      <w:r w:rsidRPr="00B12881">
        <w:rPr>
          <w:rFonts w:ascii="Arial Narrow" w:hAnsi="Arial Narrow" w:cs="Times New Roman"/>
          <w:b/>
          <w:sz w:val="18"/>
          <w:szCs w:val="18"/>
        </w:rPr>
        <w:t>is of some</w:t>
      </w:r>
      <w:r w:rsidRPr="00B12881">
        <w:rPr>
          <w:rFonts w:ascii="Arial Narrow" w:hAnsi="Arial Narrow" w:cs="Times New Roman"/>
          <w:sz w:val="18"/>
          <w:szCs w:val="18"/>
        </w:rPr>
        <w:t xml:space="preserve"> Manager </w:t>
      </w:r>
      <w:proofErr w:type="gramStart"/>
      <w:r w:rsidRPr="00B12881">
        <w:rPr>
          <w:rFonts w:ascii="Arial Narrow" w:hAnsi="Arial Narrow" w:cs="Times New Roman"/>
          <w:b/>
          <w:sz w:val="18"/>
          <w:szCs w:val="18"/>
        </w:rPr>
        <w:t>and</w:t>
      </w:r>
      <w:r>
        <w:rPr>
          <w:rFonts w:asciiTheme="majorHAnsi" w:hAnsiTheme="majorHAnsi" w:cs="Times New Roman"/>
          <w:sz w:val="20"/>
          <w:szCs w:val="20"/>
        </w:rPr>
        <w:t xml:space="preserve"> ”</w:t>
      </w:r>
      <w:proofErr w:type="gramEnd"/>
      <w:r>
        <w:rPr>
          <w:rFonts w:asciiTheme="majorHAnsi" w:hAnsiTheme="majorHAnsi" w:cs="Times New Roman"/>
          <w:sz w:val="20"/>
          <w:szCs w:val="20"/>
        </w:rPr>
        <w:t xml:space="preserve">. </w:t>
      </w:r>
      <w:proofErr w:type="gramStart"/>
      <w:r w:rsidRPr="00B12881">
        <w:rPr>
          <w:rFonts w:asciiTheme="majorHAnsi" w:hAnsiTheme="majorHAnsi" w:cs="Times New Roman"/>
          <w:sz w:val="20"/>
          <w:szCs w:val="20"/>
        </w:rPr>
        <w:t>The way the current verbalization works, this awkwardness was caused by explicitly including the subtyping link between Manager and Employee as part of the derivation path.</w:t>
      </w:r>
      <w:proofErr w:type="gramEnd"/>
    </w:p>
    <w:p w:rsidR="00D261C2" w:rsidRDefault="00B12881"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75360" behindDoc="1" locked="0" layoutInCell="1" allowOverlap="1" wp14:anchorId="5EBF7A88" wp14:editId="72CCA705">
            <wp:simplePos x="0" y="0"/>
            <wp:positionH relativeFrom="column">
              <wp:posOffset>507365</wp:posOffset>
            </wp:positionH>
            <wp:positionV relativeFrom="paragraph">
              <wp:posOffset>156845</wp:posOffset>
            </wp:positionV>
            <wp:extent cx="4701540" cy="327660"/>
            <wp:effectExtent l="0" t="0" r="3810" b="0"/>
            <wp:wrapNone/>
            <wp:docPr id="540" name="Picture 5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extLst>
                        <a:ext uri="{28A0092B-C50C-407E-A947-70E740481C1C}">
                          <a14:useLocalDpi xmlns:a14="http://schemas.microsoft.com/office/drawing/2010/main" val="0"/>
                        </a:ext>
                      </a:extLst>
                    </a:blip>
                    <a:stretch>
                      <a:fillRect/>
                    </a:stretch>
                  </pic:blipFill>
                  <pic:spPr>
                    <a:xfrm>
                      <a:off x="0" y="0"/>
                      <a:ext cx="4701540" cy="327660"/>
                    </a:xfrm>
                    <a:prstGeom prst="rect">
                      <a:avLst/>
                    </a:prstGeom>
                  </pic:spPr>
                </pic:pic>
              </a:graphicData>
            </a:graphic>
            <wp14:sizeRelH relativeFrom="page">
              <wp14:pctWidth>0</wp14:pctWidth>
            </wp14:sizeRelH>
            <wp14:sizeRelV relativeFrom="page">
              <wp14:pctHeight>0</wp14:pctHeight>
            </wp14:sizeRelV>
          </wp:anchor>
        </w:drawing>
      </w:r>
    </w:p>
    <w:p w:rsidR="00D261C2" w:rsidRDefault="00D261C2" w:rsidP="004E6C20">
      <w:pPr>
        <w:tabs>
          <w:tab w:val="left" w:pos="1956"/>
        </w:tabs>
        <w:ind w:left="567"/>
        <w:rPr>
          <w:rFonts w:asciiTheme="majorHAnsi" w:hAnsiTheme="majorHAnsi" w:cs="Times New Roman"/>
          <w:sz w:val="20"/>
          <w:szCs w:val="20"/>
        </w:rPr>
      </w:pPr>
    </w:p>
    <w:p w:rsidR="00D261C2" w:rsidRDefault="00D261C2" w:rsidP="004E6C20">
      <w:pPr>
        <w:tabs>
          <w:tab w:val="left" w:pos="1956"/>
        </w:tabs>
        <w:ind w:left="567"/>
        <w:rPr>
          <w:rFonts w:asciiTheme="majorHAnsi" w:hAnsiTheme="majorHAnsi" w:cs="Times New Roman"/>
          <w:sz w:val="20"/>
          <w:szCs w:val="20"/>
        </w:rPr>
      </w:pPr>
    </w:p>
    <w:p w:rsidR="00D7272E" w:rsidRDefault="00D7272E" w:rsidP="004E6C20">
      <w:pPr>
        <w:tabs>
          <w:tab w:val="left" w:pos="1956"/>
        </w:tabs>
        <w:ind w:left="567"/>
        <w:rPr>
          <w:rFonts w:asciiTheme="majorHAnsi" w:hAnsiTheme="majorHAnsi" w:cs="Times New Roman"/>
          <w:sz w:val="20"/>
          <w:szCs w:val="20"/>
        </w:rPr>
      </w:pPr>
    </w:p>
    <w:p w:rsidR="001D3405" w:rsidRPr="00E072CA" w:rsidRDefault="001D3405" w:rsidP="001D3405">
      <w:pPr>
        <w:tabs>
          <w:tab w:val="left" w:pos="1956"/>
        </w:tabs>
        <w:ind w:left="567"/>
        <w:rPr>
          <w:rFonts w:asciiTheme="majorHAnsi" w:hAnsiTheme="majorHAnsi" w:cs="Times New Roman"/>
          <w:sz w:val="20"/>
          <w:szCs w:val="20"/>
        </w:rPr>
      </w:pPr>
      <w:r w:rsidRPr="00E072CA">
        <w:rPr>
          <w:rFonts w:asciiTheme="majorHAnsi" w:hAnsiTheme="majorHAnsi" w:cs="Times New Roman"/>
          <w:sz w:val="20"/>
          <w:szCs w:val="20"/>
        </w:rPr>
        <w:t xml:space="preserve">A quicker way to enter the rule is to ignore the explicit Manager-Employee subtyping linkage, instead choosing </w:t>
      </w:r>
      <w:r w:rsidRPr="00E072CA">
        <w:rPr>
          <w:rFonts w:ascii="Arial Narrow" w:hAnsi="Arial Narrow" w:cs="Times New Roman"/>
          <w:sz w:val="18"/>
          <w:szCs w:val="18"/>
        </w:rPr>
        <w:t>Employee is of Gender</w:t>
      </w:r>
      <w:r w:rsidRPr="00E072CA">
        <w:rPr>
          <w:rFonts w:asciiTheme="majorHAnsi" w:hAnsiTheme="majorHAnsi" w:cs="Times New Roman"/>
          <w:sz w:val="20"/>
          <w:szCs w:val="20"/>
        </w:rPr>
        <w:t xml:space="preserve"> as your path continuation from the Manager </w:t>
      </w:r>
      <w:proofErr w:type="gramStart"/>
      <w:r w:rsidRPr="00E072CA">
        <w:rPr>
          <w:rFonts w:asciiTheme="majorHAnsi" w:hAnsiTheme="majorHAnsi" w:cs="Times New Roman"/>
          <w:sz w:val="20"/>
          <w:szCs w:val="20"/>
        </w:rPr>
        <w:t>root</w:t>
      </w:r>
      <w:proofErr w:type="gramEnd"/>
      <w:r w:rsidRPr="00E072CA">
        <w:rPr>
          <w:rFonts w:asciiTheme="majorHAnsi" w:hAnsiTheme="majorHAnsi" w:cs="Times New Roman"/>
          <w:sz w:val="20"/>
          <w:szCs w:val="20"/>
        </w:rPr>
        <w:t xml:space="preserve"> object type. Because you are joining from Manager, continuing the path from Employee implies the Manager-Employee identity assertion, so there is no need to explicitly state it. Finish the rule entry by restricting Gender to ‘F’</w:t>
      </w:r>
      <w:r>
        <w:rPr>
          <w:rFonts w:asciiTheme="majorHAnsi" w:hAnsiTheme="majorHAnsi" w:cs="Times New Roman"/>
          <w:sz w:val="20"/>
          <w:szCs w:val="20"/>
        </w:rPr>
        <w:t>.</w:t>
      </w: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65472" behindDoc="1" locked="0" layoutInCell="1" allowOverlap="1" wp14:anchorId="093F5B92" wp14:editId="5EA8B6C5">
            <wp:simplePos x="0" y="0"/>
            <wp:positionH relativeFrom="column">
              <wp:posOffset>3637915</wp:posOffset>
            </wp:positionH>
            <wp:positionV relativeFrom="paragraph">
              <wp:posOffset>153670</wp:posOffset>
            </wp:positionV>
            <wp:extent cx="1653540" cy="716280"/>
            <wp:effectExtent l="0" t="0" r="3810" b="7620"/>
            <wp:wrapNone/>
            <wp:docPr id="542" name="Picture 5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extLst>
                        <a:ext uri="{28A0092B-C50C-407E-A947-70E740481C1C}">
                          <a14:useLocalDpi xmlns:a14="http://schemas.microsoft.com/office/drawing/2010/main" val="0"/>
                        </a:ext>
                      </a:extLst>
                    </a:blip>
                    <a:stretch>
                      <a:fillRect/>
                    </a:stretch>
                  </pic:blipFill>
                  <pic:spPr>
                    <a:xfrm>
                      <a:off x="0" y="0"/>
                      <a:ext cx="1653540" cy="71628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264448" behindDoc="1" locked="0" layoutInCell="1" allowOverlap="1" wp14:anchorId="09788F64" wp14:editId="7121B16A">
            <wp:simplePos x="0" y="0"/>
            <wp:positionH relativeFrom="column">
              <wp:posOffset>640715</wp:posOffset>
            </wp:positionH>
            <wp:positionV relativeFrom="paragraph">
              <wp:posOffset>2540</wp:posOffset>
            </wp:positionV>
            <wp:extent cx="2499360" cy="1165860"/>
            <wp:effectExtent l="0" t="0" r="0" b="0"/>
            <wp:wrapNone/>
            <wp:docPr id="541" name="Picture 5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extLst>
                        <a:ext uri="{28A0092B-C50C-407E-A947-70E740481C1C}">
                          <a14:useLocalDpi xmlns:a14="http://schemas.microsoft.com/office/drawing/2010/main" val="0"/>
                        </a:ext>
                      </a:extLst>
                    </a:blip>
                    <a:stretch>
                      <a:fillRect/>
                    </a:stretch>
                  </pic:blipFill>
                  <pic:spPr>
                    <a:xfrm>
                      <a:off x="0" y="0"/>
                      <a:ext cx="2499360" cy="1165860"/>
                    </a:xfrm>
                    <a:prstGeom prst="rect">
                      <a:avLst/>
                    </a:prstGeom>
                  </pic:spPr>
                </pic:pic>
              </a:graphicData>
            </a:graphic>
            <wp14:sizeRelH relativeFrom="page">
              <wp14:pctWidth>0</wp14:pctWidth>
            </wp14:sizeRelH>
            <wp14:sizeRelV relativeFrom="page">
              <wp14:pctHeight>0</wp14:pctHeight>
            </wp14:sizeRelV>
          </wp:anchor>
        </w:drawing>
      </w: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66496" behindDoc="1" locked="0" layoutInCell="1" allowOverlap="1" wp14:anchorId="34A0114A" wp14:editId="7BC41F5E">
            <wp:simplePos x="0" y="0"/>
            <wp:positionH relativeFrom="column">
              <wp:posOffset>3677920</wp:posOffset>
            </wp:positionH>
            <wp:positionV relativeFrom="paragraph">
              <wp:posOffset>180340</wp:posOffset>
            </wp:positionV>
            <wp:extent cx="1333500" cy="198120"/>
            <wp:effectExtent l="0" t="0" r="0" b="0"/>
            <wp:wrapNone/>
            <wp:docPr id="543" name="Picture 5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28A0092B-C50C-407E-A947-70E740481C1C}">
                          <a14:useLocalDpi xmlns:a14="http://schemas.microsoft.com/office/drawing/2010/main" val="0"/>
                        </a:ext>
                      </a:extLst>
                    </a:blip>
                    <a:stretch>
                      <a:fillRect/>
                    </a:stretch>
                  </pic:blipFill>
                  <pic:spPr>
                    <a:xfrm>
                      <a:off x="0" y="0"/>
                      <a:ext cx="1333500" cy="1981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p>
    <w:p w:rsidR="001D3405" w:rsidRPr="00E072CA" w:rsidRDefault="00B91AB9" w:rsidP="001D3405">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68544" behindDoc="1" locked="0" layoutInCell="1" allowOverlap="1" wp14:anchorId="44CDCF89" wp14:editId="269F9FB3">
            <wp:simplePos x="0" y="0"/>
            <wp:positionH relativeFrom="column">
              <wp:posOffset>3529965</wp:posOffset>
            </wp:positionH>
            <wp:positionV relativeFrom="paragraph">
              <wp:posOffset>42545</wp:posOffset>
            </wp:positionV>
            <wp:extent cx="1828800" cy="777240"/>
            <wp:effectExtent l="0" t="0" r="0" b="3810"/>
            <wp:wrapSquare wrapText="bothSides"/>
            <wp:docPr id="544" name="Picture 5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extLst>
                        <a:ext uri="{28A0092B-C50C-407E-A947-70E740481C1C}">
                          <a14:useLocalDpi xmlns:a14="http://schemas.microsoft.com/office/drawing/2010/main" val="0"/>
                        </a:ext>
                      </a:extLst>
                    </a:blip>
                    <a:stretch>
                      <a:fillRect/>
                    </a:stretch>
                  </pic:blipFill>
                  <pic:spPr>
                    <a:xfrm>
                      <a:off x="0" y="0"/>
                      <a:ext cx="1828800" cy="777240"/>
                    </a:xfrm>
                    <a:prstGeom prst="rect">
                      <a:avLst/>
                    </a:prstGeom>
                  </pic:spPr>
                </pic:pic>
              </a:graphicData>
            </a:graphic>
            <wp14:sizeRelH relativeFrom="page">
              <wp14:pctWidth>0</wp14:pctWidth>
            </wp14:sizeRelH>
            <wp14:sizeRelV relativeFrom="page">
              <wp14:pctHeight>0</wp14:pctHeight>
            </wp14:sizeRelV>
          </wp:anchor>
        </w:drawing>
      </w:r>
      <w:r w:rsidR="001D3405" w:rsidRPr="00E072CA">
        <w:rPr>
          <w:rFonts w:asciiTheme="majorHAnsi" w:hAnsiTheme="majorHAnsi" w:cs="Times New Roman"/>
          <w:sz w:val="20"/>
          <w:szCs w:val="20"/>
        </w:rPr>
        <w:t xml:space="preserve">This not only saves time but leads to a shorter display of the derivation path, as well as a more elegant verbalization with no redundancy (see </w:t>
      </w:r>
      <w:r>
        <w:rPr>
          <w:rFonts w:asciiTheme="majorHAnsi" w:hAnsiTheme="majorHAnsi" w:cs="Times New Roman"/>
          <w:sz w:val="20"/>
          <w:szCs w:val="20"/>
        </w:rPr>
        <w:t xml:space="preserve">opposite and </w:t>
      </w:r>
      <w:r w:rsidR="001D3405" w:rsidRPr="00E072CA">
        <w:rPr>
          <w:rFonts w:asciiTheme="majorHAnsi" w:hAnsiTheme="majorHAnsi" w:cs="Times New Roman"/>
          <w:sz w:val="20"/>
          <w:szCs w:val="20"/>
        </w:rPr>
        <w:t>below).</w:t>
      </w:r>
    </w:p>
    <w:p w:rsidR="001D3405" w:rsidRDefault="001D3405" w:rsidP="001D3405">
      <w:pPr>
        <w:tabs>
          <w:tab w:val="left" w:pos="1956"/>
        </w:tabs>
        <w:ind w:left="567"/>
        <w:rPr>
          <w:rFonts w:asciiTheme="majorHAnsi" w:hAnsiTheme="majorHAnsi" w:cs="Times New Roman"/>
          <w:sz w:val="20"/>
          <w:szCs w:val="20"/>
        </w:rPr>
      </w:pPr>
    </w:p>
    <w:p w:rsidR="001D3405" w:rsidRDefault="001D3405" w:rsidP="001D3405">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69568" behindDoc="1" locked="0" layoutInCell="1" allowOverlap="1" wp14:anchorId="1F703053" wp14:editId="2DFA919B">
            <wp:simplePos x="0" y="0"/>
            <wp:positionH relativeFrom="column">
              <wp:posOffset>592455</wp:posOffset>
            </wp:positionH>
            <wp:positionV relativeFrom="paragraph">
              <wp:posOffset>125730</wp:posOffset>
            </wp:positionV>
            <wp:extent cx="4671060" cy="304800"/>
            <wp:effectExtent l="0" t="0" r="0" b="0"/>
            <wp:wrapNone/>
            <wp:docPr id="545" name="Picture 5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extLst>
                        <a:ext uri="{28A0092B-C50C-407E-A947-70E740481C1C}">
                          <a14:useLocalDpi xmlns:a14="http://schemas.microsoft.com/office/drawing/2010/main" val="0"/>
                        </a:ext>
                      </a:extLst>
                    </a:blip>
                    <a:stretch>
                      <a:fillRect/>
                    </a:stretch>
                  </pic:blipFill>
                  <pic:spPr>
                    <a:xfrm>
                      <a:off x="0" y="0"/>
                      <a:ext cx="4671060" cy="304800"/>
                    </a:xfrm>
                    <a:prstGeom prst="rect">
                      <a:avLst/>
                    </a:prstGeom>
                  </pic:spPr>
                </pic:pic>
              </a:graphicData>
            </a:graphic>
            <wp14:sizeRelH relativeFrom="page">
              <wp14:pctWidth>0</wp14:pctWidth>
            </wp14:sizeRelH>
            <wp14:sizeRelV relativeFrom="page">
              <wp14:pctHeight>0</wp14:pctHeight>
            </wp14:sizeRelV>
          </wp:anchor>
        </w:drawing>
      </w:r>
    </w:p>
    <w:p w:rsidR="001D3405" w:rsidRDefault="001D3405" w:rsidP="004E6C20">
      <w:pPr>
        <w:tabs>
          <w:tab w:val="left" w:pos="1956"/>
        </w:tabs>
        <w:ind w:left="567"/>
        <w:rPr>
          <w:rFonts w:asciiTheme="majorHAnsi" w:hAnsiTheme="majorHAnsi" w:cs="Times New Roman"/>
          <w:sz w:val="20"/>
          <w:szCs w:val="20"/>
        </w:rPr>
      </w:pPr>
    </w:p>
    <w:p w:rsidR="001D3405" w:rsidRDefault="001D3405" w:rsidP="004E6C20">
      <w:pPr>
        <w:tabs>
          <w:tab w:val="left" w:pos="1956"/>
        </w:tabs>
        <w:ind w:left="567"/>
        <w:rPr>
          <w:rFonts w:asciiTheme="majorHAnsi" w:hAnsiTheme="majorHAnsi" w:cs="Times New Roman"/>
          <w:sz w:val="20"/>
          <w:szCs w:val="20"/>
        </w:rPr>
      </w:pPr>
    </w:p>
    <w:p w:rsidR="00B91AB9" w:rsidRDefault="00B91AB9" w:rsidP="004E6C20">
      <w:pPr>
        <w:tabs>
          <w:tab w:val="left" w:pos="1956"/>
        </w:tabs>
        <w:ind w:left="567"/>
        <w:rPr>
          <w:rFonts w:asciiTheme="majorHAnsi" w:hAnsiTheme="majorHAnsi" w:cs="Times New Roman"/>
          <w:sz w:val="20"/>
          <w:szCs w:val="20"/>
        </w:rPr>
      </w:pPr>
    </w:p>
    <w:p w:rsidR="00B91AB9" w:rsidRDefault="00B91AB9" w:rsidP="004E6C20">
      <w:pPr>
        <w:tabs>
          <w:tab w:val="left" w:pos="1956"/>
        </w:tabs>
        <w:ind w:left="567"/>
        <w:rPr>
          <w:rFonts w:asciiTheme="majorHAnsi" w:hAnsiTheme="majorHAnsi" w:cs="Times New Roman"/>
          <w:sz w:val="20"/>
          <w:szCs w:val="20"/>
        </w:rPr>
        <w:sectPr w:rsidR="00B91AB9" w:rsidSect="00B12144">
          <w:headerReference w:type="default" r:id="rId168"/>
          <w:pgSz w:w="11906" w:h="16838"/>
          <w:pgMar w:top="1440" w:right="1701" w:bottom="1440" w:left="1701" w:header="709" w:footer="709" w:gutter="0"/>
          <w:cols w:space="708"/>
          <w:docGrid w:linePitch="360"/>
        </w:sectPr>
      </w:pPr>
    </w:p>
    <w:p w:rsidR="0050750A" w:rsidRPr="00200FCE" w:rsidRDefault="00646143" w:rsidP="0050750A">
      <w:pPr>
        <w:pStyle w:val="Heading2"/>
        <w:ind w:left="567" w:hanging="567"/>
      </w:pPr>
      <w:bookmarkStart w:id="24" w:name="Sec1_9"/>
      <w:bookmarkEnd w:id="24"/>
      <w:proofErr w:type="spellStart"/>
      <w:r>
        <w:lastRenderedPageBreak/>
        <w:t>Semid</w:t>
      </w:r>
      <w:r w:rsidR="0050750A">
        <w:t>er</w:t>
      </w:r>
      <w:r>
        <w:t>ived</w:t>
      </w:r>
      <w:proofErr w:type="spellEnd"/>
      <w:r w:rsidR="0050750A">
        <w:t xml:space="preserve"> Sub</w:t>
      </w:r>
      <w:r>
        <w:t>type</w:t>
      </w:r>
      <w:r w:rsidR="0050750A">
        <w:t>s</w:t>
      </w:r>
    </w:p>
    <w:p w:rsidR="0050750A" w:rsidRDefault="0050750A" w:rsidP="0050750A">
      <w:pPr>
        <w:rPr>
          <w:b/>
          <w:sz w:val="24"/>
          <w:szCs w:val="24"/>
        </w:rPr>
      </w:pPr>
    </w:p>
    <w:p w:rsidR="00646143" w:rsidRDefault="00646143" w:rsidP="00646143">
      <w:pPr>
        <w:ind w:left="567"/>
        <w:rPr>
          <w:rFonts w:asciiTheme="majorHAnsi" w:hAnsiTheme="majorHAnsi" w:cs="Times New Roman"/>
          <w:sz w:val="20"/>
          <w:szCs w:val="20"/>
        </w:rPr>
      </w:pPr>
      <w:r>
        <w:rPr>
          <w:rFonts w:asciiTheme="majorHAnsi" w:hAnsiTheme="majorHAnsi" w:cs="Times New Roman"/>
          <w:sz w:val="20"/>
          <w:szCs w:val="20"/>
        </w:rPr>
        <w:t>Recall that a</w:t>
      </w:r>
      <w:r w:rsidRPr="00712BAF">
        <w:rPr>
          <w:rFonts w:asciiTheme="majorHAnsi" w:hAnsiTheme="majorHAnsi" w:cs="Times New Roman"/>
          <w:sz w:val="20"/>
          <w:szCs w:val="20"/>
        </w:rPr>
        <w:t xml:space="preserve"> subtype is </w:t>
      </w:r>
      <w:proofErr w:type="spellStart"/>
      <w:r w:rsidRPr="00712BAF">
        <w:rPr>
          <w:rFonts w:asciiTheme="majorHAnsi" w:hAnsiTheme="majorHAnsi" w:cs="Times New Roman"/>
          <w:i/>
          <w:sz w:val="20"/>
          <w:szCs w:val="20"/>
        </w:rPr>
        <w:t>semiderived</w:t>
      </w:r>
      <w:proofErr w:type="spellEnd"/>
      <w:r w:rsidRPr="00712BAF">
        <w:rPr>
          <w:rFonts w:asciiTheme="majorHAnsi" w:hAnsiTheme="majorHAnsi" w:cs="Times New Roman"/>
          <w:sz w:val="20"/>
          <w:szCs w:val="20"/>
        </w:rPr>
        <w:t xml:space="preserve"> if </w:t>
      </w:r>
      <w:r>
        <w:rPr>
          <w:rFonts w:asciiTheme="majorHAnsi" w:hAnsiTheme="majorHAnsi" w:cs="Times New Roman"/>
          <w:sz w:val="20"/>
          <w:szCs w:val="20"/>
        </w:rPr>
        <w:t xml:space="preserve">and only if </w:t>
      </w:r>
      <w:r w:rsidRPr="00712BAF">
        <w:rPr>
          <w:rFonts w:asciiTheme="majorHAnsi" w:hAnsiTheme="majorHAnsi" w:cs="Times New Roman"/>
          <w:sz w:val="20"/>
          <w:szCs w:val="20"/>
        </w:rPr>
        <w:t xml:space="preserve">some of its instances may be simply asserted and some other instances may be derived. Graphically, </w:t>
      </w:r>
      <w:proofErr w:type="spellStart"/>
      <w:r w:rsidRPr="00712BAF">
        <w:rPr>
          <w:rFonts w:asciiTheme="majorHAnsi" w:hAnsiTheme="majorHAnsi" w:cs="Times New Roman"/>
          <w:sz w:val="20"/>
          <w:szCs w:val="20"/>
        </w:rPr>
        <w:t>semiderived</w:t>
      </w:r>
      <w:proofErr w:type="spellEnd"/>
      <w:r w:rsidRPr="00712BAF">
        <w:rPr>
          <w:rFonts w:asciiTheme="majorHAnsi" w:hAnsiTheme="majorHAnsi" w:cs="Times New Roman"/>
          <w:sz w:val="20"/>
          <w:szCs w:val="20"/>
        </w:rPr>
        <w:t xml:space="preserve"> subtypes are displayed with a plus superscript “</w:t>
      </w:r>
      <w:r w:rsidRPr="00712BAF">
        <w:rPr>
          <w:rFonts w:asciiTheme="majorHAnsi" w:hAnsiTheme="majorHAnsi" w:cs="Times New Roman"/>
          <w:b/>
          <w:sz w:val="20"/>
          <w:szCs w:val="20"/>
          <w:vertAlign w:val="superscript"/>
        </w:rPr>
        <w:t>+</w:t>
      </w:r>
      <w:r w:rsidRPr="00712BAF">
        <w:rPr>
          <w:rFonts w:asciiTheme="majorHAnsi" w:hAnsiTheme="majorHAnsi" w:cs="Times New Roman"/>
          <w:sz w:val="20"/>
          <w:szCs w:val="20"/>
        </w:rPr>
        <w:t>” after their name</w:t>
      </w:r>
      <w:r>
        <w:rPr>
          <w:rFonts w:asciiTheme="majorHAnsi" w:hAnsiTheme="majorHAnsi" w:cs="Times New Roman"/>
          <w:sz w:val="20"/>
          <w:szCs w:val="20"/>
        </w:rPr>
        <w:t xml:space="preserve">.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_Ref343845094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1</w:t>
      </w:r>
      <w:r w:rsidR="00FA72A8" w:rsidRPr="00FA72A8">
        <w:rPr>
          <w:rFonts w:asciiTheme="majorHAnsi" w:hAnsiTheme="majorHAnsi" w:cs="Times New Roman"/>
          <w:sz w:val="20"/>
          <w:szCs w:val="20"/>
        </w:rPr>
        <w:noBreakHyphen/>
        <w:t>11</w:t>
      </w:r>
      <w:r>
        <w:rPr>
          <w:rFonts w:asciiTheme="majorHAnsi" w:hAnsiTheme="majorHAnsi" w:cs="Times New Roman"/>
          <w:sz w:val="20"/>
          <w:szCs w:val="20"/>
        </w:rPr>
        <w:fldChar w:fldCharType="end"/>
      </w:r>
      <w:r>
        <w:rPr>
          <w:rFonts w:asciiTheme="majorHAnsi" w:hAnsiTheme="majorHAnsi" w:cs="Times New Roman"/>
          <w:sz w:val="20"/>
          <w:szCs w:val="20"/>
        </w:rPr>
        <w:t xml:space="preserve"> shows an ORM schema discussed earlier in which Grandparent is </w:t>
      </w:r>
      <w:proofErr w:type="spellStart"/>
      <w:r>
        <w:rPr>
          <w:rFonts w:asciiTheme="majorHAnsi" w:hAnsiTheme="majorHAnsi" w:cs="Times New Roman"/>
          <w:sz w:val="20"/>
          <w:szCs w:val="20"/>
        </w:rPr>
        <w:t>semiderived</w:t>
      </w:r>
      <w:proofErr w:type="spellEnd"/>
      <w:r>
        <w:rPr>
          <w:rFonts w:asciiTheme="majorHAnsi" w:hAnsiTheme="majorHAnsi" w:cs="Times New Roman"/>
          <w:sz w:val="20"/>
          <w:szCs w:val="20"/>
        </w:rPr>
        <w:t xml:space="preserve"> subtype. If the relevant parenthood facts are known, a grandparenthood fact can be derived, but if not then the grandparent fact can be simply asserted. The FORML derivation rule shown here is prepended by “</w:t>
      </w:r>
      <w:r w:rsidRPr="00646143">
        <w:rPr>
          <w:rFonts w:asciiTheme="majorHAnsi" w:hAnsiTheme="majorHAnsi" w:cs="Times New Roman"/>
          <w:sz w:val="20"/>
          <w:szCs w:val="20"/>
          <w:vertAlign w:val="superscript"/>
        </w:rPr>
        <w:t>+</w:t>
      </w:r>
      <w:r>
        <w:rPr>
          <w:rFonts w:asciiTheme="majorHAnsi" w:hAnsiTheme="majorHAnsi" w:cs="Times New Roman"/>
          <w:sz w:val="20"/>
          <w:szCs w:val="20"/>
        </w:rPr>
        <w:t>” and also includes “</w:t>
      </w:r>
      <w:r w:rsidRPr="00646143">
        <w:rPr>
          <w:rFonts w:ascii="Arial Narrow" w:hAnsi="Arial Narrow" w:cs="Times New Roman"/>
          <w:b/>
          <w:sz w:val="18"/>
          <w:szCs w:val="18"/>
        </w:rPr>
        <w:t>derived</w:t>
      </w:r>
      <w:r>
        <w:rPr>
          <w:rFonts w:asciiTheme="majorHAnsi" w:hAnsiTheme="majorHAnsi" w:cs="Times New Roman"/>
          <w:sz w:val="20"/>
          <w:szCs w:val="20"/>
        </w:rPr>
        <w:t xml:space="preserve">” to indicate the </w:t>
      </w:r>
      <w:proofErr w:type="spellStart"/>
      <w:r>
        <w:rPr>
          <w:rFonts w:asciiTheme="majorHAnsi" w:hAnsiTheme="majorHAnsi" w:cs="Times New Roman"/>
          <w:sz w:val="20"/>
          <w:szCs w:val="20"/>
        </w:rPr>
        <w:t>semiderived</w:t>
      </w:r>
      <w:proofErr w:type="spellEnd"/>
      <w:r>
        <w:rPr>
          <w:rFonts w:asciiTheme="majorHAnsi" w:hAnsiTheme="majorHAnsi" w:cs="Times New Roman"/>
          <w:sz w:val="20"/>
          <w:szCs w:val="20"/>
        </w:rPr>
        <w:t xml:space="preserve"> status of the rule.</w:t>
      </w:r>
    </w:p>
    <w:p w:rsidR="00B91AB9" w:rsidRDefault="00B91AB9" w:rsidP="00646143">
      <w:pPr>
        <w:ind w:left="567"/>
        <w:rPr>
          <w:rFonts w:asciiTheme="majorHAnsi" w:hAnsiTheme="majorHAnsi" w:cs="Times New Roman"/>
          <w:sz w:val="20"/>
          <w:szCs w:val="20"/>
        </w:rPr>
      </w:pPr>
    </w:p>
    <w:p w:rsidR="00646143" w:rsidRDefault="00646143" w:rsidP="004E6C20">
      <w:pPr>
        <w:tabs>
          <w:tab w:val="left" w:pos="1956"/>
        </w:tabs>
        <w:ind w:left="567"/>
        <w:rPr>
          <w:rFonts w:asciiTheme="majorHAnsi" w:hAnsiTheme="majorHAnsi" w:cs="Times New Roman"/>
          <w:sz w:val="20"/>
          <w:szCs w:val="20"/>
        </w:rPr>
      </w:pPr>
    </w:p>
    <w:p w:rsidR="00646143" w:rsidRDefault="00646143" w:rsidP="004E6C20">
      <w:pPr>
        <w:tabs>
          <w:tab w:val="left" w:pos="1956"/>
        </w:tabs>
        <w:ind w:left="567"/>
        <w:rPr>
          <w:rFonts w:asciiTheme="majorHAnsi" w:hAnsiTheme="majorHAnsi" w:cs="Times New Roman"/>
          <w:sz w:val="20"/>
          <w:szCs w:val="20"/>
        </w:rPr>
      </w:pPr>
    </w:p>
    <w:p w:rsidR="00646143" w:rsidRDefault="00646143" w:rsidP="004E6C20">
      <w:pPr>
        <w:tabs>
          <w:tab w:val="left" w:pos="1956"/>
        </w:tabs>
        <w:ind w:left="567"/>
        <w:rPr>
          <w:rFonts w:asciiTheme="majorHAnsi" w:hAnsiTheme="majorHAnsi" w:cs="Times New Roman"/>
          <w:sz w:val="20"/>
          <w:szCs w:val="20"/>
        </w:rPr>
      </w:pPr>
    </w:p>
    <w:p w:rsidR="00B25FFA" w:rsidRDefault="00646143" w:rsidP="004E6C20">
      <w:pPr>
        <w:tabs>
          <w:tab w:val="left" w:pos="1956"/>
        </w:tabs>
        <w:ind w:left="567"/>
        <w:rPr>
          <w:rFonts w:asciiTheme="majorHAnsi" w:hAnsiTheme="majorHAnsi" w:cs="Times New Roman"/>
          <w:sz w:val="20"/>
          <w:szCs w:val="20"/>
        </w:rPr>
      </w:pPr>
      <w:r w:rsidRPr="00646143">
        <w:rPr>
          <w:noProof/>
          <w:lang w:eastAsia="en-AU"/>
        </w:rPr>
        <w:drawing>
          <wp:anchor distT="0" distB="0" distL="114300" distR="114300" simplePos="0" relativeHeight="251814912" behindDoc="1" locked="0" layoutInCell="1" allowOverlap="1" wp14:anchorId="646EA58D" wp14:editId="03D20684">
            <wp:simplePos x="0" y="0"/>
            <wp:positionH relativeFrom="column">
              <wp:posOffset>1655445</wp:posOffset>
            </wp:positionH>
            <wp:positionV relativeFrom="paragraph">
              <wp:posOffset>-470535</wp:posOffset>
            </wp:positionV>
            <wp:extent cx="3258820" cy="1154430"/>
            <wp:effectExtent l="0" t="0" r="0" b="762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58820" cy="1154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25FFA" w:rsidRDefault="00B25FFA" w:rsidP="004E6C20">
      <w:pPr>
        <w:tabs>
          <w:tab w:val="left" w:pos="1956"/>
        </w:tabs>
        <w:ind w:left="567"/>
        <w:rPr>
          <w:rFonts w:asciiTheme="majorHAnsi" w:hAnsiTheme="majorHAnsi" w:cs="Times New Roman"/>
          <w:sz w:val="20"/>
          <w:szCs w:val="20"/>
        </w:rPr>
      </w:pPr>
    </w:p>
    <w:p w:rsidR="00B25FFA" w:rsidRDefault="00B25FFA" w:rsidP="004E6C20">
      <w:pPr>
        <w:tabs>
          <w:tab w:val="left" w:pos="1956"/>
        </w:tabs>
        <w:ind w:left="567"/>
        <w:rPr>
          <w:rFonts w:asciiTheme="majorHAnsi" w:hAnsiTheme="majorHAnsi" w:cs="Times New Roman"/>
          <w:sz w:val="20"/>
          <w:szCs w:val="20"/>
        </w:rPr>
      </w:pPr>
    </w:p>
    <w:p w:rsidR="00B25FFA" w:rsidRDefault="00B25FFA" w:rsidP="004E6C20">
      <w:pPr>
        <w:tabs>
          <w:tab w:val="left" w:pos="1956"/>
        </w:tabs>
        <w:ind w:left="567"/>
        <w:rPr>
          <w:rFonts w:asciiTheme="majorHAnsi" w:hAnsiTheme="majorHAnsi" w:cs="Times New Roman"/>
          <w:sz w:val="20"/>
          <w:szCs w:val="20"/>
        </w:rPr>
      </w:pPr>
    </w:p>
    <w:p w:rsidR="00646143" w:rsidRDefault="00646143" w:rsidP="00646143">
      <w:pPr>
        <w:tabs>
          <w:tab w:val="left" w:pos="1956"/>
        </w:tabs>
        <w:ind w:left="567"/>
        <w:rPr>
          <w:rFonts w:asciiTheme="majorHAnsi" w:hAnsiTheme="majorHAnsi" w:cs="Times New Roman"/>
          <w:sz w:val="20"/>
          <w:szCs w:val="20"/>
        </w:rPr>
      </w:pPr>
    </w:p>
    <w:p w:rsidR="00646143" w:rsidRPr="00321827" w:rsidRDefault="00646143" w:rsidP="00646143">
      <w:pPr>
        <w:pStyle w:val="Caption"/>
        <w:ind w:left="567"/>
      </w:pPr>
      <w:bookmarkStart w:id="25" w:name="_Ref343845094"/>
      <w:r>
        <w:t xml:space="preserve">Figure </w:t>
      </w:r>
      <w:fldSimple w:instr=" STYLEREF 1 \s ">
        <w:r w:rsidR="00FA72A8">
          <w:rPr>
            <w:noProof/>
          </w:rPr>
          <w:t>1</w:t>
        </w:r>
      </w:fldSimple>
      <w:r>
        <w:noBreakHyphen/>
      </w:r>
      <w:fldSimple w:instr=" SEQ Figure \* ARABIC \s 1 ">
        <w:r w:rsidR="00FA72A8">
          <w:rPr>
            <w:noProof/>
          </w:rPr>
          <w:t>11</w:t>
        </w:r>
      </w:fldSimple>
      <w:bookmarkEnd w:id="25"/>
      <w:r>
        <w:t> </w:t>
      </w:r>
      <w:proofErr w:type="gramStart"/>
      <w:r>
        <w:t>In</w:t>
      </w:r>
      <w:proofErr w:type="gramEnd"/>
      <w:r>
        <w:t xml:space="preserve"> this ORM schema, Grandparent is a </w:t>
      </w:r>
      <w:proofErr w:type="spellStart"/>
      <w:r>
        <w:t>semiderived</w:t>
      </w:r>
      <w:proofErr w:type="spellEnd"/>
      <w:r>
        <w:t xml:space="preserve"> subtype </w:t>
      </w:r>
    </w:p>
    <w:p w:rsidR="00235C16" w:rsidRDefault="00235C16" w:rsidP="00646143">
      <w:pPr>
        <w:tabs>
          <w:tab w:val="left" w:pos="1956"/>
        </w:tabs>
        <w:ind w:left="567"/>
        <w:rPr>
          <w:rFonts w:asciiTheme="majorHAnsi" w:hAnsiTheme="majorHAnsi" w:cs="Times New Roman"/>
          <w:sz w:val="20"/>
          <w:szCs w:val="20"/>
        </w:rPr>
      </w:pPr>
    </w:p>
    <w:p w:rsidR="004C4B16" w:rsidRDefault="004C4B16" w:rsidP="00646143">
      <w:pPr>
        <w:tabs>
          <w:tab w:val="left" w:pos="1956"/>
        </w:tabs>
        <w:ind w:left="567"/>
        <w:rPr>
          <w:rFonts w:asciiTheme="majorHAnsi" w:hAnsiTheme="majorHAnsi" w:cs="Times New Roman"/>
          <w:sz w:val="20"/>
          <w:szCs w:val="20"/>
        </w:rPr>
      </w:pPr>
      <w:r w:rsidRPr="004C4B16">
        <w:rPr>
          <w:noProof/>
          <w:lang w:eastAsia="en-AU"/>
        </w:rPr>
        <w:drawing>
          <wp:anchor distT="0" distB="0" distL="114300" distR="114300" simplePos="0" relativeHeight="251819008" behindDoc="0" locked="0" layoutInCell="1" allowOverlap="1" wp14:anchorId="2B50A5D5" wp14:editId="4FF6B8D7">
            <wp:simplePos x="0" y="0"/>
            <wp:positionH relativeFrom="column">
              <wp:posOffset>4505325</wp:posOffset>
            </wp:positionH>
            <wp:positionV relativeFrom="paragraph">
              <wp:posOffset>26035</wp:posOffset>
            </wp:positionV>
            <wp:extent cx="855980" cy="1664970"/>
            <wp:effectExtent l="0" t="0" r="0" b="0"/>
            <wp:wrapSquare wrapText="bothSides"/>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55980" cy="16649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 xml:space="preserve">You can visualize the derivation path for this rule as shown opposite. Since the Person type appears multiple times, numbers are appended to the object type name to distinguish </w:t>
      </w:r>
      <w:r w:rsidR="0054731E">
        <w:rPr>
          <w:rFonts w:asciiTheme="majorHAnsi" w:hAnsiTheme="majorHAnsi" w:cs="Times New Roman"/>
          <w:sz w:val="20"/>
          <w:szCs w:val="20"/>
        </w:rPr>
        <w:t xml:space="preserve">the object variables involved. </w:t>
      </w:r>
      <w:r>
        <w:rPr>
          <w:rFonts w:asciiTheme="majorHAnsi" w:hAnsiTheme="majorHAnsi" w:cs="Times New Roman"/>
          <w:sz w:val="20"/>
          <w:szCs w:val="20"/>
        </w:rPr>
        <w:t xml:space="preserve">Here we start with Person1 as the root, then navigate through the parenthood predicate to Person2 and then navigate again though the parenthood predicate to Person3, performing a conceptual join on the role occurrences </w:t>
      </w:r>
      <w:r w:rsidR="0054731E">
        <w:rPr>
          <w:rFonts w:asciiTheme="majorHAnsi" w:hAnsiTheme="majorHAnsi" w:cs="Times New Roman"/>
          <w:sz w:val="20"/>
          <w:szCs w:val="20"/>
        </w:rPr>
        <w:t>played by Person2. In this diagram, the role occurrences being joined are highlighted with gold fill. In the FORML version of the derivation rule, the conceptual join is expressed by the second occurrence of “</w:t>
      </w:r>
      <w:proofErr w:type="gramStart"/>
      <w:r w:rsidR="0054731E" w:rsidRPr="0054731E">
        <w:rPr>
          <w:rFonts w:ascii="Arial Narrow" w:hAnsi="Arial Narrow" w:cs="Times New Roman"/>
          <w:b/>
          <w:sz w:val="18"/>
          <w:szCs w:val="18"/>
        </w:rPr>
        <w:t>who</w:t>
      </w:r>
      <w:proofErr w:type="gramEnd"/>
      <w:r w:rsidR="0054731E">
        <w:rPr>
          <w:rFonts w:asciiTheme="majorHAnsi" w:hAnsiTheme="majorHAnsi" w:cs="Times New Roman"/>
          <w:sz w:val="20"/>
          <w:szCs w:val="20"/>
        </w:rPr>
        <w:t>”.</w:t>
      </w:r>
    </w:p>
    <w:p w:rsidR="004C4B16" w:rsidRDefault="004C4B16" w:rsidP="00646143">
      <w:pPr>
        <w:tabs>
          <w:tab w:val="left" w:pos="1956"/>
        </w:tabs>
        <w:ind w:left="567"/>
        <w:rPr>
          <w:rFonts w:asciiTheme="majorHAnsi" w:hAnsiTheme="majorHAnsi" w:cs="Times New Roman"/>
          <w:sz w:val="20"/>
          <w:szCs w:val="20"/>
        </w:rPr>
      </w:pPr>
    </w:p>
    <w:p w:rsidR="00B25FFA" w:rsidRDefault="00646143" w:rsidP="00646143">
      <w:pPr>
        <w:tabs>
          <w:tab w:val="left" w:pos="1956"/>
        </w:tabs>
        <w:ind w:left="567"/>
        <w:rPr>
          <w:rFonts w:asciiTheme="majorHAnsi" w:hAnsiTheme="majorHAnsi" w:cs="Times New Roman"/>
          <w:sz w:val="20"/>
          <w:szCs w:val="20"/>
        </w:rPr>
      </w:pPr>
      <w:r>
        <w:rPr>
          <w:rFonts w:asciiTheme="majorHAnsi" w:hAnsiTheme="majorHAnsi" w:cs="Times New Roman"/>
          <w:sz w:val="20"/>
          <w:szCs w:val="20"/>
        </w:rPr>
        <w:t>T</w:t>
      </w:r>
      <w:r w:rsidR="00235C16">
        <w:rPr>
          <w:rFonts w:asciiTheme="majorHAnsi" w:hAnsiTheme="majorHAnsi" w:cs="Times New Roman"/>
          <w:sz w:val="20"/>
          <w:szCs w:val="20"/>
        </w:rPr>
        <w:t xml:space="preserve">o add the derivation path for this rule, </w:t>
      </w:r>
      <w:r w:rsidR="004C4B16">
        <w:rPr>
          <w:rFonts w:asciiTheme="majorHAnsi" w:hAnsiTheme="majorHAnsi" w:cs="Times New Roman"/>
          <w:sz w:val="20"/>
          <w:szCs w:val="20"/>
        </w:rPr>
        <w:t>we’ll first specify the path in the usual way for a derived subtype</w:t>
      </w:r>
      <w:r w:rsidR="0054731E">
        <w:rPr>
          <w:rFonts w:asciiTheme="majorHAnsi" w:hAnsiTheme="majorHAnsi" w:cs="Times New Roman"/>
          <w:sz w:val="20"/>
          <w:szCs w:val="20"/>
        </w:rPr>
        <w:t xml:space="preserve">, </w:t>
      </w:r>
      <w:proofErr w:type="gramStart"/>
      <w:r w:rsidR="0054731E">
        <w:rPr>
          <w:rFonts w:asciiTheme="majorHAnsi" w:hAnsiTheme="majorHAnsi" w:cs="Times New Roman"/>
          <w:sz w:val="20"/>
          <w:szCs w:val="20"/>
        </w:rPr>
        <w:t>then</w:t>
      </w:r>
      <w:proofErr w:type="gramEnd"/>
      <w:r w:rsidR="0054731E">
        <w:rPr>
          <w:rFonts w:asciiTheme="majorHAnsi" w:hAnsiTheme="majorHAnsi" w:cs="Times New Roman"/>
          <w:sz w:val="20"/>
          <w:szCs w:val="20"/>
        </w:rPr>
        <w:t xml:space="preserve"> later set the derivation status to </w:t>
      </w:r>
      <w:proofErr w:type="spellStart"/>
      <w:r w:rsidR="0054731E">
        <w:rPr>
          <w:rFonts w:asciiTheme="majorHAnsi" w:hAnsiTheme="majorHAnsi" w:cs="Times New Roman"/>
          <w:sz w:val="20"/>
          <w:szCs w:val="20"/>
        </w:rPr>
        <w:t>semiderived</w:t>
      </w:r>
      <w:proofErr w:type="spellEnd"/>
      <w:r w:rsidR="0054731E">
        <w:rPr>
          <w:rFonts w:asciiTheme="majorHAnsi" w:hAnsiTheme="majorHAnsi" w:cs="Times New Roman"/>
          <w:sz w:val="20"/>
          <w:szCs w:val="20"/>
        </w:rPr>
        <w:t>.</w:t>
      </w:r>
      <w:r w:rsidR="004C4B16">
        <w:rPr>
          <w:rFonts w:asciiTheme="majorHAnsi" w:hAnsiTheme="majorHAnsi" w:cs="Times New Roman"/>
          <w:sz w:val="20"/>
          <w:szCs w:val="20"/>
        </w:rPr>
        <w:t xml:space="preserve"> </w:t>
      </w:r>
      <w:r w:rsidR="0054731E">
        <w:rPr>
          <w:rFonts w:asciiTheme="majorHAnsi" w:hAnsiTheme="majorHAnsi" w:cs="Times New Roman"/>
          <w:sz w:val="20"/>
          <w:szCs w:val="20"/>
        </w:rPr>
        <w:t>To begin, s</w:t>
      </w:r>
      <w:r w:rsidR="00235C16">
        <w:rPr>
          <w:rFonts w:asciiTheme="majorHAnsi" w:hAnsiTheme="majorHAnsi" w:cs="Times New Roman"/>
          <w:sz w:val="20"/>
          <w:szCs w:val="20"/>
        </w:rPr>
        <w:t xml:space="preserve">elect </w:t>
      </w:r>
      <w:r w:rsidR="00235C16" w:rsidRPr="00235C16">
        <w:rPr>
          <w:rFonts w:ascii="Arial Narrow" w:hAnsi="Arial Narrow" w:cs="Times New Roman"/>
          <w:sz w:val="18"/>
          <w:szCs w:val="18"/>
        </w:rPr>
        <w:t>Grandparent</w:t>
      </w:r>
      <w:r w:rsidR="00235C16">
        <w:rPr>
          <w:rFonts w:asciiTheme="majorHAnsi" w:hAnsiTheme="majorHAnsi" w:cs="Times New Roman"/>
          <w:sz w:val="20"/>
          <w:szCs w:val="20"/>
        </w:rPr>
        <w:t xml:space="preserve">, choose </w:t>
      </w:r>
      <w:r w:rsidR="00235C16" w:rsidRPr="00235C16">
        <w:rPr>
          <w:rFonts w:ascii="Arial Narrow" w:hAnsi="Arial Narrow" w:cs="Times New Roman"/>
          <w:sz w:val="18"/>
          <w:szCs w:val="18"/>
        </w:rPr>
        <w:t>Add Derivation Rule</w:t>
      </w:r>
      <w:r w:rsidR="00235C16">
        <w:rPr>
          <w:rFonts w:asciiTheme="majorHAnsi" w:hAnsiTheme="majorHAnsi" w:cs="Times New Roman"/>
          <w:sz w:val="20"/>
          <w:szCs w:val="20"/>
        </w:rPr>
        <w:t xml:space="preserve"> from its context menu, </w:t>
      </w:r>
      <w:r w:rsidR="004C4B16">
        <w:rPr>
          <w:rFonts w:asciiTheme="majorHAnsi" w:hAnsiTheme="majorHAnsi" w:cs="Times New Roman"/>
          <w:sz w:val="20"/>
          <w:szCs w:val="20"/>
        </w:rPr>
        <w:t xml:space="preserve">then select </w:t>
      </w:r>
      <w:r w:rsidR="004C4B16" w:rsidRPr="004C4B16">
        <w:rPr>
          <w:rFonts w:ascii="Arial Narrow" w:hAnsi="Arial Narrow" w:cs="Times New Roman"/>
          <w:sz w:val="18"/>
          <w:szCs w:val="18"/>
        </w:rPr>
        <w:t>Person</w:t>
      </w:r>
      <w:r w:rsidR="004C4B16">
        <w:rPr>
          <w:rFonts w:asciiTheme="majorHAnsi" w:hAnsiTheme="majorHAnsi" w:cs="Times New Roman"/>
          <w:sz w:val="20"/>
          <w:szCs w:val="20"/>
        </w:rPr>
        <w:t xml:space="preserve"> as the root </w:t>
      </w:r>
      <w:r>
        <w:rPr>
          <w:rFonts w:asciiTheme="majorHAnsi" w:hAnsiTheme="majorHAnsi" w:cs="Times New Roman"/>
          <w:sz w:val="20"/>
          <w:szCs w:val="20"/>
        </w:rPr>
        <w:t>of</w:t>
      </w:r>
      <w:r w:rsidR="004C4B16">
        <w:rPr>
          <w:rFonts w:asciiTheme="majorHAnsi" w:hAnsiTheme="majorHAnsi" w:cs="Times New Roman"/>
          <w:sz w:val="20"/>
          <w:szCs w:val="20"/>
        </w:rPr>
        <w:t xml:space="preserve"> the derivation path. </w:t>
      </w:r>
    </w:p>
    <w:p w:rsidR="00B25FFA" w:rsidRDefault="004C4B16"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15936" behindDoc="1" locked="0" layoutInCell="1" allowOverlap="1" wp14:anchorId="471DEF7D" wp14:editId="62797104">
            <wp:simplePos x="0" y="0"/>
            <wp:positionH relativeFrom="column">
              <wp:posOffset>694298</wp:posOffset>
            </wp:positionH>
            <wp:positionV relativeFrom="paragraph">
              <wp:posOffset>12700</wp:posOffset>
            </wp:positionV>
            <wp:extent cx="1706880" cy="1577340"/>
            <wp:effectExtent l="0" t="0" r="7620" b="3810"/>
            <wp:wrapNone/>
            <wp:docPr id="118" name="Picture 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1706880" cy="1577340"/>
                    </a:xfrm>
                    <a:prstGeom prst="rect">
                      <a:avLst/>
                    </a:prstGeom>
                  </pic:spPr>
                </pic:pic>
              </a:graphicData>
            </a:graphic>
            <wp14:sizeRelH relativeFrom="page">
              <wp14:pctWidth>0</wp14:pctWidth>
            </wp14:sizeRelH>
            <wp14:sizeRelV relativeFrom="page">
              <wp14:pctHeight>0</wp14:pctHeight>
            </wp14:sizeRelV>
          </wp:anchor>
        </w:drawing>
      </w:r>
    </w:p>
    <w:p w:rsidR="00B25FFA" w:rsidRDefault="00B25FFA" w:rsidP="004E6C20">
      <w:pPr>
        <w:tabs>
          <w:tab w:val="left" w:pos="1956"/>
        </w:tabs>
        <w:ind w:left="567"/>
        <w:rPr>
          <w:rFonts w:asciiTheme="majorHAnsi" w:hAnsiTheme="majorHAnsi" w:cs="Times New Roman"/>
          <w:sz w:val="20"/>
          <w:szCs w:val="20"/>
        </w:rPr>
      </w:pPr>
    </w:p>
    <w:p w:rsidR="00B25FFA" w:rsidRDefault="00B25FFA" w:rsidP="004E6C20">
      <w:pPr>
        <w:tabs>
          <w:tab w:val="left" w:pos="1956"/>
        </w:tabs>
        <w:ind w:left="567"/>
        <w:rPr>
          <w:rFonts w:asciiTheme="majorHAnsi" w:hAnsiTheme="majorHAnsi" w:cs="Times New Roman"/>
          <w:sz w:val="20"/>
          <w:szCs w:val="20"/>
        </w:rPr>
      </w:pPr>
    </w:p>
    <w:p w:rsidR="00B25FFA" w:rsidRDefault="004C4B16"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16960" behindDoc="1" locked="0" layoutInCell="1" allowOverlap="1" wp14:anchorId="67F181CA" wp14:editId="370D0C55">
            <wp:simplePos x="0" y="0"/>
            <wp:positionH relativeFrom="column">
              <wp:posOffset>3267710</wp:posOffset>
            </wp:positionH>
            <wp:positionV relativeFrom="paragraph">
              <wp:posOffset>118110</wp:posOffset>
            </wp:positionV>
            <wp:extent cx="1851660" cy="868680"/>
            <wp:effectExtent l="0" t="0" r="0" b="7620"/>
            <wp:wrapNone/>
            <wp:docPr id="122" name="Picture 1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extLst>
                        <a:ext uri="{28A0092B-C50C-407E-A947-70E740481C1C}">
                          <a14:useLocalDpi xmlns:a14="http://schemas.microsoft.com/office/drawing/2010/main" val="0"/>
                        </a:ext>
                      </a:extLst>
                    </a:blip>
                    <a:stretch>
                      <a:fillRect/>
                    </a:stretch>
                  </pic:blipFill>
                  <pic:spPr>
                    <a:xfrm>
                      <a:off x="0" y="0"/>
                      <a:ext cx="1851660" cy="868680"/>
                    </a:xfrm>
                    <a:prstGeom prst="rect">
                      <a:avLst/>
                    </a:prstGeom>
                  </pic:spPr>
                </pic:pic>
              </a:graphicData>
            </a:graphic>
            <wp14:sizeRelH relativeFrom="page">
              <wp14:pctWidth>0</wp14:pctWidth>
            </wp14:sizeRelH>
            <wp14:sizeRelV relativeFrom="page">
              <wp14:pctHeight>0</wp14:pctHeight>
            </wp14:sizeRelV>
          </wp:anchor>
        </w:drawing>
      </w:r>
    </w:p>
    <w:p w:rsidR="00B25FFA" w:rsidRDefault="00B25FFA" w:rsidP="004E6C20">
      <w:pPr>
        <w:tabs>
          <w:tab w:val="left" w:pos="1956"/>
        </w:tabs>
        <w:ind w:left="567"/>
        <w:rPr>
          <w:rFonts w:asciiTheme="majorHAnsi" w:hAnsiTheme="majorHAnsi" w:cs="Times New Roman"/>
          <w:sz w:val="20"/>
          <w:szCs w:val="20"/>
        </w:rPr>
      </w:pPr>
    </w:p>
    <w:p w:rsidR="00B25FFA" w:rsidRDefault="00B25FFA" w:rsidP="004E6C20">
      <w:pPr>
        <w:tabs>
          <w:tab w:val="left" w:pos="1956"/>
        </w:tabs>
        <w:ind w:left="567"/>
        <w:rPr>
          <w:rFonts w:asciiTheme="majorHAnsi" w:hAnsiTheme="majorHAnsi" w:cs="Times New Roman"/>
          <w:sz w:val="20"/>
          <w:szCs w:val="20"/>
        </w:rPr>
      </w:pPr>
    </w:p>
    <w:p w:rsidR="00231A84" w:rsidRDefault="004C4B16"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231A84" w:rsidRDefault="00231A84" w:rsidP="004E6C20">
      <w:pPr>
        <w:tabs>
          <w:tab w:val="left" w:pos="1956"/>
        </w:tabs>
        <w:ind w:left="567"/>
        <w:rPr>
          <w:rFonts w:asciiTheme="majorHAnsi" w:hAnsiTheme="majorHAnsi" w:cs="Times New Roman"/>
          <w:sz w:val="20"/>
          <w:szCs w:val="20"/>
        </w:rPr>
      </w:pPr>
    </w:p>
    <w:p w:rsidR="00F17558" w:rsidRDefault="00F17558" w:rsidP="004E6C20">
      <w:pPr>
        <w:tabs>
          <w:tab w:val="left" w:pos="1956"/>
        </w:tabs>
        <w:ind w:left="567"/>
        <w:rPr>
          <w:rFonts w:asciiTheme="majorHAnsi" w:hAnsiTheme="majorHAnsi" w:cs="Times New Roman"/>
          <w:sz w:val="20"/>
          <w:szCs w:val="20"/>
        </w:rPr>
      </w:pPr>
    </w:p>
    <w:p w:rsidR="004C4B16" w:rsidRPr="00D7272E" w:rsidRDefault="004C4B16" w:rsidP="004E6C20">
      <w:pPr>
        <w:tabs>
          <w:tab w:val="left" w:pos="1956"/>
        </w:tabs>
        <w:ind w:left="567"/>
        <w:rPr>
          <w:rFonts w:asciiTheme="majorHAnsi" w:hAnsiTheme="majorHAnsi" w:cs="Times New Roman"/>
          <w:sz w:val="16"/>
          <w:szCs w:val="16"/>
        </w:rPr>
      </w:pPr>
    </w:p>
    <w:p w:rsidR="004C4B16" w:rsidRDefault="004C4B16"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Now select </w:t>
      </w:r>
      <w:r w:rsidRPr="004C4B16">
        <w:rPr>
          <w:rFonts w:ascii="Arial Narrow" w:hAnsi="Arial Narrow" w:cs="Times New Roman"/>
          <w:sz w:val="18"/>
          <w:szCs w:val="18"/>
        </w:rPr>
        <w:t>&lt;Person&gt; is a parent of Person</w:t>
      </w:r>
      <w:r>
        <w:rPr>
          <w:rFonts w:asciiTheme="majorHAnsi" w:hAnsiTheme="majorHAnsi" w:cs="Times New Roman"/>
          <w:sz w:val="20"/>
          <w:szCs w:val="20"/>
        </w:rPr>
        <w:t xml:space="preserve"> from the drop-down list.</w:t>
      </w:r>
      <w:r w:rsidR="0054731E">
        <w:rPr>
          <w:rFonts w:asciiTheme="majorHAnsi" w:hAnsiTheme="majorHAnsi" w:cs="Times New Roman"/>
          <w:sz w:val="20"/>
          <w:szCs w:val="20"/>
        </w:rPr>
        <w:t xml:space="preserve"> The derivation path is now displayed using </w:t>
      </w:r>
      <w:r w:rsidR="0054731E" w:rsidRPr="0054731E">
        <w:rPr>
          <w:rFonts w:ascii="Arial Narrow" w:hAnsi="Arial Narrow" w:cs="Times New Roman"/>
          <w:sz w:val="18"/>
          <w:szCs w:val="18"/>
        </w:rPr>
        <w:t>Person#1</w:t>
      </w:r>
      <w:r w:rsidR="0054731E">
        <w:rPr>
          <w:rFonts w:asciiTheme="majorHAnsi" w:hAnsiTheme="majorHAnsi" w:cs="Times New Roman"/>
          <w:sz w:val="20"/>
          <w:szCs w:val="20"/>
        </w:rPr>
        <w:t xml:space="preserve"> for the first object variable, and two occurrences of Person below it, one for each role in the parenthood predicate. Select the second instance of </w:t>
      </w:r>
      <w:r w:rsidR="0054731E" w:rsidRPr="0054731E">
        <w:rPr>
          <w:rFonts w:ascii="Arial Narrow" w:hAnsi="Arial Narrow" w:cs="Times New Roman"/>
          <w:sz w:val="18"/>
          <w:szCs w:val="18"/>
        </w:rPr>
        <w:t>Person</w:t>
      </w:r>
      <w:r w:rsidR="0054731E">
        <w:rPr>
          <w:rFonts w:asciiTheme="majorHAnsi" w:hAnsiTheme="majorHAnsi" w:cs="Times New Roman"/>
          <w:sz w:val="20"/>
          <w:szCs w:val="20"/>
        </w:rPr>
        <w:t>, and click the drop-down arrow to its right to open its drop-down list.</w:t>
      </w:r>
    </w:p>
    <w:p w:rsidR="004C4B16" w:rsidRPr="00D7272E" w:rsidRDefault="004C4B16" w:rsidP="004E6C20">
      <w:pPr>
        <w:tabs>
          <w:tab w:val="left" w:pos="1956"/>
        </w:tabs>
        <w:ind w:left="567"/>
        <w:rPr>
          <w:rFonts w:asciiTheme="majorHAnsi" w:hAnsiTheme="majorHAnsi" w:cs="Times New Roman"/>
          <w:sz w:val="16"/>
          <w:szCs w:val="16"/>
        </w:rPr>
      </w:pPr>
    </w:p>
    <w:p w:rsidR="004C4B16" w:rsidRDefault="0054731E"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lastRenderedPageBreak/>
        <w:drawing>
          <wp:anchor distT="0" distB="0" distL="114300" distR="114300" simplePos="0" relativeHeight="251817984" behindDoc="1" locked="0" layoutInCell="1" allowOverlap="1" wp14:anchorId="0A9EEC94" wp14:editId="0DE69920">
            <wp:simplePos x="0" y="0"/>
            <wp:positionH relativeFrom="column">
              <wp:posOffset>401320</wp:posOffset>
            </wp:positionH>
            <wp:positionV relativeFrom="paragraph">
              <wp:posOffset>55245</wp:posOffset>
            </wp:positionV>
            <wp:extent cx="2125980" cy="1043940"/>
            <wp:effectExtent l="0" t="0" r="7620" b="3810"/>
            <wp:wrapNone/>
            <wp:docPr id="352" name="Picture 3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28A0092B-C50C-407E-A947-70E740481C1C}">
                          <a14:useLocalDpi xmlns:a14="http://schemas.microsoft.com/office/drawing/2010/main" val="0"/>
                        </a:ext>
                      </a:extLst>
                    </a:blip>
                    <a:stretch>
                      <a:fillRect/>
                    </a:stretch>
                  </pic:blipFill>
                  <pic:spPr>
                    <a:xfrm>
                      <a:off x="0" y="0"/>
                      <a:ext cx="2125980" cy="104394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820032" behindDoc="1" locked="0" layoutInCell="1" allowOverlap="1" wp14:anchorId="628D0C4E" wp14:editId="581E0891">
            <wp:simplePos x="0" y="0"/>
            <wp:positionH relativeFrom="column">
              <wp:posOffset>3004820</wp:posOffset>
            </wp:positionH>
            <wp:positionV relativeFrom="paragraph">
              <wp:posOffset>120650</wp:posOffset>
            </wp:positionV>
            <wp:extent cx="2354580" cy="883920"/>
            <wp:effectExtent l="0" t="0" r="7620" b="0"/>
            <wp:wrapNone/>
            <wp:docPr id="361" name="Picture 3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extLst>
                        <a:ext uri="{28A0092B-C50C-407E-A947-70E740481C1C}">
                          <a14:useLocalDpi xmlns:a14="http://schemas.microsoft.com/office/drawing/2010/main" val="0"/>
                        </a:ext>
                      </a:extLst>
                    </a:blip>
                    <a:stretch>
                      <a:fillRect/>
                    </a:stretch>
                  </pic:blipFill>
                  <pic:spPr>
                    <a:xfrm>
                      <a:off x="0" y="0"/>
                      <a:ext cx="2354580" cy="883920"/>
                    </a:xfrm>
                    <a:prstGeom prst="rect">
                      <a:avLst/>
                    </a:prstGeom>
                  </pic:spPr>
                </pic:pic>
              </a:graphicData>
            </a:graphic>
            <wp14:sizeRelH relativeFrom="page">
              <wp14:pctWidth>0</wp14:pctWidth>
            </wp14:sizeRelH>
            <wp14:sizeRelV relativeFrom="page">
              <wp14:pctHeight>0</wp14:pctHeight>
            </wp14:sizeRelV>
          </wp:anchor>
        </w:drawing>
      </w:r>
    </w:p>
    <w:p w:rsidR="004C4B16" w:rsidRDefault="004C4B16" w:rsidP="004E6C20">
      <w:pPr>
        <w:tabs>
          <w:tab w:val="left" w:pos="1956"/>
        </w:tabs>
        <w:ind w:left="567"/>
        <w:rPr>
          <w:rFonts w:asciiTheme="majorHAnsi" w:hAnsiTheme="majorHAnsi" w:cs="Times New Roman"/>
          <w:sz w:val="20"/>
          <w:szCs w:val="20"/>
        </w:rPr>
      </w:pPr>
    </w:p>
    <w:p w:rsidR="004C4B16" w:rsidRDefault="004C4B16" w:rsidP="004E6C20">
      <w:pPr>
        <w:tabs>
          <w:tab w:val="left" w:pos="1956"/>
        </w:tabs>
        <w:ind w:left="567"/>
        <w:rPr>
          <w:rFonts w:asciiTheme="majorHAnsi" w:hAnsiTheme="majorHAnsi" w:cs="Times New Roman"/>
          <w:sz w:val="20"/>
          <w:szCs w:val="20"/>
        </w:rPr>
      </w:pPr>
    </w:p>
    <w:p w:rsidR="004C4B16" w:rsidRDefault="004C4B16" w:rsidP="004E6C20">
      <w:pPr>
        <w:tabs>
          <w:tab w:val="left" w:pos="1956"/>
        </w:tabs>
        <w:ind w:left="567"/>
        <w:rPr>
          <w:rFonts w:asciiTheme="majorHAnsi" w:hAnsiTheme="majorHAnsi" w:cs="Times New Roman"/>
          <w:sz w:val="20"/>
          <w:szCs w:val="20"/>
        </w:rPr>
      </w:pPr>
    </w:p>
    <w:p w:rsidR="004C4B16" w:rsidRDefault="0054731E"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4C4B16" w:rsidRDefault="004C4B16" w:rsidP="004E6C20">
      <w:pPr>
        <w:tabs>
          <w:tab w:val="left" w:pos="1956"/>
        </w:tabs>
        <w:ind w:left="567"/>
        <w:rPr>
          <w:rFonts w:asciiTheme="majorHAnsi" w:hAnsiTheme="majorHAnsi" w:cs="Times New Roman"/>
          <w:sz w:val="20"/>
          <w:szCs w:val="20"/>
        </w:rPr>
      </w:pPr>
    </w:p>
    <w:p w:rsidR="004C4B16" w:rsidRDefault="004C4B16" w:rsidP="004E6C20">
      <w:pPr>
        <w:tabs>
          <w:tab w:val="left" w:pos="1956"/>
        </w:tabs>
        <w:ind w:left="567"/>
        <w:rPr>
          <w:rFonts w:asciiTheme="majorHAnsi" w:hAnsiTheme="majorHAnsi" w:cs="Times New Roman"/>
          <w:sz w:val="20"/>
          <w:szCs w:val="20"/>
        </w:rPr>
      </w:pPr>
    </w:p>
    <w:p w:rsidR="004C4B16" w:rsidRDefault="00D7272E"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22080" behindDoc="1" locked="0" layoutInCell="1" allowOverlap="1" wp14:anchorId="6F4FE460" wp14:editId="66F91907">
            <wp:simplePos x="0" y="0"/>
            <wp:positionH relativeFrom="column">
              <wp:posOffset>3235960</wp:posOffset>
            </wp:positionH>
            <wp:positionV relativeFrom="paragraph">
              <wp:posOffset>1762760</wp:posOffset>
            </wp:positionV>
            <wp:extent cx="2125980" cy="609600"/>
            <wp:effectExtent l="0" t="0" r="7620" b="0"/>
            <wp:wrapNone/>
            <wp:docPr id="363" name="Picture 3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28A0092B-C50C-407E-A947-70E740481C1C}">
                          <a14:useLocalDpi xmlns:a14="http://schemas.microsoft.com/office/drawing/2010/main" val="0"/>
                        </a:ext>
                      </a:extLst>
                    </a:blip>
                    <a:stretch>
                      <a:fillRect/>
                    </a:stretch>
                  </pic:blipFill>
                  <pic:spPr>
                    <a:xfrm>
                      <a:off x="0" y="0"/>
                      <a:ext cx="2125980" cy="6096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821056" behindDoc="1" locked="0" layoutInCell="1" allowOverlap="1" wp14:anchorId="7A67585A" wp14:editId="69B5677C">
            <wp:simplePos x="0" y="0"/>
            <wp:positionH relativeFrom="column">
              <wp:posOffset>3041015</wp:posOffset>
            </wp:positionH>
            <wp:positionV relativeFrom="paragraph">
              <wp:posOffset>48260</wp:posOffset>
            </wp:positionV>
            <wp:extent cx="2324100" cy="1485900"/>
            <wp:effectExtent l="0" t="0" r="0" b="0"/>
            <wp:wrapSquare wrapText="bothSides"/>
            <wp:docPr id="362" name="Picture 3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extLst>
                        <a:ext uri="{28A0092B-C50C-407E-A947-70E740481C1C}">
                          <a14:useLocalDpi xmlns:a14="http://schemas.microsoft.com/office/drawing/2010/main" val="0"/>
                        </a:ext>
                      </a:extLst>
                    </a:blip>
                    <a:stretch>
                      <a:fillRect/>
                    </a:stretch>
                  </pic:blipFill>
                  <pic:spPr>
                    <a:xfrm>
                      <a:off x="0" y="0"/>
                      <a:ext cx="2324100" cy="1485900"/>
                    </a:xfrm>
                    <a:prstGeom prst="rect">
                      <a:avLst/>
                    </a:prstGeom>
                  </pic:spPr>
                </pic:pic>
              </a:graphicData>
            </a:graphic>
            <wp14:sizeRelH relativeFrom="page">
              <wp14:pctWidth>0</wp14:pctWidth>
            </wp14:sizeRelH>
            <wp14:sizeRelV relativeFrom="page">
              <wp14:pctHeight>0</wp14:pctHeight>
            </wp14:sizeRelV>
          </wp:anchor>
        </w:drawing>
      </w:r>
      <w:r w:rsidR="005B0EC8">
        <w:rPr>
          <w:rFonts w:asciiTheme="majorHAnsi" w:hAnsiTheme="majorHAnsi" w:cs="Times New Roman"/>
          <w:sz w:val="20"/>
          <w:szCs w:val="20"/>
        </w:rPr>
        <w:t xml:space="preserve">Continue the path by selecting </w:t>
      </w:r>
      <w:r w:rsidR="005B0EC8" w:rsidRPr="005B0EC8">
        <w:rPr>
          <w:rFonts w:ascii="Arial Narrow" w:hAnsi="Arial Narrow" w:cs="Times New Roman"/>
          <w:sz w:val="18"/>
          <w:szCs w:val="18"/>
        </w:rPr>
        <w:t>&lt;Person&gt; is a parent of Person</w:t>
      </w:r>
      <w:r w:rsidR="005B0EC8">
        <w:rPr>
          <w:rFonts w:asciiTheme="majorHAnsi" w:hAnsiTheme="majorHAnsi" w:cs="Times New Roman"/>
          <w:sz w:val="20"/>
          <w:szCs w:val="20"/>
        </w:rPr>
        <w:t xml:space="preserve">. You can see that this applies a conceptual join, because the object variable for each of the join role occurrences is displayed as </w:t>
      </w:r>
      <w:r w:rsidR="005B0EC8" w:rsidRPr="005B0EC8">
        <w:rPr>
          <w:rFonts w:ascii="Arial Narrow" w:hAnsi="Arial Narrow" w:cs="Times New Roman"/>
          <w:sz w:val="18"/>
          <w:szCs w:val="18"/>
        </w:rPr>
        <w:t>Person#2</w:t>
      </w:r>
      <w:r w:rsidR="005B0EC8">
        <w:rPr>
          <w:rFonts w:asciiTheme="majorHAnsi" w:hAnsiTheme="majorHAnsi" w:cs="Times New Roman"/>
          <w:sz w:val="20"/>
          <w:szCs w:val="20"/>
        </w:rPr>
        <w:t xml:space="preserve">. The final object variable is simply named </w:t>
      </w:r>
      <w:r w:rsidR="005B0EC8" w:rsidRPr="005B0EC8">
        <w:rPr>
          <w:rFonts w:ascii="Arial Narrow" w:hAnsi="Arial Narrow" w:cs="Times New Roman"/>
          <w:sz w:val="18"/>
          <w:szCs w:val="18"/>
        </w:rPr>
        <w:t>Person</w:t>
      </w:r>
      <w:r w:rsidR="005B0EC8">
        <w:rPr>
          <w:rFonts w:asciiTheme="majorHAnsi" w:hAnsiTheme="majorHAnsi" w:cs="Times New Roman"/>
          <w:sz w:val="20"/>
          <w:szCs w:val="20"/>
        </w:rPr>
        <w:t xml:space="preserve"> rather than </w:t>
      </w:r>
      <w:r w:rsidR="005B0EC8" w:rsidRPr="005B0EC8">
        <w:rPr>
          <w:rFonts w:ascii="Arial Narrow" w:hAnsi="Arial Narrow" w:cs="Times New Roman"/>
          <w:sz w:val="18"/>
          <w:szCs w:val="18"/>
        </w:rPr>
        <w:t>Person3</w:t>
      </w:r>
      <w:r w:rsidR="005B0EC8">
        <w:rPr>
          <w:rFonts w:asciiTheme="majorHAnsi" w:hAnsiTheme="majorHAnsi" w:cs="Times New Roman"/>
          <w:sz w:val="20"/>
          <w:szCs w:val="20"/>
        </w:rPr>
        <w:t xml:space="preserve"> because it is not used elsewhere in the rule, so there is no need to later refer to it (this corresponds to an anonymous variable in languages like </w:t>
      </w:r>
      <w:proofErr w:type="spellStart"/>
      <w:r w:rsidR="005B0EC8">
        <w:rPr>
          <w:rFonts w:asciiTheme="majorHAnsi" w:hAnsiTheme="majorHAnsi" w:cs="Times New Roman"/>
          <w:sz w:val="20"/>
          <w:szCs w:val="20"/>
        </w:rPr>
        <w:t>datalog</w:t>
      </w:r>
      <w:proofErr w:type="spellEnd"/>
      <w:r w:rsidR="005B0EC8">
        <w:rPr>
          <w:rFonts w:asciiTheme="majorHAnsi" w:hAnsiTheme="majorHAnsi" w:cs="Times New Roman"/>
          <w:sz w:val="20"/>
          <w:szCs w:val="20"/>
        </w:rPr>
        <w:t xml:space="preserve"> or </w:t>
      </w:r>
      <w:proofErr w:type="spellStart"/>
      <w:r w:rsidR="005B0EC8">
        <w:rPr>
          <w:rFonts w:asciiTheme="majorHAnsi" w:hAnsiTheme="majorHAnsi" w:cs="Times New Roman"/>
          <w:sz w:val="20"/>
          <w:szCs w:val="20"/>
        </w:rPr>
        <w:t>Prolog</w:t>
      </w:r>
      <w:proofErr w:type="spellEnd"/>
      <w:r w:rsidR="005B0EC8">
        <w:rPr>
          <w:rFonts w:asciiTheme="majorHAnsi" w:hAnsiTheme="majorHAnsi" w:cs="Times New Roman"/>
          <w:sz w:val="20"/>
          <w:szCs w:val="20"/>
        </w:rPr>
        <w:t xml:space="preserve">). </w:t>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FA24D2">
        <w:rPr>
          <w:rFonts w:ascii="Lucida Sans Unicode" w:hAnsi="Lucida Sans Unicode" w:cs="Lucida Sans Unicode"/>
        </w:rPr>
        <w:t>⇩</w:t>
      </w:r>
    </w:p>
    <w:p w:rsidR="004C4B16" w:rsidRDefault="004C4B16" w:rsidP="00D7272E">
      <w:pPr>
        <w:tabs>
          <w:tab w:val="left" w:pos="1956"/>
        </w:tabs>
        <w:rPr>
          <w:rFonts w:asciiTheme="majorHAnsi" w:hAnsiTheme="majorHAnsi" w:cs="Times New Roman"/>
          <w:sz w:val="20"/>
          <w:szCs w:val="20"/>
        </w:rPr>
      </w:pPr>
    </w:p>
    <w:p w:rsidR="004C4B16" w:rsidRDefault="004C4B16" w:rsidP="004E6C20">
      <w:pPr>
        <w:tabs>
          <w:tab w:val="left" w:pos="1956"/>
        </w:tabs>
        <w:ind w:left="567"/>
        <w:rPr>
          <w:rFonts w:asciiTheme="majorHAnsi" w:hAnsiTheme="majorHAnsi" w:cs="Times New Roman"/>
          <w:sz w:val="20"/>
          <w:szCs w:val="20"/>
        </w:rPr>
      </w:pPr>
    </w:p>
    <w:p w:rsidR="004C4B16" w:rsidRDefault="004C4B16" w:rsidP="004E6C20">
      <w:pPr>
        <w:tabs>
          <w:tab w:val="left" w:pos="1956"/>
        </w:tabs>
        <w:ind w:left="567"/>
        <w:rPr>
          <w:rFonts w:asciiTheme="majorHAnsi" w:hAnsiTheme="majorHAnsi" w:cs="Times New Roman"/>
          <w:sz w:val="20"/>
          <w:szCs w:val="20"/>
        </w:rPr>
      </w:pPr>
    </w:p>
    <w:p w:rsidR="00B91AB9" w:rsidRDefault="00B91AB9" w:rsidP="004E6C20">
      <w:pPr>
        <w:tabs>
          <w:tab w:val="left" w:pos="1956"/>
        </w:tabs>
        <w:ind w:left="567"/>
        <w:rPr>
          <w:rFonts w:asciiTheme="majorHAnsi" w:hAnsiTheme="majorHAnsi" w:cs="Times New Roman"/>
          <w:sz w:val="20"/>
          <w:szCs w:val="20"/>
        </w:rPr>
      </w:pPr>
    </w:p>
    <w:p w:rsidR="004C4B16" w:rsidRDefault="00133E16"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To set the derivation status of the path to </w:t>
      </w:r>
      <w:proofErr w:type="spellStart"/>
      <w:r>
        <w:rPr>
          <w:rFonts w:asciiTheme="majorHAnsi" w:hAnsiTheme="majorHAnsi" w:cs="Times New Roman"/>
          <w:sz w:val="20"/>
          <w:szCs w:val="20"/>
        </w:rPr>
        <w:t>semiderived</w:t>
      </w:r>
      <w:proofErr w:type="spellEnd"/>
      <w:r>
        <w:rPr>
          <w:rFonts w:asciiTheme="majorHAnsi" w:hAnsiTheme="majorHAnsi" w:cs="Times New Roman"/>
          <w:sz w:val="20"/>
          <w:szCs w:val="20"/>
        </w:rPr>
        <w:t xml:space="preserve">, select the </w:t>
      </w:r>
      <w:r w:rsidRPr="00133E16">
        <w:rPr>
          <w:rFonts w:ascii="Arial Narrow" w:hAnsi="Arial Narrow" w:cs="Times New Roman"/>
          <w:sz w:val="18"/>
          <w:szCs w:val="18"/>
        </w:rPr>
        <w:t>Derivation Path from ‘Person’</w:t>
      </w:r>
      <w:r>
        <w:rPr>
          <w:rFonts w:asciiTheme="majorHAnsi" w:hAnsiTheme="majorHAnsi" w:cs="Times New Roman"/>
          <w:sz w:val="20"/>
          <w:szCs w:val="20"/>
        </w:rPr>
        <w:t xml:space="preserve"> header and toggle its </w:t>
      </w:r>
      <w:r w:rsidRPr="00133E16">
        <w:rPr>
          <w:rFonts w:ascii="Arial Narrow" w:hAnsi="Arial Narrow" w:cs="Times New Roman"/>
          <w:sz w:val="18"/>
          <w:szCs w:val="18"/>
        </w:rPr>
        <w:t>Completeness</w:t>
      </w:r>
      <w:r>
        <w:rPr>
          <w:rFonts w:asciiTheme="majorHAnsi" w:hAnsiTheme="majorHAnsi" w:cs="Times New Roman"/>
          <w:sz w:val="20"/>
          <w:szCs w:val="20"/>
        </w:rPr>
        <w:t xml:space="preserve"> property from </w:t>
      </w:r>
      <w:r w:rsidRPr="00133E16">
        <w:rPr>
          <w:rFonts w:ascii="Arial Narrow" w:hAnsi="Arial Narrow" w:cs="Times New Roman"/>
          <w:sz w:val="18"/>
          <w:szCs w:val="18"/>
        </w:rPr>
        <w:t>Fully Derived</w:t>
      </w:r>
      <w:r>
        <w:rPr>
          <w:rFonts w:asciiTheme="majorHAnsi" w:hAnsiTheme="majorHAnsi" w:cs="Times New Roman"/>
          <w:sz w:val="20"/>
          <w:szCs w:val="20"/>
        </w:rPr>
        <w:t xml:space="preserve"> (the default) to </w:t>
      </w:r>
      <w:r w:rsidRPr="00133E16">
        <w:rPr>
          <w:rFonts w:ascii="Arial Narrow" w:hAnsi="Arial Narrow" w:cs="Times New Roman"/>
          <w:sz w:val="18"/>
          <w:szCs w:val="18"/>
        </w:rPr>
        <w:t>Partially Derived</w:t>
      </w:r>
      <w:r>
        <w:rPr>
          <w:rFonts w:asciiTheme="majorHAnsi" w:hAnsiTheme="majorHAnsi" w:cs="Times New Roman"/>
          <w:sz w:val="20"/>
          <w:szCs w:val="20"/>
        </w:rPr>
        <w:t xml:space="preserve">, by either double-clicking or selecting it from the drop-down list. </w:t>
      </w:r>
    </w:p>
    <w:p w:rsidR="004C4B16" w:rsidRDefault="004C4B16" w:rsidP="004E6C20">
      <w:pPr>
        <w:tabs>
          <w:tab w:val="left" w:pos="1956"/>
        </w:tabs>
        <w:ind w:left="567"/>
        <w:rPr>
          <w:rFonts w:asciiTheme="majorHAnsi" w:hAnsiTheme="majorHAnsi" w:cs="Times New Roman"/>
          <w:sz w:val="20"/>
          <w:szCs w:val="20"/>
        </w:rPr>
      </w:pPr>
    </w:p>
    <w:p w:rsidR="004C4B16" w:rsidRDefault="00133E16"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24128" behindDoc="1" locked="0" layoutInCell="1" allowOverlap="1" wp14:anchorId="1505EE98" wp14:editId="1F9F036E">
            <wp:simplePos x="0" y="0"/>
            <wp:positionH relativeFrom="column">
              <wp:posOffset>3127375</wp:posOffset>
            </wp:positionH>
            <wp:positionV relativeFrom="paragraph">
              <wp:posOffset>41910</wp:posOffset>
            </wp:positionV>
            <wp:extent cx="2042160" cy="944880"/>
            <wp:effectExtent l="0" t="0" r="0" b="7620"/>
            <wp:wrapNone/>
            <wp:docPr id="366" name="Picture 3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28A0092B-C50C-407E-A947-70E740481C1C}">
                          <a14:useLocalDpi xmlns:a14="http://schemas.microsoft.com/office/drawing/2010/main" val="0"/>
                        </a:ext>
                      </a:extLst>
                    </a:blip>
                    <a:stretch>
                      <a:fillRect/>
                    </a:stretch>
                  </pic:blipFill>
                  <pic:spPr>
                    <a:xfrm>
                      <a:off x="0" y="0"/>
                      <a:ext cx="2042160" cy="944880"/>
                    </a:xfrm>
                    <a:prstGeom prst="rect">
                      <a:avLst/>
                    </a:prstGeom>
                  </pic:spPr>
                </pic:pic>
              </a:graphicData>
            </a:graphic>
            <wp14:sizeRelH relativeFrom="page">
              <wp14:pctWidth>0</wp14:pctWidth>
            </wp14:sizeRelH>
            <wp14:sizeRelV relativeFrom="page">
              <wp14:pctHeight>0</wp14:pctHeight>
            </wp14:sizeRelV>
          </wp:anchor>
        </w:drawing>
      </w:r>
    </w:p>
    <w:p w:rsidR="004C4B16" w:rsidRDefault="004C4B16" w:rsidP="004E6C20">
      <w:pPr>
        <w:tabs>
          <w:tab w:val="left" w:pos="1956"/>
        </w:tabs>
        <w:ind w:left="567"/>
        <w:rPr>
          <w:rFonts w:asciiTheme="majorHAnsi" w:hAnsiTheme="majorHAnsi" w:cs="Times New Roman"/>
          <w:sz w:val="20"/>
          <w:szCs w:val="20"/>
        </w:rPr>
      </w:pPr>
    </w:p>
    <w:p w:rsidR="004C4B16" w:rsidRDefault="00133E16"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23104" behindDoc="1" locked="0" layoutInCell="1" allowOverlap="1" wp14:anchorId="32534E01" wp14:editId="40E45B4C">
            <wp:simplePos x="0" y="0"/>
            <wp:positionH relativeFrom="column">
              <wp:posOffset>549275</wp:posOffset>
            </wp:positionH>
            <wp:positionV relativeFrom="paragraph">
              <wp:posOffset>106533</wp:posOffset>
            </wp:positionV>
            <wp:extent cx="2155542" cy="592015"/>
            <wp:effectExtent l="0" t="0" r="0" b="0"/>
            <wp:wrapNone/>
            <wp:docPr id="365" name="Picture 3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extLst>
                        <a:ext uri="{28A0092B-C50C-407E-A947-70E740481C1C}">
                          <a14:useLocalDpi xmlns:a14="http://schemas.microsoft.com/office/drawing/2010/main" val="0"/>
                        </a:ext>
                      </a:extLst>
                    </a:blip>
                    <a:stretch>
                      <a:fillRect/>
                    </a:stretch>
                  </pic:blipFill>
                  <pic:spPr>
                    <a:xfrm>
                      <a:off x="0" y="0"/>
                      <a:ext cx="2155542" cy="592015"/>
                    </a:xfrm>
                    <a:prstGeom prst="rect">
                      <a:avLst/>
                    </a:prstGeom>
                  </pic:spPr>
                </pic:pic>
              </a:graphicData>
            </a:graphic>
            <wp14:sizeRelH relativeFrom="page">
              <wp14:pctWidth>0</wp14:pctWidth>
            </wp14:sizeRelH>
            <wp14:sizeRelV relativeFrom="page">
              <wp14:pctHeight>0</wp14:pctHeight>
            </wp14:sizeRelV>
          </wp:anchor>
        </w:drawing>
      </w:r>
    </w:p>
    <w:p w:rsidR="004C4B16" w:rsidRDefault="00133E16"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4C4B16" w:rsidRDefault="004C4B16" w:rsidP="004E6C20">
      <w:pPr>
        <w:tabs>
          <w:tab w:val="left" w:pos="1956"/>
        </w:tabs>
        <w:ind w:left="567"/>
        <w:rPr>
          <w:rFonts w:asciiTheme="majorHAnsi" w:hAnsiTheme="majorHAnsi" w:cs="Times New Roman"/>
          <w:sz w:val="20"/>
          <w:szCs w:val="20"/>
        </w:rPr>
      </w:pPr>
    </w:p>
    <w:p w:rsidR="004C4B16" w:rsidRDefault="004C4B16" w:rsidP="004E6C20">
      <w:pPr>
        <w:tabs>
          <w:tab w:val="left" w:pos="1956"/>
        </w:tabs>
        <w:ind w:left="567"/>
        <w:rPr>
          <w:rFonts w:asciiTheme="majorHAnsi" w:hAnsiTheme="majorHAnsi" w:cs="Times New Roman"/>
          <w:sz w:val="20"/>
          <w:szCs w:val="20"/>
        </w:rPr>
      </w:pPr>
    </w:p>
    <w:p w:rsidR="004C4B16" w:rsidRDefault="00133E16" w:rsidP="004E6C20">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Lucida Sans Unicode" w:hAnsi="Lucida Sans Unicode" w:cs="Lucida Sans Unicode"/>
        </w:rPr>
        <w:t>⇩</w:t>
      </w:r>
    </w:p>
    <w:p w:rsidR="004C4B16" w:rsidRDefault="00133E16"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25152" behindDoc="1" locked="0" layoutInCell="1" allowOverlap="1" wp14:anchorId="138F51C5" wp14:editId="7C40C044">
            <wp:simplePos x="0" y="0"/>
            <wp:positionH relativeFrom="column">
              <wp:posOffset>3238305</wp:posOffset>
            </wp:positionH>
            <wp:positionV relativeFrom="paragraph">
              <wp:posOffset>51435</wp:posOffset>
            </wp:positionV>
            <wp:extent cx="2148840" cy="213360"/>
            <wp:effectExtent l="0" t="0" r="3810" b="0"/>
            <wp:wrapNone/>
            <wp:docPr id="367" name="Picture 3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2148840" cy="213360"/>
                    </a:xfrm>
                    <a:prstGeom prst="rect">
                      <a:avLst/>
                    </a:prstGeom>
                  </pic:spPr>
                </pic:pic>
              </a:graphicData>
            </a:graphic>
            <wp14:sizeRelH relativeFrom="page">
              <wp14:pctWidth>0</wp14:pctWidth>
            </wp14:sizeRelH>
            <wp14:sizeRelV relativeFrom="page">
              <wp14:pctHeight>0</wp14:pctHeight>
            </wp14:sizeRelV>
          </wp:anchor>
        </w:drawing>
      </w:r>
    </w:p>
    <w:p w:rsidR="004C4B16" w:rsidRDefault="004C4B16" w:rsidP="004E6C20">
      <w:pPr>
        <w:tabs>
          <w:tab w:val="left" w:pos="1956"/>
        </w:tabs>
        <w:ind w:left="567"/>
        <w:rPr>
          <w:rFonts w:asciiTheme="majorHAnsi" w:hAnsiTheme="majorHAnsi" w:cs="Times New Roman"/>
          <w:sz w:val="20"/>
          <w:szCs w:val="20"/>
        </w:rPr>
      </w:pPr>
    </w:p>
    <w:p w:rsidR="004C4B16" w:rsidRDefault="004C4B16" w:rsidP="004E6C20">
      <w:pPr>
        <w:tabs>
          <w:tab w:val="left" w:pos="1956"/>
        </w:tabs>
        <w:ind w:left="567"/>
        <w:rPr>
          <w:rFonts w:asciiTheme="majorHAnsi" w:hAnsiTheme="majorHAnsi" w:cs="Times New Roman"/>
          <w:sz w:val="20"/>
          <w:szCs w:val="20"/>
        </w:rPr>
      </w:pPr>
    </w:p>
    <w:p w:rsidR="00133E16" w:rsidRDefault="00133E16" w:rsidP="004E6C20">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26176" behindDoc="1" locked="0" layoutInCell="1" allowOverlap="1" wp14:anchorId="5B1CD867" wp14:editId="7CA6D03D">
            <wp:simplePos x="0" y="0"/>
            <wp:positionH relativeFrom="column">
              <wp:posOffset>2887345</wp:posOffset>
            </wp:positionH>
            <wp:positionV relativeFrom="paragraph">
              <wp:posOffset>21590</wp:posOffset>
            </wp:positionV>
            <wp:extent cx="2423160" cy="1127760"/>
            <wp:effectExtent l="0" t="0" r="0" b="0"/>
            <wp:wrapSquare wrapText="bothSides"/>
            <wp:docPr id="368" name="Picture 3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extLst>
                        <a:ext uri="{28A0092B-C50C-407E-A947-70E740481C1C}">
                          <a14:useLocalDpi xmlns:a14="http://schemas.microsoft.com/office/drawing/2010/main" val="0"/>
                        </a:ext>
                      </a:extLst>
                    </a:blip>
                    <a:stretch>
                      <a:fillRect/>
                    </a:stretch>
                  </pic:blipFill>
                  <pic:spPr>
                    <a:xfrm>
                      <a:off x="0" y="0"/>
                      <a:ext cx="2423160" cy="112776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 xml:space="preserve">Another way to set the derivation status of a subtype is to select the subtype and set its </w:t>
      </w:r>
      <w:proofErr w:type="spellStart"/>
      <w:r w:rsidRPr="00133E16">
        <w:rPr>
          <w:rFonts w:ascii="Arial Narrow" w:hAnsi="Arial Narrow" w:cs="Times New Roman"/>
          <w:sz w:val="18"/>
          <w:szCs w:val="18"/>
        </w:rPr>
        <w:t>DerivationStorage</w:t>
      </w:r>
      <w:proofErr w:type="spellEnd"/>
      <w:r>
        <w:rPr>
          <w:rFonts w:asciiTheme="majorHAnsi" w:hAnsiTheme="majorHAnsi" w:cs="Times New Roman"/>
          <w:sz w:val="20"/>
          <w:szCs w:val="20"/>
        </w:rPr>
        <w:t xml:space="preserve"> property to </w:t>
      </w:r>
      <w:proofErr w:type="gramStart"/>
      <w:r w:rsidRPr="00133E16">
        <w:rPr>
          <w:rFonts w:ascii="Arial Narrow" w:hAnsi="Arial Narrow" w:cs="Times New Roman"/>
          <w:sz w:val="18"/>
          <w:szCs w:val="18"/>
        </w:rPr>
        <w:t>Asserted</w:t>
      </w:r>
      <w:proofErr w:type="gramEnd"/>
      <w:r w:rsidRPr="00133E16">
        <w:rPr>
          <w:rFonts w:ascii="Arial Narrow" w:hAnsi="Arial Narrow" w:cs="Times New Roman"/>
          <w:sz w:val="18"/>
          <w:szCs w:val="18"/>
        </w:rPr>
        <w:t xml:space="preserve"> or Derived</w:t>
      </w:r>
      <w:r>
        <w:rPr>
          <w:rFonts w:asciiTheme="majorHAnsi" w:hAnsiTheme="majorHAnsi" w:cs="Times New Roman"/>
          <w:sz w:val="20"/>
          <w:szCs w:val="20"/>
        </w:rPr>
        <w:t xml:space="preserve"> as shown opposite. This property also allows you to choose to store the derived instances (by selecting the </w:t>
      </w:r>
      <w:proofErr w:type="spellStart"/>
      <w:r w:rsidRPr="00133E16">
        <w:rPr>
          <w:rFonts w:ascii="Arial Narrow" w:hAnsi="Arial Narrow" w:cs="Times New Roman"/>
          <w:sz w:val="18"/>
          <w:szCs w:val="18"/>
        </w:rPr>
        <w:t>DerivationStorage</w:t>
      </w:r>
      <w:proofErr w:type="spellEnd"/>
      <w:r>
        <w:rPr>
          <w:rFonts w:asciiTheme="majorHAnsi" w:hAnsiTheme="majorHAnsi" w:cs="Times New Roman"/>
          <w:sz w:val="20"/>
          <w:szCs w:val="20"/>
        </w:rPr>
        <w:t xml:space="preserve"> option </w:t>
      </w:r>
      <w:r w:rsidRPr="00133E16">
        <w:rPr>
          <w:rFonts w:ascii="Arial Narrow" w:hAnsi="Arial Narrow" w:cs="Times New Roman"/>
          <w:sz w:val="18"/>
          <w:szCs w:val="18"/>
        </w:rPr>
        <w:t>Asserted, or Derived and Stored</w:t>
      </w:r>
      <w:r>
        <w:rPr>
          <w:rFonts w:asciiTheme="majorHAnsi" w:hAnsiTheme="majorHAnsi" w:cs="Times New Roman"/>
          <w:sz w:val="20"/>
          <w:szCs w:val="20"/>
        </w:rPr>
        <w:t>).</w:t>
      </w:r>
    </w:p>
    <w:p w:rsidR="004C4B16" w:rsidRDefault="004C4B16" w:rsidP="004E6C20">
      <w:pPr>
        <w:tabs>
          <w:tab w:val="left" w:pos="1956"/>
        </w:tabs>
        <w:ind w:left="567"/>
        <w:rPr>
          <w:rFonts w:asciiTheme="majorHAnsi" w:hAnsiTheme="majorHAnsi" w:cs="Times New Roman"/>
          <w:sz w:val="20"/>
          <w:szCs w:val="20"/>
        </w:rPr>
      </w:pPr>
    </w:p>
    <w:p w:rsidR="00B91AB9" w:rsidRDefault="00133E16" w:rsidP="00B91AB9">
      <w:pPr>
        <w:tabs>
          <w:tab w:val="left" w:pos="1956"/>
        </w:tabs>
        <w:ind w:left="567"/>
        <w:rPr>
          <w:rFonts w:asciiTheme="majorHAnsi" w:hAnsiTheme="majorHAnsi" w:cs="Times New Roman"/>
          <w:sz w:val="20"/>
          <w:szCs w:val="20"/>
        </w:rPr>
      </w:pPr>
      <w:r>
        <w:rPr>
          <w:rFonts w:asciiTheme="majorHAnsi" w:hAnsiTheme="majorHAnsi" w:cs="Times New Roman"/>
          <w:sz w:val="20"/>
          <w:szCs w:val="20"/>
        </w:rPr>
        <w:t>That derivation rule is now verbalized as shown below, with a “</w:t>
      </w:r>
      <w:r w:rsidRPr="00133E16">
        <w:rPr>
          <w:rFonts w:ascii="Arial Narrow" w:hAnsi="Arial Narrow" w:cs="Times New Roman"/>
          <w:b/>
          <w:sz w:val="18"/>
          <w:szCs w:val="18"/>
        </w:rPr>
        <w:t>+</w:t>
      </w:r>
      <w:r>
        <w:rPr>
          <w:rFonts w:asciiTheme="majorHAnsi" w:hAnsiTheme="majorHAnsi" w:cs="Times New Roman"/>
          <w:sz w:val="20"/>
          <w:szCs w:val="20"/>
        </w:rPr>
        <w:t>” sign and “</w:t>
      </w:r>
      <w:r w:rsidRPr="00133E16">
        <w:rPr>
          <w:rFonts w:ascii="Arial Narrow" w:hAnsi="Arial Narrow" w:cs="Times New Roman"/>
          <w:b/>
          <w:sz w:val="18"/>
          <w:szCs w:val="18"/>
        </w:rPr>
        <w:t>derived</w:t>
      </w:r>
      <w:r>
        <w:rPr>
          <w:rFonts w:asciiTheme="majorHAnsi" w:hAnsiTheme="majorHAnsi" w:cs="Times New Roman"/>
          <w:sz w:val="20"/>
          <w:szCs w:val="20"/>
        </w:rPr>
        <w:t xml:space="preserve">” indicating the </w:t>
      </w:r>
      <w:proofErr w:type="spellStart"/>
      <w:r>
        <w:rPr>
          <w:rFonts w:asciiTheme="majorHAnsi" w:hAnsiTheme="majorHAnsi" w:cs="Times New Roman"/>
          <w:sz w:val="20"/>
          <w:szCs w:val="20"/>
        </w:rPr>
        <w:t>semiderived</w:t>
      </w:r>
      <w:proofErr w:type="spellEnd"/>
      <w:r>
        <w:rPr>
          <w:rFonts w:asciiTheme="majorHAnsi" w:hAnsiTheme="majorHAnsi" w:cs="Times New Roman"/>
          <w:sz w:val="20"/>
          <w:szCs w:val="20"/>
        </w:rPr>
        <w:t xml:space="preserve"> status of the rule. </w:t>
      </w:r>
      <w:r w:rsidR="00B91AB9" w:rsidRPr="000B6881">
        <w:rPr>
          <w:rFonts w:asciiTheme="majorHAnsi" w:hAnsiTheme="majorHAnsi" w:cs="Times New Roman"/>
          <w:sz w:val="20"/>
          <w:szCs w:val="20"/>
        </w:rPr>
        <w:t>To display the rule on the diagram, copy and paste the verbalization to a model note in the usual way.</w:t>
      </w:r>
    </w:p>
    <w:p w:rsidR="004C4B16" w:rsidRDefault="004C4B16" w:rsidP="004E6C20">
      <w:pPr>
        <w:tabs>
          <w:tab w:val="left" w:pos="1956"/>
        </w:tabs>
        <w:ind w:left="567"/>
        <w:rPr>
          <w:rFonts w:asciiTheme="majorHAnsi" w:hAnsiTheme="majorHAnsi" w:cs="Times New Roman"/>
          <w:sz w:val="20"/>
          <w:szCs w:val="20"/>
        </w:rPr>
      </w:pPr>
    </w:p>
    <w:p w:rsidR="00133E16" w:rsidRDefault="00133E16" w:rsidP="00133E16">
      <w:pPr>
        <w:tabs>
          <w:tab w:val="left" w:pos="1956"/>
        </w:tabs>
        <w:ind w:left="1020"/>
        <w:rPr>
          <w:rFonts w:ascii="Tahoma" w:hAnsi="Tahoma" w:cs="Tahoma"/>
          <w:color w:val="006400"/>
          <w:sz w:val="18"/>
          <w:szCs w:val="18"/>
        </w:rPr>
      </w:pPr>
      <w:r w:rsidRPr="00133E16">
        <w:rPr>
          <w:rFonts w:ascii="Tahoma" w:hAnsi="Tahoma" w:cs="Tahoma"/>
          <w:b/>
          <w:bCs/>
          <w:color w:val="0000CD"/>
          <w:sz w:val="18"/>
          <w:szCs w:val="18"/>
        </w:rPr>
        <w:t>+Each derived</w:t>
      </w:r>
      <w:r w:rsidRPr="00133E16">
        <w:rPr>
          <w:rFonts w:ascii="Tahoma" w:hAnsi="Tahoma" w:cs="Tahoma"/>
          <w:color w:val="006400"/>
          <w:sz w:val="18"/>
          <w:szCs w:val="18"/>
        </w:rPr>
        <w:t xml:space="preserve"> </w:t>
      </w:r>
      <w:r w:rsidRPr="00133E16">
        <w:rPr>
          <w:rFonts w:ascii="Tahoma" w:hAnsi="Tahoma" w:cs="Tahoma"/>
          <w:color w:val="800080"/>
          <w:sz w:val="18"/>
          <w:szCs w:val="18"/>
        </w:rPr>
        <w:t>Grandparent</w:t>
      </w:r>
      <w:r w:rsidRPr="00133E16">
        <w:rPr>
          <w:rFonts w:ascii="Tahoma" w:hAnsi="Tahoma" w:cs="Tahoma"/>
          <w:color w:val="006400"/>
          <w:sz w:val="18"/>
          <w:szCs w:val="18"/>
        </w:rPr>
        <w:t xml:space="preserve"> </w:t>
      </w:r>
      <w:r w:rsidRPr="00133E16">
        <w:rPr>
          <w:rFonts w:ascii="Tahoma" w:hAnsi="Tahoma" w:cs="Tahoma"/>
          <w:b/>
          <w:bCs/>
          <w:color w:val="0000CD"/>
          <w:sz w:val="18"/>
          <w:szCs w:val="18"/>
        </w:rPr>
        <w:t>is</w:t>
      </w:r>
      <w:r w:rsidRPr="00133E16">
        <w:rPr>
          <w:rFonts w:ascii="Tahoma" w:hAnsi="Tahoma" w:cs="Tahoma"/>
          <w:color w:val="006400"/>
          <w:sz w:val="18"/>
          <w:szCs w:val="18"/>
        </w:rPr>
        <w:t xml:space="preserve"> </w:t>
      </w:r>
      <w:r w:rsidRPr="00133E16">
        <w:rPr>
          <w:rFonts w:ascii="Tahoma" w:hAnsi="Tahoma" w:cs="Tahoma"/>
          <w:b/>
          <w:bCs/>
          <w:color w:val="0000CD"/>
          <w:sz w:val="18"/>
          <w:szCs w:val="18"/>
        </w:rPr>
        <w:t>some</w:t>
      </w:r>
      <w:r w:rsidRPr="00133E16">
        <w:rPr>
          <w:rFonts w:ascii="Tahoma" w:hAnsi="Tahoma" w:cs="Tahoma"/>
          <w:color w:val="006400"/>
          <w:sz w:val="18"/>
          <w:szCs w:val="18"/>
        </w:rPr>
        <w:t xml:space="preserve"> </w:t>
      </w:r>
      <w:r w:rsidRPr="00133E16">
        <w:rPr>
          <w:rFonts w:ascii="Tahoma" w:hAnsi="Tahoma" w:cs="Tahoma"/>
          <w:color w:val="800080"/>
          <w:sz w:val="18"/>
          <w:szCs w:val="18"/>
        </w:rPr>
        <w:t>Person</w:t>
      </w:r>
      <w:r w:rsidRPr="00133E16">
        <w:rPr>
          <w:rFonts w:ascii="Tahoma" w:hAnsi="Tahoma" w:cs="Tahoma"/>
          <w:color w:val="800080"/>
          <w:sz w:val="15"/>
          <w:szCs w:val="15"/>
          <w:vertAlign w:val="subscript"/>
        </w:rPr>
        <w:t>1</w:t>
      </w:r>
      <w:r w:rsidRPr="00133E16">
        <w:rPr>
          <w:rFonts w:ascii="Tahoma" w:hAnsi="Tahoma" w:cs="Tahoma"/>
          <w:color w:val="006400"/>
          <w:sz w:val="18"/>
          <w:szCs w:val="18"/>
        </w:rPr>
        <w:t xml:space="preserve"> </w:t>
      </w:r>
    </w:p>
    <w:p w:rsidR="004C4B16" w:rsidRDefault="00133E16" w:rsidP="00133E16">
      <w:pPr>
        <w:tabs>
          <w:tab w:val="left" w:pos="1956"/>
        </w:tabs>
        <w:ind w:left="1020"/>
        <w:rPr>
          <w:rFonts w:asciiTheme="majorHAnsi" w:hAnsiTheme="majorHAnsi" w:cs="Times New Roman"/>
          <w:sz w:val="20"/>
          <w:szCs w:val="20"/>
        </w:rPr>
      </w:pPr>
      <w:r>
        <w:rPr>
          <w:rFonts w:ascii="Tahoma" w:hAnsi="Tahoma" w:cs="Tahoma"/>
          <w:b/>
          <w:bCs/>
          <w:color w:val="0000CD"/>
          <w:sz w:val="18"/>
          <w:szCs w:val="18"/>
        </w:rPr>
        <w:t xml:space="preserve">  </w:t>
      </w:r>
      <w:proofErr w:type="gramStart"/>
      <w:r w:rsidRPr="00133E16">
        <w:rPr>
          <w:rFonts w:ascii="Tahoma" w:hAnsi="Tahoma" w:cs="Tahoma"/>
          <w:b/>
          <w:bCs/>
          <w:color w:val="0000CD"/>
          <w:sz w:val="18"/>
          <w:szCs w:val="18"/>
        </w:rPr>
        <w:t>who</w:t>
      </w:r>
      <w:proofErr w:type="gramEnd"/>
      <w:r w:rsidRPr="00133E16">
        <w:rPr>
          <w:rFonts w:ascii="Tahoma" w:hAnsi="Tahoma" w:cs="Tahoma"/>
          <w:color w:val="006400"/>
          <w:sz w:val="18"/>
          <w:szCs w:val="18"/>
        </w:rPr>
        <w:t xml:space="preserve"> is a parent of </w:t>
      </w:r>
      <w:r w:rsidRPr="00133E16">
        <w:rPr>
          <w:rFonts w:ascii="Tahoma" w:hAnsi="Tahoma" w:cs="Tahoma"/>
          <w:b/>
          <w:bCs/>
          <w:color w:val="0000CD"/>
          <w:sz w:val="18"/>
          <w:szCs w:val="18"/>
        </w:rPr>
        <w:t>some</w:t>
      </w:r>
      <w:r w:rsidRPr="00133E16">
        <w:rPr>
          <w:rFonts w:ascii="Tahoma" w:hAnsi="Tahoma" w:cs="Tahoma"/>
          <w:color w:val="006400"/>
          <w:sz w:val="18"/>
          <w:szCs w:val="18"/>
        </w:rPr>
        <w:t xml:space="preserve"> </w:t>
      </w:r>
      <w:r w:rsidRPr="00133E16">
        <w:rPr>
          <w:rFonts w:ascii="Tahoma" w:hAnsi="Tahoma" w:cs="Tahoma"/>
          <w:color w:val="800080"/>
          <w:sz w:val="18"/>
          <w:szCs w:val="18"/>
        </w:rPr>
        <w:t>Person</w:t>
      </w:r>
      <w:r w:rsidRPr="00133E16">
        <w:rPr>
          <w:rFonts w:ascii="Tahoma" w:hAnsi="Tahoma" w:cs="Tahoma"/>
          <w:color w:val="800080"/>
          <w:sz w:val="15"/>
          <w:szCs w:val="15"/>
          <w:vertAlign w:val="subscript"/>
        </w:rPr>
        <w:t>2</w:t>
      </w:r>
      <w:r w:rsidRPr="00133E16">
        <w:rPr>
          <w:rFonts w:ascii="Tahoma" w:hAnsi="Tahoma" w:cs="Tahoma"/>
          <w:color w:val="006400"/>
          <w:sz w:val="18"/>
          <w:szCs w:val="18"/>
        </w:rPr>
        <w:t xml:space="preserve"> </w:t>
      </w:r>
      <w:r w:rsidRPr="00133E16">
        <w:rPr>
          <w:rFonts w:ascii="Tahoma" w:hAnsi="Tahoma" w:cs="Tahoma"/>
          <w:b/>
          <w:bCs/>
          <w:color w:val="0000CD"/>
          <w:sz w:val="18"/>
          <w:szCs w:val="18"/>
        </w:rPr>
        <w:t>who</w:t>
      </w:r>
      <w:r w:rsidRPr="00133E16">
        <w:rPr>
          <w:rFonts w:ascii="Tahoma" w:hAnsi="Tahoma" w:cs="Tahoma"/>
          <w:color w:val="006400"/>
          <w:sz w:val="18"/>
          <w:szCs w:val="18"/>
        </w:rPr>
        <w:t xml:space="preserve"> is a parent of </w:t>
      </w:r>
      <w:r w:rsidRPr="00133E16">
        <w:rPr>
          <w:rFonts w:ascii="Tahoma" w:hAnsi="Tahoma" w:cs="Tahoma"/>
          <w:b/>
          <w:bCs/>
          <w:color w:val="0000CD"/>
          <w:sz w:val="18"/>
          <w:szCs w:val="18"/>
        </w:rPr>
        <w:t>some</w:t>
      </w:r>
      <w:r w:rsidRPr="00133E16">
        <w:rPr>
          <w:rFonts w:ascii="Tahoma" w:hAnsi="Tahoma" w:cs="Tahoma"/>
          <w:color w:val="006400"/>
          <w:sz w:val="18"/>
          <w:szCs w:val="18"/>
        </w:rPr>
        <w:t xml:space="preserve"> </w:t>
      </w:r>
      <w:r w:rsidRPr="00133E16">
        <w:rPr>
          <w:rFonts w:ascii="Tahoma" w:hAnsi="Tahoma" w:cs="Tahoma"/>
          <w:color w:val="800080"/>
          <w:sz w:val="18"/>
          <w:szCs w:val="18"/>
        </w:rPr>
        <w:t>Person</w:t>
      </w:r>
      <w:r w:rsidRPr="00133E16">
        <w:rPr>
          <w:rFonts w:ascii="Tahoma" w:hAnsi="Tahoma" w:cs="Tahoma"/>
          <w:sz w:val="18"/>
          <w:szCs w:val="18"/>
        </w:rPr>
        <w:t>.</w:t>
      </w:r>
    </w:p>
    <w:p w:rsidR="000C237F" w:rsidRDefault="000B6881" w:rsidP="00D36493">
      <w:pPr>
        <w:rPr>
          <w:rFonts w:ascii="Cambria" w:hAnsi="Cambria"/>
          <w:sz w:val="20"/>
          <w:szCs w:val="20"/>
        </w:rPr>
      </w:pPr>
      <w:r>
        <w:rPr>
          <w:rFonts w:ascii="Cambria" w:hAnsi="Cambria"/>
          <w:sz w:val="20"/>
          <w:szCs w:val="20"/>
        </w:rPr>
        <w:tab/>
      </w:r>
      <w:r>
        <w:rPr>
          <w:rFonts w:ascii="Cambria" w:hAnsi="Cambria"/>
          <w:sz w:val="20"/>
          <w:szCs w:val="20"/>
        </w:rPr>
        <w:tab/>
      </w:r>
    </w:p>
    <w:p w:rsidR="00D5108C" w:rsidRDefault="00D5108C" w:rsidP="000B6881">
      <w:pPr>
        <w:tabs>
          <w:tab w:val="left" w:pos="1956"/>
        </w:tabs>
        <w:ind w:left="567"/>
        <w:rPr>
          <w:rFonts w:asciiTheme="majorHAnsi" w:hAnsiTheme="majorHAnsi" w:cs="Times New Roman"/>
          <w:sz w:val="20"/>
          <w:szCs w:val="20"/>
        </w:rPr>
        <w:sectPr w:rsidR="00D5108C" w:rsidSect="00B12144">
          <w:headerReference w:type="default" r:id="rId181"/>
          <w:pgSz w:w="11906" w:h="16838"/>
          <w:pgMar w:top="1440" w:right="1701" w:bottom="1440" w:left="1701" w:header="709" w:footer="709" w:gutter="0"/>
          <w:cols w:space="708"/>
          <w:docGrid w:linePitch="360"/>
        </w:sectPr>
      </w:pPr>
    </w:p>
    <w:p w:rsidR="00D5108C" w:rsidRPr="0044180C" w:rsidRDefault="00D5108C" w:rsidP="00D5108C">
      <w:pPr>
        <w:pStyle w:val="Heading1"/>
        <w:ind w:left="794" w:hanging="794"/>
        <w:rPr>
          <w:sz w:val="72"/>
          <w:szCs w:val="72"/>
        </w:rPr>
      </w:pPr>
      <w:bookmarkStart w:id="26" w:name="Ch2"/>
      <w:bookmarkEnd w:id="26"/>
      <w:r>
        <w:lastRenderedPageBreak/>
        <w:t>Adding Fact Type Derivation Rules</w:t>
      </w:r>
    </w:p>
    <w:p w:rsidR="00D5108C" w:rsidRDefault="00D5108C" w:rsidP="00D5108C">
      <w:pPr>
        <w:rPr>
          <w:b/>
          <w:sz w:val="10"/>
          <w:szCs w:val="10"/>
        </w:rPr>
      </w:pPr>
    </w:p>
    <w:p w:rsidR="00D5108C" w:rsidRDefault="00D5108C" w:rsidP="00D5108C">
      <w:pPr>
        <w:rPr>
          <w:rFonts w:ascii="Cambria" w:hAnsi="Cambria"/>
          <w:b/>
          <w:sz w:val="20"/>
          <w:szCs w:val="20"/>
        </w:rPr>
      </w:pPr>
    </w:p>
    <w:p w:rsidR="00D5108C" w:rsidRDefault="00D5108C" w:rsidP="00D5108C">
      <w:pPr>
        <w:rPr>
          <w:rFonts w:ascii="Cambria" w:hAnsi="Cambria"/>
          <w:b/>
          <w:sz w:val="20"/>
          <w:szCs w:val="20"/>
        </w:rPr>
      </w:pPr>
    </w:p>
    <w:p w:rsidR="00D5108C" w:rsidRDefault="00D5108C" w:rsidP="00D5108C">
      <w:pPr>
        <w:rPr>
          <w:rFonts w:ascii="Cambria" w:hAnsi="Cambria"/>
          <w:b/>
          <w:sz w:val="20"/>
          <w:szCs w:val="20"/>
        </w:rPr>
      </w:pPr>
    </w:p>
    <w:p w:rsidR="00D5108C" w:rsidRDefault="00D5108C" w:rsidP="00D5108C">
      <w:pPr>
        <w:rPr>
          <w:rFonts w:ascii="Cambria" w:hAnsi="Cambria"/>
          <w:b/>
          <w:sz w:val="20"/>
          <w:szCs w:val="20"/>
        </w:rPr>
      </w:pPr>
    </w:p>
    <w:p w:rsidR="00D5108C" w:rsidRDefault="00D5108C" w:rsidP="00D5108C">
      <w:pPr>
        <w:rPr>
          <w:rFonts w:ascii="Cambria" w:hAnsi="Cambria"/>
          <w:b/>
          <w:sz w:val="20"/>
          <w:szCs w:val="20"/>
        </w:rPr>
      </w:pPr>
    </w:p>
    <w:p w:rsidR="00D5108C" w:rsidRDefault="00D5108C" w:rsidP="00D5108C">
      <w:pPr>
        <w:rPr>
          <w:rFonts w:ascii="Cambria" w:hAnsi="Cambria"/>
          <w:b/>
          <w:sz w:val="20"/>
          <w:szCs w:val="20"/>
        </w:rPr>
      </w:pPr>
    </w:p>
    <w:p w:rsidR="00D5108C" w:rsidRPr="00200FCE" w:rsidRDefault="00D5108C" w:rsidP="00D5108C">
      <w:pPr>
        <w:pStyle w:val="Heading2"/>
        <w:ind w:left="567" w:hanging="567"/>
      </w:pPr>
      <w:bookmarkStart w:id="27" w:name="Sec2_1"/>
      <w:bookmarkEnd w:id="27"/>
      <w:r>
        <w:t>Introduction</w:t>
      </w:r>
    </w:p>
    <w:p w:rsidR="00D5108C" w:rsidRDefault="00D5108C" w:rsidP="00D5108C">
      <w:pPr>
        <w:rPr>
          <w:b/>
          <w:sz w:val="24"/>
          <w:szCs w:val="24"/>
        </w:rPr>
      </w:pPr>
    </w:p>
    <w:p w:rsidR="00A94335" w:rsidRDefault="00D5108C" w:rsidP="00A94335">
      <w:pPr>
        <w:ind w:left="567"/>
        <w:rPr>
          <w:rFonts w:asciiTheme="majorHAnsi" w:hAnsiTheme="majorHAnsi" w:cs="Times New Roman"/>
          <w:sz w:val="20"/>
          <w:szCs w:val="20"/>
        </w:rPr>
      </w:pPr>
      <w:r w:rsidRPr="00712BAF">
        <w:rPr>
          <w:rFonts w:asciiTheme="majorHAnsi" w:hAnsiTheme="majorHAnsi" w:cs="Times New Roman"/>
          <w:sz w:val="20"/>
          <w:szCs w:val="20"/>
        </w:rPr>
        <w:t xml:space="preserve">In ORM, </w:t>
      </w:r>
      <w:r w:rsidR="00A94335">
        <w:rPr>
          <w:rFonts w:asciiTheme="majorHAnsi" w:hAnsiTheme="majorHAnsi" w:cs="Times New Roman"/>
          <w:sz w:val="20"/>
          <w:szCs w:val="20"/>
        </w:rPr>
        <w:t xml:space="preserve">fact </w:t>
      </w:r>
      <w:r w:rsidRPr="00712BAF">
        <w:rPr>
          <w:rFonts w:asciiTheme="majorHAnsi" w:hAnsiTheme="majorHAnsi" w:cs="Times New Roman"/>
          <w:sz w:val="20"/>
          <w:szCs w:val="20"/>
        </w:rPr>
        <w:t xml:space="preserve">types may be asserted, derived, or </w:t>
      </w:r>
      <w:proofErr w:type="spellStart"/>
      <w:r w:rsidRPr="00712BAF">
        <w:rPr>
          <w:rFonts w:asciiTheme="majorHAnsi" w:hAnsiTheme="majorHAnsi" w:cs="Times New Roman"/>
          <w:sz w:val="20"/>
          <w:szCs w:val="20"/>
        </w:rPr>
        <w:t>semiderived</w:t>
      </w:r>
      <w:proofErr w:type="spellEnd"/>
      <w:r w:rsidRPr="00712BAF">
        <w:rPr>
          <w:rFonts w:asciiTheme="majorHAnsi" w:hAnsiTheme="majorHAnsi" w:cs="Times New Roman"/>
          <w:sz w:val="20"/>
          <w:szCs w:val="20"/>
        </w:rPr>
        <w:t xml:space="preserve">. </w:t>
      </w:r>
      <w:r w:rsidR="00A94335" w:rsidRPr="00712BAF">
        <w:rPr>
          <w:rFonts w:asciiTheme="majorHAnsi" w:hAnsiTheme="majorHAnsi" w:cs="Times New Roman"/>
          <w:sz w:val="20"/>
          <w:szCs w:val="20"/>
        </w:rPr>
        <w:t xml:space="preserve">A </w:t>
      </w:r>
      <w:r w:rsidR="00A94335">
        <w:rPr>
          <w:rFonts w:asciiTheme="majorHAnsi" w:hAnsiTheme="majorHAnsi" w:cs="Times New Roman"/>
          <w:sz w:val="20"/>
          <w:szCs w:val="20"/>
        </w:rPr>
        <w:t xml:space="preserve">fact </w:t>
      </w:r>
      <w:r w:rsidR="00A94335" w:rsidRPr="00712BAF">
        <w:rPr>
          <w:rFonts w:asciiTheme="majorHAnsi" w:hAnsiTheme="majorHAnsi" w:cs="Times New Roman"/>
          <w:sz w:val="20"/>
          <w:szCs w:val="20"/>
        </w:rPr>
        <w:t xml:space="preserve">type is </w:t>
      </w:r>
      <w:r w:rsidR="00A94335" w:rsidRPr="00712BAF">
        <w:rPr>
          <w:rFonts w:asciiTheme="majorHAnsi" w:hAnsiTheme="majorHAnsi" w:cs="Times New Roman"/>
          <w:i/>
          <w:sz w:val="20"/>
          <w:szCs w:val="20"/>
        </w:rPr>
        <w:t>asserted</w:t>
      </w:r>
      <w:r w:rsidR="00A94335" w:rsidRPr="00712BAF">
        <w:rPr>
          <w:rFonts w:asciiTheme="majorHAnsi" w:hAnsiTheme="majorHAnsi" w:cs="Times New Roman"/>
          <w:sz w:val="20"/>
          <w:szCs w:val="20"/>
        </w:rPr>
        <w:t xml:space="preserve"> if and only if, for each state of the fact base, </w:t>
      </w:r>
      <w:r w:rsidR="00A94335">
        <w:rPr>
          <w:rFonts w:asciiTheme="majorHAnsi" w:hAnsiTheme="majorHAnsi" w:cs="Times New Roman"/>
          <w:sz w:val="20"/>
          <w:szCs w:val="20"/>
        </w:rPr>
        <w:t>only asserted instances may appear in its population</w:t>
      </w:r>
      <w:r w:rsidR="00A94335" w:rsidRPr="00712BAF">
        <w:rPr>
          <w:rFonts w:asciiTheme="majorHAnsi" w:hAnsiTheme="majorHAnsi" w:cs="Times New Roman"/>
          <w:sz w:val="20"/>
          <w:szCs w:val="20"/>
        </w:rPr>
        <w:t xml:space="preserve">. A </w:t>
      </w:r>
      <w:r w:rsidR="00A94335">
        <w:rPr>
          <w:rFonts w:asciiTheme="majorHAnsi" w:hAnsiTheme="majorHAnsi" w:cs="Times New Roman"/>
          <w:sz w:val="20"/>
          <w:szCs w:val="20"/>
        </w:rPr>
        <w:t xml:space="preserve">fact </w:t>
      </w:r>
      <w:r w:rsidR="00A94335" w:rsidRPr="00712BAF">
        <w:rPr>
          <w:rFonts w:asciiTheme="majorHAnsi" w:hAnsiTheme="majorHAnsi" w:cs="Times New Roman"/>
          <w:sz w:val="20"/>
          <w:szCs w:val="20"/>
        </w:rPr>
        <w:t xml:space="preserve">type is </w:t>
      </w:r>
      <w:r w:rsidR="00A94335" w:rsidRPr="00712BAF">
        <w:rPr>
          <w:rFonts w:asciiTheme="majorHAnsi" w:hAnsiTheme="majorHAnsi" w:cs="Times New Roman"/>
          <w:i/>
          <w:sz w:val="20"/>
          <w:szCs w:val="20"/>
        </w:rPr>
        <w:t>derived</w:t>
      </w:r>
      <w:r w:rsidR="00A94335" w:rsidRPr="00712BAF">
        <w:rPr>
          <w:rFonts w:asciiTheme="majorHAnsi" w:hAnsiTheme="majorHAnsi" w:cs="Times New Roman"/>
          <w:sz w:val="20"/>
          <w:szCs w:val="20"/>
        </w:rPr>
        <w:t xml:space="preserve"> if and only if, for each state of the fact base, </w:t>
      </w:r>
      <w:r w:rsidR="00A94335">
        <w:rPr>
          <w:rFonts w:asciiTheme="majorHAnsi" w:hAnsiTheme="majorHAnsi" w:cs="Times New Roman"/>
          <w:sz w:val="20"/>
          <w:szCs w:val="20"/>
        </w:rPr>
        <w:t xml:space="preserve">only derived instances may appear in its </w:t>
      </w:r>
      <w:r w:rsidR="00A94335" w:rsidRPr="00712BAF">
        <w:rPr>
          <w:rFonts w:asciiTheme="majorHAnsi" w:hAnsiTheme="majorHAnsi" w:cs="Times New Roman"/>
          <w:sz w:val="20"/>
          <w:szCs w:val="20"/>
        </w:rPr>
        <w:t xml:space="preserve">population. A </w:t>
      </w:r>
      <w:r w:rsidR="00A94335">
        <w:rPr>
          <w:rFonts w:asciiTheme="majorHAnsi" w:hAnsiTheme="majorHAnsi" w:cs="Times New Roman"/>
          <w:sz w:val="20"/>
          <w:szCs w:val="20"/>
        </w:rPr>
        <w:t xml:space="preserve">fact </w:t>
      </w:r>
      <w:r w:rsidR="00A94335" w:rsidRPr="00712BAF">
        <w:rPr>
          <w:rFonts w:asciiTheme="majorHAnsi" w:hAnsiTheme="majorHAnsi" w:cs="Times New Roman"/>
          <w:sz w:val="20"/>
          <w:szCs w:val="20"/>
        </w:rPr>
        <w:t xml:space="preserve">type is </w:t>
      </w:r>
      <w:proofErr w:type="spellStart"/>
      <w:r w:rsidR="00A94335" w:rsidRPr="00712BAF">
        <w:rPr>
          <w:rFonts w:asciiTheme="majorHAnsi" w:hAnsiTheme="majorHAnsi" w:cs="Times New Roman"/>
          <w:i/>
          <w:sz w:val="20"/>
          <w:szCs w:val="20"/>
        </w:rPr>
        <w:t>semiderived</w:t>
      </w:r>
      <w:proofErr w:type="spellEnd"/>
      <w:r w:rsidR="00A94335" w:rsidRPr="00712BAF">
        <w:rPr>
          <w:rFonts w:asciiTheme="majorHAnsi" w:hAnsiTheme="majorHAnsi" w:cs="Times New Roman"/>
          <w:sz w:val="20"/>
          <w:szCs w:val="20"/>
        </w:rPr>
        <w:t xml:space="preserve"> if </w:t>
      </w:r>
      <w:r w:rsidR="00A94335">
        <w:rPr>
          <w:rFonts w:asciiTheme="majorHAnsi" w:hAnsiTheme="majorHAnsi" w:cs="Times New Roman"/>
          <w:sz w:val="20"/>
          <w:szCs w:val="20"/>
        </w:rPr>
        <w:t xml:space="preserve">and only if </w:t>
      </w:r>
      <w:r w:rsidR="00A94335" w:rsidRPr="00712BAF">
        <w:rPr>
          <w:rFonts w:asciiTheme="majorHAnsi" w:hAnsiTheme="majorHAnsi" w:cs="Times New Roman"/>
          <w:sz w:val="20"/>
          <w:szCs w:val="20"/>
        </w:rPr>
        <w:t xml:space="preserve">some of its instances may be simply asserted and some other instances may be derived. Graphically, derived </w:t>
      </w:r>
      <w:r w:rsidR="00A94335">
        <w:rPr>
          <w:rFonts w:asciiTheme="majorHAnsi" w:hAnsiTheme="majorHAnsi" w:cs="Times New Roman"/>
          <w:sz w:val="20"/>
          <w:szCs w:val="20"/>
        </w:rPr>
        <w:t xml:space="preserve">fact </w:t>
      </w:r>
      <w:r w:rsidR="00A94335" w:rsidRPr="00712BAF">
        <w:rPr>
          <w:rFonts w:asciiTheme="majorHAnsi" w:hAnsiTheme="majorHAnsi" w:cs="Times New Roman"/>
          <w:sz w:val="20"/>
          <w:szCs w:val="20"/>
        </w:rPr>
        <w:t xml:space="preserve">types are displayed with an asterisk “*” after their </w:t>
      </w:r>
      <w:r w:rsidR="00A94335">
        <w:rPr>
          <w:rFonts w:asciiTheme="majorHAnsi" w:hAnsiTheme="majorHAnsi" w:cs="Times New Roman"/>
          <w:sz w:val="20"/>
          <w:szCs w:val="20"/>
        </w:rPr>
        <w:t xml:space="preserve">displayed predicate reading(s), and </w:t>
      </w:r>
      <w:proofErr w:type="spellStart"/>
      <w:r w:rsidR="00A94335">
        <w:rPr>
          <w:rFonts w:asciiTheme="majorHAnsi" w:hAnsiTheme="majorHAnsi" w:cs="Times New Roman"/>
          <w:sz w:val="20"/>
          <w:szCs w:val="20"/>
        </w:rPr>
        <w:t>semiderived</w:t>
      </w:r>
      <w:proofErr w:type="spellEnd"/>
      <w:r w:rsidR="00A94335">
        <w:rPr>
          <w:rFonts w:asciiTheme="majorHAnsi" w:hAnsiTheme="majorHAnsi" w:cs="Times New Roman"/>
          <w:sz w:val="20"/>
          <w:szCs w:val="20"/>
        </w:rPr>
        <w:t xml:space="preserve"> fact </w:t>
      </w:r>
      <w:r w:rsidR="00A94335" w:rsidRPr="00712BAF">
        <w:rPr>
          <w:rFonts w:asciiTheme="majorHAnsi" w:hAnsiTheme="majorHAnsi" w:cs="Times New Roman"/>
          <w:sz w:val="20"/>
          <w:szCs w:val="20"/>
        </w:rPr>
        <w:t>types are displayed with a plus superscript “</w:t>
      </w:r>
      <w:r w:rsidR="00A94335" w:rsidRPr="00712BAF">
        <w:rPr>
          <w:rFonts w:asciiTheme="majorHAnsi" w:hAnsiTheme="majorHAnsi" w:cs="Times New Roman"/>
          <w:b/>
          <w:sz w:val="20"/>
          <w:szCs w:val="20"/>
          <w:vertAlign w:val="superscript"/>
        </w:rPr>
        <w:t>+</w:t>
      </w:r>
      <w:r w:rsidR="00A94335" w:rsidRPr="00712BAF">
        <w:rPr>
          <w:rFonts w:asciiTheme="majorHAnsi" w:hAnsiTheme="majorHAnsi" w:cs="Times New Roman"/>
          <w:sz w:val="20"/>
          <w:szCs w:val="20"/>
        </w:rPr>
        <w:t xml:space="preserve">” after their </w:t>
      </w:r>
      <w:r w:rsidR="00A94335">
        <w:rPr>
          <w:rFonts w:asciiTheme="majorHAnsi" w:hAnsiTheme="majorHAnsi" w:cs="Times New Roman"/>
          <w:sz w:val="20"/>
          <w:szCs w:val="20"/>
        </w:rPr>
        <w:t>displayed predicate reading(s)</w:t>
      </w:r>
      <w:r w:rsidR="00A94335" w:rsidRPr="00712BAF">
        <w:rPr>
          <w:rFonts w:asciiTheme="majorHAnsi" w:hAnsiTheme="majorHAnsi" w:cs="Times New Roman"/>
          <w:sz w:val="20"/>
          <w:szCs w:val="20"/>
        </w:rPr>
        <w:t xml:space="preserve">. </w:t>
      </w:r>
    </w:p>
    <w:p w:rsidR="00A94335" w:rsidRDefault="00A94335" w:rsidP="00A94335">
      <w:pPr>
        <w:ind w:left="567"/>
        <w:rPr>
          <w:rFonts w:asciiTheme="majorHAnsi" w:hAnsiTheme="majorHAnsi" w:cs="Times New Roman"/>
          <w:sz w:val="20"/>
          <w:szCs w:val="20"/>
        </w:rPr>
      </w:pPr>
    </w:p>
    <w:p w:rsidR="00A94335" w:rsidRPr="00712BAF" w:rsidRDefault="00A94335" w:rsidP="00A94335">
      <w:pPr>
        <w:ind w:left="567"/>
        <w:rPr>
          <w:rFonts w:asciiTheme="majorHAnsi" w:hAnsiTheme="majorHAnsi" w:cs="Times New Roman"/>
          <w:sz w:val="20"/>
          <w:szCs w:val="20"/>
        </w:rPr>
      </w:pPr>
      <w:r>
        <w:rPr>
          <w:rFonts w:asciiTheme="majorHAnsi" w:hAnsiTheme="majorHAnsi" w:cs="Times New Roman"/>
          <w:sz w:val="20"/>
          <w:szCs w:val="20"/>
        </w:rPr>
        <w:t>Consider</w:t>
      </w:r>
      <w:r w:rsidRPr="00712BAF">
        <w:rPr>
          <w:rFonts w:asciiTheme="majorHAnsi" w:hAnsiTheme="majorHAnsi" w:cs="Times New Roman"/>
          <w:sz w:val="20"/>
          <w:szCs w:val="20"/>
        </w:rPr>
        <w:t xml:space="preserve"> the ORM schema</w:t>
      </w:r>
      <w:r>
        <w:rPr>
          <w:rFonts w:asciiTheme="majorHAnsi" w:hAnsiTheme="majorHAnsi" w:cs="Times New Roman"/>
          <w:sz w:val="20"/>
          <w:szCs w:val="20"/>
        </w:rPr>
        <w:t xml:space="preserve"> in </w:t>
      </w:r>
      <w:r w:rsidR="000B6DC4">
        <w:rPr>
          <w:rFonts w:asciiTheme="majorHAnsi" w:hAnsiTheme="majorHAnsi" w:cs="Times New Roman"/>
          <w:sz w:val="20"/>
          <w:szCs w:val="20"/>
        </w:rPr>
        <w:fldChar w:fldCharType="begin"/>
      </w:r>
      <w:r w:rsidR="000B6DC4">
        <w:rPr>
          <w:rFonts w:asciiTheme="majorHAnsi" w:hAnsiTheme="majorHAnsi" w:cs="Times New Roman"/>
          <w:sz w:val="20"/>
          <w:szCs w:val="20"/>
        </w:rPr>
        <w:instrText xml:space="preserve"> REF _Ref344359006  \* MERGEFORMAT </w:instrText>
      </w:r>
      <w:r w:rsidR="000B6DC4">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2</w:t>
      </w:r>
      <w:r w:rsidR="00FA72A8" w:rsidRPr="00FA72A8">
        <w:rPr>
          <w:rFonts w:asciiTheme="majorHAnsi" w:hAnsiTheme="majorHAnsi" w:cs="Times New Roman"/>
          <w:sz w:val="20"/>
          <w:szCs w:val="20"/>
        </w:rPr>
        <w:noBreakHyphen/>
        <w:t>1</w:t>
      </w:r>
      <w:r w:rsidR="000B6DC4">
        <w:rPr>
          <w:rFonts w:asciiTheme="majorHAnsi" w:hAnsiTheme="majorHAnsi" w:cs="Times New Roman"/>
          <w:sz w:val="20"/>
          <w:szCs w:val="20"/>
        </w:rPr>
        <w:fldChar w:fldCharType="end"/>
      </w:r>
      <w:r w:rsidRPr="00712BAF">
        <w:rPr>
          <w:rFonts w:asciiTheme="majorHAnsi" w:hAnsiTheme="majorHAnsi" w:cs="Times New Roman"/>
          <w:sz w:val="20"/>
          <w:szCs w:val="20"/>
        </w:rPr>
        <w:t xml:space="preserve">. </w:t>
      </w:r>
      <w:r>
        <w:rPr>
          <w:rFonts w:asciiTheme="majorHAnsi" w:hAnsiTheme="majorHAnsi" w:cs="Times New Roman"/>
          <w:sz w:val="20"/>
          <w:szCs w:val="20"/>
        </w:rPr>
        <w:t xml:space="preserve">Here </w:t>
      </w:r>
      <w:r w:rsidRPr="00712BAF">
        <w:rPr>
          <w:rFonts w:asciiTheme="majorHAnsi" w:hAnsiTheme="majorHAnsi" w:cs="Times New Roman"/>
          <w:sz w:val="20"/>
          <w:szCs w:val="20"/>
        </w:rPr>
        <w:t xml:space="preserve">the </w:t>
      </w:r>
      <w:r>
        <w:rPr>
          <w:rFonts w:asciiTheme="majorHAnsi" w:hAnsiTheme="majorHAnsi" w:cs="Times New Roman"/>
          <w:sz w:val="20"/>
          <w:szCs w:val="20"/>
        </w:rPr>
        <w:t xml:space="preserve">fact </w:t>
      </w:r>
      <w:r w:rsidRPr="000B6DC4">
        <w:rPr>
          <w:rFonts w:ascii="Arial Narrow" w:hAnsi="Arial Narrow" w:cs="Times New Roman"/>
          <w:sz w:val="18"/>
          <w:szCs w:val="18"/>
        </w:rPr>
        <w:t xml:space="preserve">types </w:t>
      </w:r>
      <w:proofErr w:type="gramStart"/>
      <w:r w:rsidR="000B6DC4" w:rsidRPr="000B6DC4">
        <w:rPr>
          <w:rFonts w:ascii="Arial Narrow" w:hAnsi="Arial Narrow" w:cs="Times New Roman"/>
          <w:sz w:val="18"/>
          <w:szCs w:val="18"/>
        </w:rPr>
        <w:t>Person drives Car</w:t>
      </w:r>
      <w:r w:rsidR="000B6DC4">
        <w:rPr>
          <w:rFonts w:asciiTheme="majorHAnsi" w:hAnsiTheme="majorHAnsi" w:cs="Times New Roman"/>
          <w:sz w:val="20"/>
          <w:szCs w:val="20"/>
        </w:rPr>
        <w:t xml:space="preserve"> and </w:t>
      </w:r>
      <w:r w:rsidR="000B6DC4" w:rsidRPr="000B6DC4">
        <w:rPr>
          <w:rFonts w:ascii="Arial Narrow" w:hAnsi="Arial Narrow" w:cs="Times New Roman"/>
          <w:sz w:val="18"/>
          <w:szCs w:val="18"/>
        </w:rPr>
        <w:t>Car is</w:t>
      </w:r>
      <w:proofErr w:type="gramEnd"/>
      <w:r w:rsidR="000B6DC4" w:rsidRPr="000B6DC4">
        <w:rPr>
          <w:rFonts w:ascii="Arial Narrow" w:hAnsi="Arial Narrow" w:cs="Times New Roman"/>
          <w:sz w:val="18"/>
          <w:szCs w:val="18"/>
        </w:rPr>
        <w:t xml:space="preserve"> of </w:t>
      </w:r>
      <w:proofErr w:type="spellStart"/>
      <w:r w:rsidR="000B6DC4" w:rsidRPr="000B6DC4">
        <w:rPr>
          <w:rFonts w:ascii="Arial Narrow" w:hAnsi="Arial Narrow" w:cs="Times New Roman"/>
          <w:sz w:val="18"/>
          <w:szCs w:val="18"/>
        </w:rPr>
        <w:t>CarModel</w:t>
      </w:r>
      <w:proofErr w:type="spellEnd"/>
      <w:r w:rsidR="000B6DC4">
        <w:rPr>
          <w:rFonts w:asciiTheme="majorHAnsi" w:hAnsiTheme="majorHAnsi" w:cs="Times New Roman"/>
          <w:sz w:val="20"/>
          <w:szCs w:val="20"/>
        </w:rPr>
        <w:t xml:space="preserve"> </w:t>
      </w:r>
      <w:r w:rsidRPr="00712BAF">
        <w:rPr>
          <w:rFonts w:asciiTheme="majorHAnsi" w:hAnsiTheme="majorHAnsi" w:cs="Times New Roman"/>
          <w:sz w:val="20"/>
          <w:szCs w:val="20"/>
        </w:rPr>
        <w:t>are simply asserted</w:t>
      </w:r>
      <w:r w:rsidR="000B6DC4">
        <w:rPr>
          <w:rFonts w:asciiTheme="majorHAnsi" w:hAnsiTheme="majorHAnsi" w:cs="Times New Roman"/>
          <w:sz w:val="20"/>
          <w:szCs w:val="20"/>
        </w:rPr>
        <w:t>.</w:t>
      </w:r>
      <w:r>
        <w:rPr>
          <w:rFonts w:asciiTheme="majorHAnsi" w:hAnsiTheme="majorHAnsi" w:cs="Times New Roman"/>
          <w:sz w:val="20"/>
          <w:szCs w:val="20"/>
        </w:rPr>
        <w:t xml:space="preserve"> In contrast, the </w:t>
      </w:r>
      <w:r w:rsidR="000B6DC4">
        <w:rPr>
          <w:rFonts w:asciiTheme="majorHAnsi" w:hAnsiTheme="majorHAnsi" w:cs="Times New Roman"/>
          <w:sz w:val="20"/>
          <w:szCs w:val="20"/>
        </w:rPr>
        <w:t xml:space="preserve">fact type </w:t>
      </w:r>
      <w:r w:rsidR="000B6DC4" w:rsidRPr="000B6DC4">
        <w:rPr>
          <w:rFonts w:ascii="Arial Narrow" w:hAnsi="Arial Narrow" w:cs="Times New Roman"/>
          <w:sz w:val="18"/>
          <w:szCs w:val="18"/>
        </w:rPr>
        <w:t xml:space="preserve">Person drives </w:t>
      </w:r>
      <w:proofErr w:type="spellStart"/>
      <w:r w:rsidR="000B6DC4" w:rsidRPr="000B6DC4">
        <w:rPr>
          <w:rFonts w:ascii="Arial Narrow" w:hAnsi="Arial Narrow" w:cs="Times New Roman"/>
          <w:sz w:val="18"/>
          <w:szCs w:val="18"/>
        </w:rPr>
        <w:t>CarModel</w:t>
      </w:r>
      <w:proofErr w:type="spellEnd"/>
      <w:r w:rsidR="000B6DC4">
        <w:rPr>
          <w:rFonts w:asciiTheme="majorHAnsi" w:hAnsiTheme="majorHAnsi" w:cs="Times New Roman"/>
          <w:sz w:val="20"/>
          <w:szCs w:val="20"/>
        </w:rPr>
        <w:t xml:space="preserve"> is derived from the asserted fact types using the derivation rule shown. For example, if we know that a person drives a car that is an instance of a Ford car model then we may infer that that person drives a Ford.</w:t>
      </w:r>
      <w:r w:rsidR="008D1F66">
        <w:rPr>
          <w:rFonts w:asciiTheme="majorHAnsi" w:hAnsiTheme="majorHAnsi" w:cs="Times New Roman"/>
          <w:sz w:val="20"/>
          <w:szCs w:val="20"/>
        </w:rPr>
        <w:t xml:space="preserve"> The derivation rule is expressed in FORML, using “</w:t>
      </w:r>
      <w:proofErr w:type="spellStart"/>
      <w:r w:rsidR="008D1F66" w:rsidRPr="008D1F66">
        <w:rPr>
          <w:rFonts w:ascii="Arial Narrow" w:hAnsi="Arial Narrow" w:cs="Times New Roman"/>
          <w:b/>
          <w:sz w:val="18"/>
          <w:szCs w:val="18"/>
        </w:rPr>
        <w:t>iff</w:t>
      </w:r>
      <w:proofErr w:type="spellEnd"/>
      <w:r w:rsidR="008D1F66">
        <w:rPr>
          <w:rFonts w:asciiTheme="majorHAnsi" w:hAnsiTheme="majorHAnsi" w:cs="Times New Roman"/>
          <w:sz w:val="20"/>
          <w:szCs w:val="20"/>
        </w:rPr>
        <w:t>” for “</w:t>
      </w:r>
      <w:r w:rsidR="008D1F66" w:rsidRPr="008D1F66">
        <w:rPr>
          <w:rFonts w:ascii="Arial Narrow" w:hAnsi="Arial Narrow" w:cs="Times New Roman"/>
          <w:b/>
          <w:sz w:val="18"/>
          <w:szCs w:val="18"/>
        </w:rPr>
        <w:t>if and only if</w:t>
      </w:r>
      <w:r w:rsidR="008D1F66">
        <w:rPr>
          <w:rFonts w:asciiTheme="majorHAnsi" w:hAnsiTheme="majorHAnsi" w:cs="Times New Roman"/>
          <w:sz w:val="20"/>
          <w:szCs w:val="20"/>
        </w:rPr>
        <w:t>”.</w:t>
      </w:r>
    </w:p>
    <w:p w:rsidR="00D21AB0" w:rsidRDefault="000B6DC4" w:rsidP="00D5108C">
      <w:pPr>
        <w:tabs>
          <w:tab w:val="left" w:pos="1956"/>
        </w:tabs>
        <w:ind w:left="567"/>
        <w:rPr>
          <w:rFonts w:asciiTheme="majorHAnsi" w:hAnsiTheme="majorHAnsi" w:cs="Times New Roman"/>
          <w:sz w:val="20"/>
          <w:szCs w:val="20"/>
        </w:rPr>
      </w:pPr>
      <w:r w:rsidRPr="000B6DC4">
        <w:rPr>
          <w:noProof/>
          <w:lang w:eastAsia="en-AU"/>
        </w:rPr>
        <w:drawing>
          <wp:anchor distT="0" distB="0" distL="114300" distR="114300" simplePos="0" relativeHeight="251828224" behindDoc="1" locked="0" layoutInCell="1" allowOverlap="1" wp14:anchorId="027B0A61" wp14:editId="4549CE9B">
            <wp:simplePos x="0" y="0"/>
            <wp:positionH relativeFrom="column">
              <wp:posOffset>1480869</wp:posOffset>
            </wp:positionH>
            <wp:positionV relativeFrom="paragraph">
              <wp:posOffset>126414</wp:posOffset>
            </wp:positionV>
            <wp:extent cx="2204085" cy="1078230"/>
            <wp:effectExtent l="0" t="0" r="5715" b="0"/>
            <wp:wrapNone/>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204085" cy="1078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0B6DC4" w:rsidRDefault="000B6DC4" w:rsidP="000B6DC4">
      <w:pPr>
        <w:tabs>
          <w:tab w:val="left" w:pos="1956"/>
        </w:tabs>
        <w:ind w:left="567"/>
        <w:rPr>
          <w:rFonts w:asciiTheme="majorHAnsi" w:hAnsiTheme="majorHAnsi" w:cs="Times New Roman"/>
          <w:sz w:val="20"/>
          <w:szCs w:val="20"/>
        </w:rPr>
      </w:pPr>
    </w:p>
    <w:p w:rsidR="000B6DC4" w:rsidRPr="00321827" w:rsidRDefault="000B6DC4" w:rsidP="000B6DC4">
      <w:pPr>
        <w:pStyle w:val="Caption"/>
        <w:ind w:left="567"/>
      </w:pPr>
      <w:bookmarkStart w:id="28" w:name="_Ref344359006"/>
      <w:r>
        <w:t xml:space="preserve">Figure </w:t>
      </w:r>
      <w:fldSimple w:instr=" STYLEREF 1 \s ">
        <w:r w:rsidR="00FA72A8">
          <w:rPr>
            <w:noProof/>
          </w:rPr>
          <w:t>2</w:t>
        </w:r>
      </w:fldSimple>
      <w:r>
        <w:noBreakHyphen/>
      </w:r>
      <w:fldSimple w:instr=" SEQ Figure \* ARABIC \s 1 ">
        <w:r w:rsidR="00FA72A8">
          <w:rPr>
            <w:noProof/>
          </w:rPr>
          <w:t>1</w:t>
        </w:r>
      </w:fldSimple>
      <w:bookmarkEnd w:id="28"/>
      <w:r>
        <w:t> </w:t>
      </w:r>
      <w:r>
        <w:t xml:space="preserve">Here, the fact type Person drives </w:t>
      </w:r>
      <w:proofErr w:type="spellStart"/>
      <w:r>
        <w:t>CarModel</w:t>
      </w:r>
      <w:proofErr w:type="spellEnd"/>
      <w:r>
        <w:t xml:space="preserve"> is derived from two asserted fact types</w:t>
      </w:r>
    </w:p>
    <w:p w:rsidR="00D21AB0" w:rsidRDefault="00D21AB0" w:rsidP="00D5108C">
      <w:pPr>
        <w:tabs>
          <w:tab w:val="left" w:pos="1956"/>
        </w:tabs>
        <w:ind w:left="567"/>
        <w:rPr>
          <w:rFonts w:asciiTheme="majorHAnsi" w:hAnsiTheme="majorHAnsi" w:cs="Times New Roman"/>
          <w:sz w:val="20"/>
          <w:szCs w:val="20"/>
        </w:rPr>
      </w:pPr>
    </w:p>
    <w:p w:rsidR="00D21AB0" w:rsidRDefault="008D1F66" w:rsidP="008D1F66">
      <w:pPr>
        <w:ind w:left="567"/>
        <w:rPr>
          <w:rFonts w:asciiTheme="majorHAnsi" w:hAnsiTheme="majorHAnsi" w:cs="Times New Roman"/>
          <w:sz w:val="20"/>
          <w:szCs w:val="20"/>
        </w:rPr>
      </w:pPr>
      <w:r>
        <w:rPr>
          <w:rFonts w:asciiTheme="majorHAnsi" w:hAnsiTheme="majorHAnsi" w:cs="Times New Roman"/>
          <w:sz w:val="20"/>
          <w:szCs w:val="20"/>
        </w:rPr>
        <w:t xml:space="preserve">Now consider the ORM schema 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_Ref344360246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2</w:t>
      </w:r>
      <w:r w:rsidR="00FA72A8" w:rsidRPr="00FA72A8">
        <w:rPr>
          <w:rFonts w:asciiTheme="majorHAnsi" w:hAnsiTheme="majorHAnsi" w:cs="Times New Roman"/>
          <w:sz w:val="20"/>
          <w:szCs w:val="20"/>
        </w:rPr>
        <w:noBreakHyphen/>
        <w:t>2</w:t>
      </w:r>
      <w:r>
        <w:rPr>
          <w:rFonts w:asciiTheme="majorHAnsi" w:hAnsiTheme="majorHAnsi" w:cs="Times New Roman"/>
          <w:sz w:val="20"/>
          <w:szCs w:val="20"/>
        </w:rPr>
        <w:fldChar w:fldCharType="end"/>
      </w:r>
      <w:r>
        <w:rPr>
          <w:rFonts w:asciiTheme="majorHAnsi" w:hAnsiTheme="majorHAnsi" w:cs="Times New Roman"/>
          <w:sz w:val="20"/>
          <w:szCs w:val="20"/>
        </w:rPr>
        <w:t xml:space="preserve">. Here the fact type </w:t>
      </w:r>
      <w:r w:rsidRPr="008D1F66">
        <w:rPr>
          <w:rFonts w:ascii="Arial Narrow" w:hAnsi="Arial Narrow" w:cs="Times New Roman"/>
          <w:sz w:val="18"/>
          <w:szCs w:val="18"/>
        </w:rPr>
        <w:t xml:space="preserve">Person drives </w:t>
      </w:r>
      <w:proofErr w:type="spellStart"/>
      <w:r w:rsidRPr="008D1F66">
        <w:rPr>
          <w:rFonts w:ascii="Arial Narrow" w:hAnsi="Arial Narrow" w:cs="Times New Roman"/>
          <w:sz w:val="18"/>
          <w:szCs w:val="18"/>
        </w:rPr>
        <w:t>CarModel</w:t>
      </w:r>
      <w:proofErr w:type="spellEnd"/>
      <w:r>
        <w:rPr>
          <w:rFonts w:asciiTheme="majorHAnsi" w:hAnsiTheme="majorHAnsi" w:cs="Times New Roman"/>
          <w:sz w:val="20"/>
          <w:szCs w:val="20"/>
        </w:rPr>
        <w:t xml:space="preserve"> is </w:t>
      </w:r>
      <w:proofErr w:type="spellStart"/>
      <w:r>
        <w:rPr>
          <w:rFonts w:asciiTheme="majorHAnsi" w:hAnsiTheme="majorHAnsi" w:cs="Times New Roman"/>
          <w:sz w:val="20"/>
          <w:szCs w:val="20"/>
        </w:rPr>
        <w:t>semiderived</w:t>
      </w:r>
      <w:proofErr w:type="spellEnd"/>
      <w:r>
        <w:rPr>
          <w:rFonts w:asciiTheme="majorHAnsi" w:hAnsiTheme="majorHAnsi" w:cs="Times New Roman"/>
          <w:sz w:val="20"/>
          <w:szCs w:val="20"/>
        </w:rPr>
        <w:t>, as indicated by the “</w:t>
      </w:r>
      <w:r w:rsidRPr="008D1F66">
        <w:rPr>
          <w:rFonts w:asciiTheme="majorHAnsi" w:hAnsiTheme="majorHAnsi" w:cs="Times New Roman"/>
          <w:sz w:val="20"/>
          <w:szCs w:val="20"/>
          <w:vertAlign w:val="superscript"/>
        </w:rPr>
        <w:t>+</w:t>
      </w:r>
      <w:r>
        <w:rPr>
          <w:rFonts w:asciiTheme="majorHAnsi" w:hAnsiTheme="majorHAnsi" w:cs="Times New Roman"/>
          <w:sz w:val="20"/>
          <w:szCs w:val="20"/>
        </w:rPr>
        <w:t>” superscript and the use of the operator “</w:t>
      </w:r>
      <w:r w:rsidRPr="008D1F66">
        <w:rPr>
          <w:rFonts w:ascii="Arial Narrow" w:hAnsi="Arial Narrow" w:cs="Times New Roman"/>
          <w:b/>
          <w:sz w:val="18"/>
          <w:szCs w:val="18"/>
        </w:rPr>
        <w:t>if</w:t>
      </w:r>
      <w:r>
        <w:rPr>
          <w:rFonts w:asciiTheme="majorHAnsi" w:hAnsiTheme="majorHAnsi" w:cs="Times New Roman"/>
          <w:sz w:val="20"/>
          <w:szCs w:val="20"/>
        </w:rPr>
        <w:t>” instead of “</w:t>
      </w:r>
      <w:proofErr w:type="spellStart"/>
      <w:r w:rsidRPr="008D1F66">
        <w:rPr>
          <w:rFonts w:ascii="Arial Narrow" w:hAnsi="Arial Narrow" w:cs="Times New Roman"/>
          <w:b/>
          <w:sz w:val="18"/>
          <w:szCs w:val="18"/>
        </w:rPr>
        <w:t>iff</w:t>
      </w:r>
      <w:proofErr w:type="spellEnd"/>
      <w:r>
        <w:rPr>
          <w:rFonts w:asciiTheme="majorHAnsi" w:hAnsiTheme="majorHAnsi" w:cs="Times New Roman"/>
          <w:sz w:val="20"/>
          <w:szCs w:val="20"/>
        </w:rPr>
        <w:t>” in the derivation rule. If we know that a specific car is driven by a person and we know the model of that car then we may infer that that person drives that car model. However, this schema also allows us to assert that a person drives a specific car model (e.g. Terry drives a Mazda) without knowing which specific car(s) of that model is/are driven by that person.</w:t>
      </w:r>
    </w:p>
    <w:p w:rsidR="00D21AB0" w:rsidRDefault="00D21AB0" w:rsidP="00D5108C">
      <w:pPr>
        <w:tabs>
          <w:tab w:val="left" w:pos="1956"/>
        </w:tabs>
        <w:ind w:left="567"/>
        <w:rPr>
          <w:rFonts w:asciiTheme="majorHAnsi" w:hAnsiTheme="majorHAnsi" w:cs="Times New Roman"/>
          <w:sz w:val="20"/>
          <w:szCs w:val="20"/>
        </w:rPr>
      </w:pPr>
    </w:p>
    <w:p w:rsidR="00D21AB0" w:rsidRDefault="008D1F66" w:rsidP="00D5108C">
      <w:pPr>
        <w:tabs>
          <w:tab w:val="left" w:pos="1956"/>
        </w:tabs>
        <w:ind w:left="567"/>
        <w:rPr>
          <w:rFonts w:asciiTheme="majorHAnsi" w:hAnsiTheme="majorHAnsi" w:cs="Times New Roman"/>
          <w:sz w:val="20"/>
          <w:szCs w:val="20"/>
        </w:rPr>
      </w:pPr>
      <w:r w:rsidRPr="008D1F66">
        <w:rPr>
          <w:noProof/>
          <w:lang w:eastAsia="en-AU"/>
        </w:rPr>
        <w:drawing>
          <wp:anchor distT="0" distB="0" distL="114300" distR="114300" simplePos="0" relativeHeight="251829248" behindDoc="1" locked="0" layoutInCell="1" allowOverlap="1" wp14:anchorId="3B87DFF6" wp14:editId="66A7AE11">
            <wp:simplePos x="0" y="0"/>
            <wp:positionH relativeFrom="column">
              <wp:posOffset>1480820</wp:posOffset>
            </wp:positionH>
            <wp:positionV relativeFrom="paragraph">
              <wp:posOffset>6497</wp:posOffset>
            </wp:positionV>
            <wp:extent cx="2204085" cy="1096010"/>
            <wp:effectExtent l="0" t="0" r="5715" b="0"/>
            <wp:wrapNone/>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2204085" cy="10960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8D1F66" w:rsidRDefault="008D1F66" w:rsidP="008D1F66">
      <w:pPr>
        <w:tabs>
          <w:tab w:val="left" w:pos="1956"/>
        </w:tabs>
        <w:ind w:left="567"/>
        <w:rPr>
          <w:rFonts w:asciiTheme="majorHAnsi" w:hAnsiTheme="majorHAnsi" w:cs="Times New Roman"/>
          <w:sz w:val="20"/>
          <w:szCs w:val="20"/>
        </w:rPr>
      </w:pPr>
    </w:p>
    <w:p w:rsidR="008D1F66" w:rsidRPr="00321827" w:rsidRDefault="008D1F66" w:rsidP="008D1F66">
      <w:pPr>
        <w:pStyle w:val="Caption"/>
        <w:ind w:left="567"/>
      </w:pPr>
      <w:bookmarkStart w:id="29" w:name="_Ref344360246"/>
      <w:r>
        <w:t xml:space="preserve">Figure </w:t>
      </w:r>
      <w:fldSimple w:instr=" STYLEREF 1 \s ">
        <w:r w:rsidR="00FA72A8">
          <w:rPr>
            <w:noProof/>
          </w:rPr>
          <w:t>2</w:t>
        </w:r>
      </w:fldSimple>
      <w:r>
        <w:noBreakHyphen/>
      </w:r>
      <w:fldSimple w:instr=" SEQ Figure \* ARABIC \s 1 ">
        <w:r w:rsidR="00FA72A8">
          <w:rPr>
            <w:noProof/>
          </w:rPr>
          <w:t>2</w:t>
        </w:r>
      </w:fldSimple>
      <w:bookmarkEnd w:id="29"/>
      <w:r>
        <w:t> </w:t>
      </w:r>
      <w:r>
        <w:t xml:space="preserve">Here, the fact type Person drives </w:t>
      </w:r>
      <w:proofErr w:type="spellStart"/>
      <w:r>
        <w:t>CarModel</w:t>
      </w:r>
      <w:proofErr w:type="spellEnd"/>
      <w:r>
        <w:t xml:space="preserve"> is </w:t>
      </w:r>
      <w:proofErr w:type="spellStart"/>
      <w:r>
        <w:t>semiderived</w:t>
      </w:r>
      <w:proofErr w:type="spellEnd"/>
    </w:p>
    <w:p w:rsidR="008D1F66" w:rsidRDefault="008D1F66" w:rsidP="008D1F66">
      <w:pPr>
        <w:ind w:left="567"/>
        <w:rPr>
          <w:rFonts w:asciiTheme="majorHAnsi" w:hAnsiTheme="majorHAnsi" w:cs="Times New Roman"/>
          <w:sz w:val="20"/>
          <w:szCs w:val="20"/>
        </w:rPr>
      </w:pPr>
      <w:r>
        <w:rPr>
          <w:rFonts w:asciiTheme="majorHAnsi" w:hAnsiTheme="majorHAnsi" w:cs="Times New Roman"/>
          <w:sz w:val="20"/>
          <w:szCs w:val="20"/>
        </w:rPr>
        <w:lastRenderedPageBreak/>
        <w:t xml:space="preserve">While one can declare that a fact type is derived simply by entering some text in the </w:t>
      </w:r>
      <w:proofErr w:type="spellStart"/>
      <w:r w:rsidRPr="00DC5A9C">
        <w:rPr>
          <w:rFonts w:ascii="Arial Narrow" w:hAnsi="Arial Narrow" w:cs="Times New Roman"/>
          <w:sz w:val="18"/>
          <w:szCs w:val="18"/>
        </w:rPr>
        <w:t>DerivationNote</w:t>
      </w:r>
      <w:proofErr w:type="spellEnd"/>
      <w:r>
        <w:rPr>
          <w:rFonts w:asciiTheme="majorHAnsi" w:hAnsiTheme="majorHAnsi" w:cs="Times New Roman"/>
          <w:sz w:val="20"/>
          <w:szCs w:val="20"/>
        </w:rPr>
        <w:t xml:space="preserve"> property for the fact type in the ORM Model Browser, derivation notes are treated by NORMA simply as informal comments, so no code will be generated from them to enforce the derivation rules. Currently, the only way to formally declare a derivation rule in NORMA is to specify a </w:t>
      </w:r>
      <w:r w:rsidRPr="00DC5A9C">
        <w:rPr>
          <w:rFonts w:asciiTheme="majorHAnsi" w:hAnsiTheme="majorHAnsi" w:cs="Times New Roman"/>
          <w:i/>
          <w:sz w:val="20"/>
          <w:szCs w:val="20"/>
        </w:rPr>
        <w:t>derivation path</w:t>
      </w:r>
      <w:r>
        <w:rPr>
          <w:rFonts w:asciiTheme="majorHAnsi" w:hAnsiTheme="majorHAnsi" w:cs="Times New Roman"/>
          <w:sz w:val="20"/>
          <w:szCs w:val="20"/>
        </w:rPr>
        <w:t xml:space="preserve"> for it in the ORM Model Browser and then </w:t>
      </w:r>
      <w:r w:rsidRPr="008D1F66">
        <w:rPr>
          <w:rFonts w:asciiTheme="majorHAnsi" w:hAnsiTheme="majorHAnsi" w:cs="Times New Roman"/>
          <w:i/>
          <w:sz w:val="20"/>
          <w:szCs w:val="20"/>
        </w:rPr>
        <w:t>project</w:t>
      </w:r>
      <w:r>
        <w:rPr>
          <w:rFonts w:asciiTheme="majorHAnsi" w:hAnsiTheme="majorHAnsi" w:cs="Times New Roman"/>
          <w:sz w:val="20"/>
          <w:szCs w:val="20"/>
        </w:rPr>
        <w:t xml:space="preserve"> </w:t>
      </w:r>
      <w:r w:rsidR="00030090">
        <w:rPr>
          <w:rFonts w:asciiTheme="majorHAnsi" w:hAnsiTheme="majorHAnsi" w:cs="Times New Roman"/>
          <w:sz w:val="20"/>
          <w:szCs w:val="20"/>
        </w:rPr>
        <w:t xml:space="preserve">on the relevant </w:t>
      </w:r>
      <w:r>
        <w:rPr>
          <w:rFonts w:asciiTheme="majorHAnsi" w:hAnsiTheme="majorHAnsi" w:cs="Times New Roman"/>
          <w:sz w:val="20"/>
          <w:szCs w:val="20"/>
        </w:rPr>
        <w:t xml:space="preserve">role occurrences </w:t>
      </w:r>
      <w:r w:rsidR="00030090">
        <w:rPr>
          <w:rFonts w:asciiTheme="majorHAnsi" w:hAnsiTheme="majorHAnsi" w:cs="Times New Roman"/>
          <w:sz w:val="20"/>
          <w:szCs w:val="20"/>
        </w:rPr>
        <w:t>(or sometimes calculations) in the path to return the derived result.</w:t>
      </w:r>
      <w:r>
        <w:rPr>
          <w:rFonts w:asciiTheme="majorHAnsi" w:hAnsiTheme="majorHAnsi" w:cs="Times New Roman"/>
          <w:sz w:val="20"/>
          <w:szCs w:val="20"/>
        </w:rPr>
        <w:t xml:space="preserve"> The rest of this chapter discusses how to </w:t>
      </w:r>
      <w:r w:rsidRPr="00712BAF">
        <w:rPr>
          <w:rFonts w:asciiTheme="majorHAnsi" w:hAnsiTheme="majorHAnsi" w:cs="Times New Roman"/>
          <w:sz w:val="20"/>
          <w:szCs w:val="20"/>
        </w:rPr>
        <w:t xml:space="preserve">enter </w:t>
      </w:r>
      <w:r w:rsidR="00030090">
        <w:rPr>
          <w:rFonts w:asciiTheme="majorHAnsi" w:hAnsiTheme="majorHAnsi" w:cs="Times New Roman"/>
          <w:sz w:val="20"/>
          <w:szCs w:val="20"/>
        </w:rPr>
        <w:t xml:space="preserve">formal </w:t>
      </w:r>
      <w:r>
        <w:rPr>
          <w:rFonts w:asciiTheme="majorHAnsi" w:hAnsiTheme="majorHAnsi" w:cs="Times New Roman"/>
          <w:sz w:val="20"/>
          <w:szCs w:val="20"/>
        </w:rPr>
        <w:t xml:space="preserve">fact type </w:t>
      </w:r>
      <w:r w:rsidRPr="00712BAF">
        <w:rPr>
          <w:rFonts w:asciiTheme="majorHAnsi" w:hAnsiTheme="majorHAnsi" w:cs="Times New Roman"/>
          <w:sz w:val="20"/>
          <w:szCs w:val="20"/>
        </w:rPr>
        <w:t xml:space="preserve">derivation </w:t>
      </w:r>
      <w:r w:rsidR="00030090">
        <w:rPr>
          <w:rFonts w:asciiTheme="majorHAnsi" w:hAnsiTheme="majorHAnsi" w:cs="Times New Roman"/>
          <w:sz w:val="20"/>
          <w:szCs w:val="20"/>
        </w:rPr>
        <w:t>rules</w:t>
      </w:r>
      <w:r w:rsidRPr="00712BAF">
        <w:rPr>
          <w:rFonts w:asciiTheme="majorHAnsi" w:hAnsiTheme="majorHAnsi" w:cs="Times New Roman"/>
          <w:sz w:val="20"/>
          <w:szCs w:val="20"/>
        </w:rPr>
        <w:t xml:space="preserve"> </w:t>
      </w:r>
      <w:r>
        <w:rPr>
          <w:rFonts w:asciiTheme="majorHAnsi" w:hAnsiTheme="majorHAnsi" w:cs="Times New Roman"/>
          <w:sz w:val="20"/>
          <w:szCs w:val="20"/>
        </w:rPr>
        <w:t>in NORMA.</w:t>
      </w:r>
    </w:p>
    <w:p w:rsidR="008D1F66" w:rsidRDefault="008D1F66" w:rsidP="008D1F66">
      <w:pPr>
        <w:ind w:left="567"/>
        <w:rPr>
          <w:rFonts w:asciiTheme="majorHAnsi" w:hAnsiTheme="majorHAnsi" w:cs="Times New Roman"/>
          <w:sz w:val="20"/>
          <w:szCs w:val="20"/>
        </w:rPr>
      </w:pPr>
    </w:p>
    <w:p w:rsidR="008D1F66" w:rsidRDefault="008D1F66" w:rsidP="008D1F66">
      <w:pPr>
        <w:ind w:left="567"/>
        <w:rPr>
          <w:rFonts w:asciiTheme="majorHAnsi" w:hAnsiTheme="majorHAnsi" w:cs="Times New Roman"/>
          <w:sz w:val="20"/>
          <w:szCs w:val="20"/>
        </w:rPr>
      </w:pPr>
      <w:r w:rsidRPr="004B4FF1">
        <w:rPr>
          <w:rFonts w:asciiTheme="majorHAnsi" w:hAnsiTheme="majorHAnsi" w:cs="Times New Roman"/>
          <w:i/>
          <w:sz w:val="20"/>
          <w:szCs w:val="20"/>
        </w:rPr>
        <w:t xml:space="preserve">A </w:t>
      </w:r>
      <w:r>
        <w:rPr>
          <w:rFonts w:asciiTheme="majorHAnsi" w:hAnsiTheme="majorHAnsi" w:cs="Times New Roman"/>
          <w:i/>
          <w:sz w:val="20"/>
          <w:szCs w:val="20"/>
        </w:rPr>
        <w:t xml:space="preserve">fact </w:t>
      </w:r>
      <w:r w:rsidRPr="004B4FF1">
        <w:rPr>
          <w:rFonts w:asciiTheme="majorHAnsi" w:hAnsiTheme="majorHAnsi" w:cs="Times New Roman"/>
          <w:i/>
          <w:sz w:val="20"/>
          <w:szCs w:val="20"/>
        </w:rPr>
        <w:t>type’s derivation path is the path through the ORM schema, including any operators</w:t>
      </w:r>
      <w:r w:rsidR="00030090">
        <w:rPr>
          <w:rFonts w:asciiTheme="majorHAnsi" w:hAnsiTheme="majorHAnsi" w:cs="Times New Roman"/>
          <w:i/>
          <w:sz w:val="20"/>
          <w:szCs w:val="20"/>
        </w:rPr>
        <w:t xml:space="preserve">, </w:t>
      </w:r>
      <w:r w:rsidRPr="004B4FF1">
        <w:rPr>
          <w:rFonts w:asciiTheme="majorHAnsi" w:hAnsiTheme="majorHAnsi" w:cs="Times New Roman"/>
          <w:i/>
          <w:sz w:val="20"/>
          <w:szCs w:val="20"/>
        </w:rPr>
        <w:t xml:space="preserve">conditions </w:t>
      </w:r>
      <w:r w:rsidR="00030090">
        <w:rPr>
          <w:rFonts w:asciiTheme="majorHAnsi" w:hAnsiTheme="majorHAnsi" w:cs="Times New Roman"/>
          <w:i/>
          <w:sz w:val="20"/>
          <w:szCs w:val="20"/>
        </w:rPr>
        <w:t xml:space="preserve">or calculations </w:t>
      </w:r>
      <w:r w:rsidRPr="004B4FF1">
        <w:rPr>
          <w:rFonts w:asciiTheme="majorHAnsi" w:hAnsiTheme="majorHAnsi" w:cs="Times New Roman"/>
          <w:i/>
          <w:sz w:val="20"/>
          <w:szCs w:val="20"/>
        </w:rPr>
        <w:t xml:space="preserve">that apply, </w:t>
      </w:r>
      <w:r w:rsidR="006E1DC0">
        <w:rPr>
          <w:rFonts w:asciiTheme="majorHAnsi" w:hAnsiTheme="majorHAnsi" w:cs="Times New Roman"/>
          <w:i/>
          <w:sz w:val="20"/>
          <w:szCs w:val="20"/>
        </w:rPr>
        <w:t xml:space="preserve">from which the object variables in the derived or </w:t>
      </w:r>
      <w:proofErr w:type="spellStart"/>
      <w:r w:rsidR="006E1DC0">
        <w:rPr>
          <w:rFonts w:asciiTheme="majorHAnsi" w:hAnsiTheme="majorHAnsi" w:cs="Times New Roman"/>
          <w:i/>
          <w:sz w:val="20"/>
          <w:szCs w:val="20"/>
        </w:rPr>
        <w:t>semiderived</w:t>
      </w:r>
      <w:proofErr w:type="spellEnd"/>
      <w:r w:rsidRPr="004B4FF1">
        <w:rPr>
          <w:rFonts w:asciiTheme="majorHAnsi" w:hAnsiTheme="majorHAnsi" w:cs="Times New Roman"/>
          <w:i/>
          <w:sz w:val="20"/>
          <w:szCs w:val="20"/>
        </w:rPr>
        <w:t xml:space="preserve"> </w:t>
      </w:r>
      <w:r>
        <w:rPr>
          <w:rFonts w:asciiTheme="majorHAnsi" w:hAnsiTheme="majorHAnsi" w:cs="Times New Roman"/>
          <w:i/>
          <w:sz w:val="20"/>
          <w:szCs w:val="20"/>
        </w:rPr>
        <w:t xml:space="preserve">fact </w:t>
      </w:r>
      <w:r w:rsidRPr="004B4FF1">
        <w:rPr>
          <w:rFonts w:asciiTheme="majorHAnsi" w:hAnsiTheme="majorHAnsi" w:cs="Times New Roman"/>
          <w:i/>
          <w:sz w:val="20"/>
          <w:szCs w:val="20"/>
        </w:rPr>
        <w:t xml:space="preserve">type </w:t>
      </w:r>
      <w:r w:rsidR="006E1DC0">
        <w:rPr>
          <w:rFonts w:asciiTheme="majorHAnsi" w:hAnsiTheme="majorHAnsi" w:cs="Times New Roman"/>
          <w:i/>
          <w:sz w:val="20"/>
          <w:szCs w:val="20"/>
        </w:rPr>
        <w:t>may be projected</w:t>
      </w:r>
      <w:r>
        <w:rPr>
          <w:rFonts w:asciiTheme="majorHAnsi" w:hAnsiTheme="majorHAnsi" w:cs="Times New Roman"/>
          <w:sz w:val="20"/>
          <w:szCs w:val="20"/>
        </w:rPr>
        <w:t xml:space="preserve">. </w:t>
      </w:r>
      <w:r w:rsidRPr="00DC5A9C">
        <w:rPr>
          <w:rFonts w:asciiTheme="majorHAnsi" w:hAnsiTheme="majorHAnsi" w:cs="Times New Roman"/>
          <w:sz w:val="20"/>
          <w:szCs w:val="20"/>
        </w:rPr>
        <w:t xml:space="preserve">The path </w:t>
      </w:r>
      <w:r w:rsidR="006E1DC0">
        <w:rPr>
          <w:rFonts w:asciiTheme="majorHAnsi" w:hAnsiTheme="majorHAnsi" w:cs="Times New Roman"/>
          <w:sz w:val="20"/>
          <w:szCs w:val="20"/>
        </w:rPr>
        <w:t>usually</w:t>
      </w:r>
      <w:r w:rsidRPr="00DC5A9C">
        <w:rPr>
          <w:rFonts w:asciiTheme="majorHAnsi" w:hAnsiTheme="majorHAnsi" w:cs="Times New Roman"/>
          <w:sz w:val="20"/>
          <w:szCs w:val="20"/>
        </w:rPr>
        <w:t xml:space="preserve"> starts at an object type, known as the </w:t>
      </w:r>
      <w:r w:rsidRPr="004B4FF1">
        <w:rPr>
          <w:rFonts w:asciiTheme="majorHAnsi" w:hAnsiTheme="majorHAnsi" w:cs="Times New Roman"/>
          <w:i/>
          <w:sz w:val="20"/>
          <w:szCs w:val="20"/>
        </w:rPr>
        <w:t>root object type</w:t>
      </w:r>
      <w:r w:rsidRPr="00DC5A9C">
        <w:rPr>
          <w:rFonts w:asciiTheme="majorHAnsi" w:hAnsiTheme="majorHAnsi" w:cs="Times New Roman"/>
          <w:sz w:val="20"/>
          <w:szCs w:val="20"/>
        </w:rPr>
        <w:t xml:space="preserve"> for the path. With complex paths, you might need to traverse through the same role more than once, in which case we need to distinguish different occurrences of the same role. When this is not the case, the term “role” </w:t>
      </w:r>
      <w:r>
        <w:rPr>
          <w:rFonts w:asciiTheme="majorHAnsi" w:hAnsiTheme="majorHAnsi" w:cs="Times New Roman"/>
          <w:sz w:val="20"/>
          <w:szCs w:val="20"/>
        </w:rPr>
        <w:t xml:space="preserve">is often used </w:t>
      </w:r>
      <w:r w:rsidRPr="00DC5A9C">
        <w:rPr>
          <w:rFonts w:asciiTheme="majorHAnsi" w:hAnsiTheme="majorHAnsi" w:cs="Times New Roman"/>
          <w:sz w:val="20"/>
          <w:szCs w:val="20"/>
        </w:rPr>
        <w:t xml:space="preserve">informally for “role occurrence”. </w:t>
      </w:r>
    </w:p>
    <w:p w:rsidR="008D1F66" w:rsidRPr="00DC5A9C" w:rsidRDefault="008D1F66" w:rsidP="008D1F66">
      <w:pPr>
        <w:ind w:left="567"/>
        <w:rPr>
          <w:rFonts w:asciiTheme="majorHAnsi" w:hAnsiTheme="majorHAnsi" w:cs="Times New Roman"/>
          <w:sz w:val="20"/>
          <w:szCs w:val="20"/>
        </w:rPr>
      </w:pPr>
    </w:p>
    <w:p w:rsidR="00DA2203" w:rsidRPr="00DA2203" w:rsidRDefault="008D1F66" w:rsidP="00DA2203">
      <w:pPr>
        <w:tabs>
          <w:tab w:val="left" w:pos="1956"/>
        </w:tabs>
        <w:ind w:left="567"/>
        <w:rPr>
          <w:rFonts w:asciiTheme="majorHAnsi" w:hAnsiTheme="majorHAnsi" w:cs="Times New Roman"/>
          <w:sz w:val="20"/>
          <w:szCs w:val="20"/>
        </w:rPr>
      </w:pPr>
      <w:r w:rsidRPr="00DC5A9C">
        <w:rPr>
          <w:rFonts w:asciiTheme="majorHAnsi" w:hAnsiTheme="majorHAnsi" w:cs="Times New Roman"/>
          <w:sz w:val="20"/>
          <w:szCs w:val="20"/>
        </w:rPr>
        <w:t>For the</w:t>
      </w:r>
      <w:r w:rsidR="00A02462">
        <w:rPr>
          <w:rFonts w:asciiTheme="majorHAnsi" w:hAnsiTheme="majorHAnsi" w:cs="Times New Roman"/>
          <w:sz w:val="20"/>
          <w:szCs w:val="20"/>
        </w:rPr>
        <w:t xml:space="preserve"> derived</w:t>
      </w:r>
      <w:r w:rsidRPr="00DC5A9C">
        <w:rPr>
          <w:rFonts w:asciiTheme="majorHAnsi" w:hAnsiTheme="majorHAnsi" w:cs="Times New Roman"/>
          <w:sz w:val="20"/>
          <w:szCs w:val="20"/>
        </w:rPr>
        <w:t xml:space="preserve"> </w:t>
      </w:r>
      <w:r w:rsidR="006E1DC0" w:rsidRPr="006E1DC0">
        <w:rPr>
          <w:rFonts w:ascii="Arial Narrow" w:hAnsi="Arial Narrow" w:cs="Times New Roman"/>
          <w:sz w:val="18"/>
          <w:szCs w:val="18"/>
        </w:rPr>
        <w:t xml:space="preserve">Person drives </w:t>
      </w:r>
      <w:proofErr w:type="spellStart"/>
      <w:r w:rsidR="006E1DC0" w:rsidRPr="006E1DC0">
        <w:rPr>
          <w:rFonts w:ascii="Arial Narrow" w:hAnsi="Arial Narrow" w:cs="Times New Roman"/>
          <w:sz w:val="18"/>
          <w:szCs w:val="18"/>
        </w:rPr>
        <w:t>CarModel</w:t>
      </w:r>
      <w:proofErr w:type="spellEnd"/>
      <w:r w:rsidRPr="00DC5A9C">
        <w:rPr>
          <w:rFonts w:asciiTheme="majorHAnsi" w:hAnsiTheme="majorHAnsi" w:cs="Times New Roman"/>
          <w:sz w:val="20"/>
          <w:szCs w:val="20"/>
        </w:rPr>
        <w:t xml:space="preserve"> </w:t>
      </w:r>
      <w:r w:rsidR="006E1DC0">
        <w:rPr>
          <w:rFonts w:asciiTheme="majorHAnsi" w:hAnsiTheme="majorHAnsi" w:cs="Times New Roman"/>
          <w:sz w:val="20"/>
          <w:szCs w:val="20"/>
        </w:rPr>
        <w:t xml:space="preserve">fact </w:t>
      </w:r>
      <w:r w:rsidRPr="00DC5A9C">
        <w:rPr>
          <w:rFonts w:asciiTheme="majorHAnsi" w:hAnsiTheme="majorHAnsi" w:cs="Times New Roman"/>
          <w:sz w:val="20"/>
          <w:szCs w:val="20"/>
        </w:rPr>
        <w:t>type</w:t>
      </w:r>
      <w:r>
        <w:rPr>
          <w:rFonts w:asciiTheme="majorHAnsi" w:hAnsiTheme="majorHAnsi" w:cs="Times New Roman"/>
          <w:sz w:val="20"/>
          <w:szCs w:val="20"/>
        </w:rPr>
        <w:t xml:space="preserve"> in </w:t>
      </w:r>
      <w:r w:rsidR="006E1DC0">
        <w:rPr>
          <w:rFonts w:asciiTheme="majorHAnsi" w:hAnsiTheme="majorHAnsi" w:cs="Times New Roman"/>
          <w:sz w:val="20"/>
          <w:szCs w:val="20"/>
        </w:rPr>
        <w:fldChar w:fldCharType="begin"/>
      </w:r>
      <w:r w:rsidR="006E1DC0">
        <w:rPr>
          <w:rFonts w:asciiTheme="majorHAnsi" w:hAnsiTheme="majorHAnsi" w:cs="Times New Roman"/>
          <w:sz w:val="20"/>
          <w:szCs w:val="20"/>
        </w:rPr>
        <w:instrText xml:space="preserve"> REF _Ref344359006  \* MERGEFORMAT </w:instrText>
      </w:r>
      <w:r w:rsidR="006E1DC0">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2</w:t>
      </w:r>
      <w:r w:rsidR="00FA72A8" w:rsidRPr="00FA72A8">
        <w:rPr>
          <w:rFonts w:asciiTheme="majorHAnsi" w:hAnsiTheme="majorHAnsi" w:cs="Times New Roman"/>
          <w:sz w:val="20"/>
          <w:szCs w:val="20"/>
        </w:rPr>
        <w:noBreakHyphen/>
        <w:t>1</w:t>
      </w:r>
      <w:r w:rsidR="006E1DC0">
        <w:rPr>
          <w:rFonts w:asciiTheme="majorHAnsi" w:hAnsiTheme="majorHAnsi" w:cs="Times New Roman"/>
          <w:sz w:val="20"/>
          <w:szCs w:val="20"/>
        </w:rPr>
        <w:fldChar w:fldCharType="end"/>
      </w:r>
      <w:r w:rsidRPr="00DC5A9C">
        <w:rPr>
          <w:rFonts w:asciiTheme="majorHAnsi" w:hAnsiTheme="majorHAnsi" w:cs="Times New Roman"/>
          <w:sz w:val="20"/>
          <w:szCs w:val="20"/>
        </w:rPr>
        <w:t>, the derivation path start</w:t>
      </w:r>
      <w:r w:rsidR="006E1DC0">
        <w:rPr>
          <w:rFonts w:asciiTheme="majorHAnsi" w:hAnsiTheme="majorHAnsi" w:cs="Times New Roman"/>
          <w:sz w:val="20"/>
          <w:szCs w:val="20"/>
        </w:rPr>
        <w:t>s</w:t>
      </w:r>
      <w:r w:rsidRPr="00DC5A9C">
        <w:rPr>
          <w:rFonts w:asciiTheme="majorHAnsi" w:hAnsiTheme="majorHAnsi" w:cs="Times New Roman"/>
          <w:sz w:val="20"/>
          <w:szCs w:val="20"/>
        </w:rPr>
        <w:t xml:space="preserve"> at Person (the root object type for the path) </w:t>
      </w:r>
      <w:r w:rsidR="006E1DC0">
        <w:rPr>
          <w:rFonts w:asciiTheme="majorHAnsi" w:hAnsiTheme="majorHAnsi" w:cs="Times New Roman"/>
          <w:sz w:val="20"/>
          <w:szCs w:val="20"/>
        </w:rPr>
        <w:t xml:space="preserve">navigating through </w:t>
      </w:r>
      <w:r w:rsidR="006E1DC0" w:rsidRPr="006E1DC0">
        <w:rPr>
          <w:rFonts w:ascii="Arial Narrow" w:hAnsi="Arial Narrow" w:cs="Times New Roman"/>
          <w:sz w:val="18"/>
          <w:szCs w:val="18"/>
        </w:rPr>
        <w:t>Person drives Car</w:t>
      </w:r>
      <w:r w:rsidR="006E1DC0">
        <w:rPr>
          <w:rFonts w:asciiTheme="majorHAnsi" w:hAnsiTheme="majorHAnsi" w:cs="Times New Roman"/>
          <w:sz w:val="20"/>
          <w:szCs w:val="20"/>
        </w:rPr>
        <w:t xml:space="preserve"> and then </w:t>
      </w:r>
      <w:r w:rsidR="006E1DC0" w:rsidRPr="006E1DC0">
        <w:rPr>
          <w:rFonts w:ascii="Arial Narrow" w:hAnsi="Arial Narrow" w:cs="Times New Roman"/>
          <w:sz w:val="18"/>
          <w:szCs w:val="18"/>
        </w:rPr>
        <w:t xml:space="preserve">Car is of </w:t>
      </w:r>
      <w:proofErr w:type="spellStart"/>
      <w:r w:rsidR="006E1DC0" w:rsidRPr="006E1DC0">
        <w:rPr>
          <w:rFonts w:ascii="Arial Narrow" w:hAnsi="Arial Narrow" w:cs="Times New Roman"/>
          <w:sz w:val="18"/>
          <w:szCs w:val="18"/>
        </w:rPr>
        <w:t>Carmodel</w:t>
      </w:r>
      <w:proofErr w:type="spellEnd"/>
      <w:r w:rsidR="006E1DC0">
        <w:rPr>
          <w:rFonts w:asciiTheme="majorHAnsi" w:hAnsiTheme="majorHAnsi" w:cs="Times New Roman"/>
          <w:sz w:val="20"/>
          <w:szCs w:val="20"/>
        </w:rPr>
        <w:t>, performing a conceptual join on Car (i.e. on the roles played by Car).</w:t>
      </w:r>
      <w:r w:rsidRPr="00DC5A9C">
        <w:rPr>
          <w:rFonts w:asciiTheme="majorHAnsi" w:hAnsiTheme="majorHAnsi" w:cs="Times New Roman"/>
          <w:sz w:val="20"/>
          <w:szCs w:val="20"/>
        </w:rPr>
        <w:t xml:space="preserve"> You can visualize </w:t>
      </w:r>
      <w:r w:rsidR="00A02462">
        <w:rPr>
          <w:rFonts w:asciiTheme="majorHAnsi" w:hAnsiTheme="majorHAnsi" w:cs="Times New Roman"/>
          <w:sz w:val="20"/>
          <w:szCs w:val="20"/>
        </w:rPr>
        <w:t>the derivation path</w:t>
      </w:r>
      <w:r w:rsidRPr="00DC5A9C">
        <w:rPr>
          <w:rFonts w:asciiTheme="majorHAnsi" w:hAnsiTheme="majorHAnsi" w:cs="Times New Roman"/>
          <w:sz w:val="20"/>
          <w:szCs w:val="20"/>
        </w:rPr>
        <w:t xml:space="preserve"> as shown </w:t>
      </w:r>
      <w:r>
        <w:rPr>
          <w:rFonts w:asciiTheme="majorHAnsi" w:hAnsiTheme="majorHAnsi" w:cs="Times New Roman"/>
          <w:sz w:val="20"/>
          <w:szCs w:val="20"/>
        </w:rPr>
        <w:t xml:space="preserve">in </w:t>
      </w:r>
      <w:r w:rsidR="00A02462">
        <w:rPr>
          <w:rFonts w:asciiTheme="majorHAnsi" w:hAnsiTheme="majorHAnsi" w:cs="Times New Roman"/>
          <w:sz w:val="20"/>
          <w:szCs w:val="20"/>
        </w:rPr>
        <w:fldChar w:fldCharType="begin"/>
      </w:r>
      <w:r w:rsidR="00A02462">
        <w:rPr>
          <w:rFonts w:asciiTheme="majorHAnsi" w:hAnsiTheme="majorHAnsi" w:cs="Times New Roman"/>
          <w:sz w:val="20"/>
          <w:szCs w:val="20"/>
        </w:rPr>
        <w:instrText xml:space="preserve"> REF _Ref344363077  \* MERGEFORMAT </w:instrText>
      </w:r>
      <w:r w:rsidR="00A02462">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2</w:t>
      </w:r>
      <w:r w:rsidR="00FA72A8" w:rsidRPr="00FA72A8">
        <w:rPr>
          <w:rFonts w:asciiTheme="majorHAnsi" w:hAnsiTheme="majorHAnsi" w:cs="Times New Roman"/>
          <w:sz w:val="20"/>
          <w:szCs w:val="20"/>
        </w:rPr>
        <w:noBreakHyphen/>
        <w:t>3</w:t>
      </w:r>
      <w:r w:rsidR="00A02462">
        <w:rPr>
          <w:rFonts w:asciiTheme="majorHAnsi" w:hAnsiTheme="majorHAnsi" w:cs="Times New Roman"/>
          <w:sz w:val="20"/>
          <w:szCs w:val="20"/>
        </w:rPr>
        <w:fldChar w:fldCharType="end"/>
      </w:r>
      <w:r w:rsidR="00A02462">
        <w:rPr>
          <w:rFonts w:asciiTheme="majorHAnsi" w:hAnsiTheme="majorHAnsi" w:cs="Times New Roman"/>
          <w:sz w:val="20"/>
          <w:szCs w:val="20"/>
        </w:rPr>
        <w:t xml:space="preserve">, where the roles being joined are displayed with a gold fill </w:t>
      </w:r>
      <w:proofErr w:type="spellStart"/>
      <w:r w:rsidR="00A02462">
        <w:rPr>
          <w:rFonts w:asciiTheme="majorHAnsi" w:hAnsiTheme="majorHAnsi" w:cs="Times New Roman"/>
          <w:sz w:val="20"/>
          <w:szCs w:val="20"/>
        </w:rPr>
        <w:t>color</w:t>
      </w:r>
      <w:proofErr w:type="spellEnd"/>
      <w:r w:rsidR="00A02462">
        <w:rPr>
          <w:rFonts w:asciiTheme="majorHAnsi" w:hAnsiTheme="majorHAnsi" w:cs="Times New Roman"/>
          <w:sz w:val="20"/>
          <w:szCs w:val="20"/>
        </w:rPr>
        <w:t>. The derivation is completed by projecting on the roles (</w:t>
      </w:r>
      <w:proofErr w:type="spellStart"/>
      <w:r w:rsidR="00A02462">
        <w:rPr>
          <w:rFonts w:asciiTheme="majorHAnsi" w:hAnsiTheme="majorHAnsi" w:cs="Times New Roman"/>
          <w:sz w:val="20"/>
          <w:szCs w:val="20"/>
        </w:rPr>
        <w:t>colored</w:t>
      </w:r>
      <w:proofErr w:type="spellEnd"/>
      <w:r w:rsidR="00A02462">
        <w:rPr>
          <w:rFonts w:asciiTheme="majorHAnsi" w:hAnsiTheme="majorHAnsi" w:cs="Times New Roman"/>
          <w:sz w:val="20"/>
          <w:szCs w:val="20"/>
        </w:rPr>
        <w:t xml:space="preserve"> light green and blue) played by Person and </w:t>
      </w:r>
      <w:proofErr w:type="spellStart"/>
      <w:r w:rsidR="00A02462">
        <w:rPr>
          <w:rFonts w:asciiTheme="majorHAnsi" w:hAnsiTheme="majorHAnsi" w:cs="Times New Roman"/>
          <w:sz w:val="20"/>
          <w:szCs w:val="20"/>
        </w:rPr>
        <w:t>CarModel</w:t>
      </w:r>
      <w:proofErr w:type="spellEnd"/>
      <w:r w:rsidR="00A02462">
        <w:rPr>
          <w:rFonts w:asciiTheme="majorHAnsi" w:hAnsiTheme="majorHAnsi" w:cs="Times New Roman"/>
          <w:sz w:val="20"/>
          <w:szCs w:val="20"/>
        </w:rPr>
        <w:t xml:space="preserve"> in the path, and binding the roles in the derived fact type to these projected roles.</w:t>
      </w:r>
      <w:r w:rsidR="00DA2203">
        <w:rPr>
          <w:rFonts w:asciiTheme="majorHAnsi" w:hAnsiTheme="majorHAnsi" w:cs="Times New Roman"/>
          <w:sz w:val="20"/>
          <w:szCs w:val="20"/>
        </w:rPr>
        <w:t xml:space="preserve"> </w:t>
      </w:r>
      <w:r w:rsidR="00DA2203" w:rsidRPr="00DA2203">
        <w:rPr>
          <w:rFonts w:asciiTheme="majorHAnsi" w:hAnsiTheme="majorHAnsi" w:cs="Times New Roman"/>
          <w:sz w:val="20"/>
          <w:szCs w:val="20"/>
        </w:rPr>
        <w:t xml:space="preserve">This final, role binding phase is not needed when </w:t>
      </w:r>
      <w:r w:rsidR="00DA2203">
        <w:rPr>
          <w:rFonts w:asciiTheme="majorHAnsi" w:hAnsiTheme="majorHAnsi" w:cs="Times New Roman"/>
          <w:sz w:val="20"/>
          <w:szCs w:val="20"/>
        </w:rPr>
        <w:t>declaring</w:t>
      </w:r>
      <w:r w:rsidR="00DA2203" w:rsidRPr="00DA2203">
        <w:rPr>
          <w:rFonts w:asciiTheme="majorHAnsi" w:hAnsiTheme="majorHAnsi" w:cs="Times New Roman"/>
          <w:sz w:val="20"/>
          <w:szCs w:val="20"/>
        </w:rPr>
        <w:t xml:space="preserve"> subtype</w:t>
      </w:r>
      <w:r w:rsidR="00DA2203">
        <w:rPr>
          <w:rFonts w:asciiTheme="majorHAnsi" w:hAnsiTheme="majorHAnsi" w:cs="Times New Roman"/>
          <w:sz w:val="20"/>
          <w:szCs w:val="20"/>
        </w:rPr>
        <w:t xml:space="preserve"> derivation rules</w:t>
      </w:r>
      <w:r w:rsidR="00DA2203" w:rsidRPr="00DA2203">
        <w:rPr>
          <w:rFonts w:asciiTheme="majorHAnsi" w:hAnsiTheme="majorHAnsi" w:cs="Times New Roman"/>
          <w:sz w:val="20"/>
          <w:szCs w:val="20"/>
        </w:rPr>
        <w:t>.</w:t>
      </w:r>
    </w:p>
    <w:p w:rsidR="00A02462" w:rsidRDefault="00A02462" w:rsidP="00D5108C">
      <w:pPr>
        <w:tabs>
          <w:tab w:val="left" w:pos="1956"/>
        </w:tabs>
        <w:ind w:left="567"/>
        <w:rPr>
          <w:rFonts w:asciiTheme="majorHAnsi" w:hAnsiTheme="majorHAnsi" w:cs="Times New Roman"/>
          <w:sz w:val="20"/>
          <w:szCs w:val="20"/>
        </w:rPr>
      </w:pPr>
    </w:p>
    <w:p w:rsidR="00A02462" w:rsidRDefault="00DA2203" w:rsidP="00D5108C">
      <w:pPr>
        <w:tabs>
          <w:tab w:val="left" w:pos="1956"/>
        </w:tabs>
        <w:ind w:left="567"/>
        <w:rPr>
          <w:rFonts w:asciiTheme="majorHAnsi" w:hAnsiTheme="majorHAnsi" w:cs="Times New Roman"/>
          <w:sz w:val="20"/>
          <w:szCs w:val="20"/>
        </w:rPr>
      </w:pPr>
      <w:r w:rsidRPr="00282E44">
        <w:rPr>
          <w:noProof/>
          <w:lang w:eastAsia="en-AU"/>
        </w:rPr>
        <w:drawing>
          <wp:anchor distT="0" distB="0" distL="114300" distR="114300" simplePos="0" relativeHeight="251830272" behindDoc="1" locked="0" layoutInCell="1" allowOverlap="1" wp14:anchorId="49CDA9E0" wp14:editId="71FADF32">
            <wp:simplePos x="0" y="0"/>
            <wp:positionH relativeFrom="column">
              <wp:posOffset>1972310</wp:posOffset>
            </wp:positionH>
            <wp:positionV relativeFrom="paragraph">
              <wp:posOffset>40787</wp:posOffset>
            </wp:positionV>
            <wp:extent cx="1477010" cy="1852295"/>
            <wp:effectExtent l="0" t="0" r="0" b="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1477010" cy="1852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2462" w:rsidRDefault="00A02462" w:rsidP="00D5108C">
      <w:pPr>
        <w:tabs>
          <w:tab w:val="left" w:pos="1956"/>
        </w:tabs>
        <w:ind w:left="567"/>
        <w:rPr>
          <w:rFonts w:asciiTheme="majorHAnsi" w:hAnsiTheme="majorHAnsi" w:cs="Times New Roman"/>
          <w:sz w:val="20"/>
          <w:szCs w:val="20"/>
        </w:rPr>
      </w:pPr>
    </w:p>
    <w:p w:rsidR="00A02462" w:rsidRDefault="00A02462" w:rsidP="00D5108C">
      <w:pPr>
        <w:tabs>
          <w:tab w:val="left" w:pos="1956"/>
        </w:tabs>
        <w:ind w:left="567"/>
        <w:rPr>
          <w:rFonts w:asciiTheme="majorHAnsi" w:hAnsiTheme="majorHAnsi" w:cs="Times New Roman"/>
          <w:sz w:val="20"/>
          <w:szCs w:val="20"/>
        </w:rPr>
      </w:pPr>
    </w:p>
    <w:p w:rsidR="00A02462" w:rsidRDefault="00A02462" w:rsidP="00D5108C">
      <w:pPr>
        <w:tabs>
          <w:tab w:val="left" w:pos="1956"/>
        </w:tabs>
        <w:ind w:left="567"/>
        <w:rPr>
          <w:rFonts w:asciiTheme="majorHAnsi" w:hAnsiTheme="majorHAnsi" w:cs="Times New Roman"/>
          <w:sz w:val="20"/>
          <w:szCs w:val="20"/>
        </w:rPr>
      </w:pPr>
    </w:p>
    <w:p w:rsidR="00A02462" w:rsidRDefault="00A02462" w:rsidP="00D5108C">
      <w:pPr>
        <w:tabs>
          <w:tab w:val="left" w:pos="1956"/>
        </w:tabs>
        <w:ind w:left="567"/>
        <w:rPr>
          <w:rFonts w:asciiTheme="majorHAnsi" w:hAnsiTheme="majorHAnsi" w:cs="Times New Roman"/>
          <w:sz w:val="20"/>
          <w:szCs w:val="20"/>
        </w:rPr>
      </w:pPr>
    </w:p>
    <w:p w:rsidR="00A02462" w:rsidRDefault="00A02462" w:rsidP="00D5108C">
      <w:pPr>
        <w:tabs>
          <w:tab w:val="left" w:pos="1956"/>
        </w:tabs>
        <w:ind w:left="567"/>
        <w:rPr>
          <w:rFonts w:asciiTheme="majorHAnsi" w:hAnsiTheme="majorHAnsi" w:cs="Times New Roman"/>
          <w:sz w:val="20"/>
          <w:szCs w:val="20"/>
        </w:rPr>
      </w:pPr>
    </w:p>
    <w:p w:rsidR="00A02462" w:rsidRDefault="00A02462" w:rsidP="00D5108C">
      <w:pPr>
        <w:tabs>
          <w:tab w:val="left" w:pos="1956"/>
        </w:tabs>
        <w:ind w:left="567"/>
        <w:rPr>
          <w:rFonts w:asciiTheme="majorHAnsi" w:hAnsiTheme="majorHAnsi" w:cs="Times New Roman"/>
          <w:sz w:val="20"/>
          <w:szCs w:val="20"/>
        </w:rPr>
      </w:pPr>
    </w:p>
    <w:p w:rsidR="00A02462" w:rsidRDefault="00A02462" w:rsidP="00D5108C">
      <w:pPr>
        <w:tabs>
          <w:tab w:val="left" w:pos="1956"/>
        </w:tabs>
        <w:ind w:left="567"/>
        <w:rPr>
          <w:rFonts w:asciiTheme="majorHAnsi" w:hAnsiTheme="majorHAnsi" w:cs="Times New Roman"/>
          <w:sz w:val="20"/>
          <w:szCs w:val="20"/>
        </w:rPr>
      </w:pPr>
    </w:p>
    <w:p w:rsidR="00A02462" w:rsidRDefault="00A02462" w:rsidP="00D5108C">
      <w:pPr>
        <w:tabs>
          <w:tab w:val="left" w:pos="1956"/>
        </w:tabs>
        <w:ind w:left="567"/>
        <w:rPr>
          <w:rFonts w:asciiTheme="majorHAnsi" w:hAnsiTheme="majorHAnsi" w:cs="Times New Roman"/>
          <w:sz w:val="20"/>
          <w:szCs w:val="20"/>
        </w:rPr>
      </w:pPr>
    </w:p>
    <w:p w:rsidR="00A02462" w:rsidRDefault="00A02462"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282E44" w:rsidRDefault="00A02462" w:rsidP="00A02462">
      <w:pPr>
        <w:pStyle w:val="Caption"/>
        <w:ind w:left="567"/>
        <w:rPr>
          <w:rFonts w:asciiTheme="majorHAnsi" w:hAnsiTheme="majorHAnsi" w:cs="Times New Roman"/>
          <w:sz w:val="20"/>
          <w:szCs w:val="20"/>
        </w:rPr>
      </w:pPr>
      <w:bookmarkStart w:id="30" w:name="_Ref344363077"/>
      <w:r>
        <w:t xml:space="preserve">Figure </w:t>
      </w:r>
      <w:fldSimple w:instr=" STYLEREF 1 \s ">
        <w:r w:rsidR="00FA72A8">
          <w:rPr>
            <w:noProof/>
          </w:rPr>
          <w:t>2</w:t>
        </w:r>
      </w:fldSimple>
      <w:r>
        <w:noBreakHyphen/>
      </w:r>
      <w:fldSimple w:instr=" SEQ Figure \* ARABIC \s 1 ">
        <w:r w:rsidR="00FA72A8">
          <w:rPr>
            <w:noProof/>
          </w:rPr>
          <w:t>3</w:t>
        </w:r>
      </w:fldSimple>
      <w:bookmarkEnd w:id="30"/>
      <w:r>
        <w:t> </w:t>
      </w:r>
      <w:r>
        <w:t>Roles in the derived fact type are bound to the roles projected from the derivation path</w:t>
      </w:r>
    </w:p>
    <w:p w:rsidR="00282E44" w:rsidRDefault="00282E44" w:rsidP="00D5108C">
      <w:pPr>
        <w:tabs>
          <w:tab w:val="left" w:pos="1956"/>
        </w:tabs>
        <w:ind w:left="567"/>
        <w:rPr>
          <w:rFonts w:asciiTheme="majorHAnsi" w:hAnsiTheme="majorHAnsi" w:cs="Times New Roman"/>
          <w:sz w:val="20"/>
          <w:szCs w:val="20"/>
        </w:rPr>
      </w:pPr>
    </w:p>
    <w:p w:rsidR="00282E44" w:rsidRDefault="00A02462"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31296" behindDoc="0" locked="0" layoutInCell="1" allowOverlap="1" wp14:anchorId="405185CA" wp14:editId="12865D31">
            <wp:simplePos x="0" y="0"/>
            <wp:positionH relativeFrom="column">
              <wp:posOffset>2922905</wp:posOffset>
            </wp:positionH>
            <wp:positionV relativeFrom="paragraph">
              <wp:posOffset>49530</wp:posOffset>
            </wp:positionV>
            <wp:extent cx="2247900" cy="1394460"/>
            <wp:effectExtent l="0" t="0" r="0" b="0"/>
            <wp:wrapSquare wrapText="bothSides"/>
            <wp:docPr id="370" name="Picture 3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extLst>
                        <a:ext uri="{28A0092B-C50C-407E-A947-70E740481C1C}">
                          <a14:useLocalDpi xmlns:a14="http://schemas.microsoft.com/office/drawing/2010/main" val="0"/>
                        </a:ext>
                      </a:extLst>
                    </a:blip>
                    <a:stretch>
                      <a:fillRect/>
                    </a:stretch>
                  </pic:blipFill>
                  <pic:spPr>
                    <a:xfrm>
                      <a:off x="0" y="0"/>
                      <a:ext cx="2247900" cy="1394460"/>
                    </a:xfrm>
                    <a:prstGeom prst="rect">
                      <a:avLst/>
                    </a:prstGeom>
                  </pic:spPr>
                </pic:pic>
              </a:graphicData>
            </a:graphic>
            <wp14:sizeRelH relativeFrom="page">
              <wp14:pctWidth>0</wp14:pctWidth>
            </wp14:sizeRelH>
            <wp14:sizeRelV relativeFrom="page">
              <wp14:pctHeight>0</wp14:pctHeight>
            </wp14:sizeRelV>
          </wp:anchor>
        </w:drawing>
      </w:r>
      <w:r w:rsidRPr="00DC5A9C">
        <w:rPr>
          <w:rFonts w:asciiTheme="majorHAnsi" w:hAnsiTheme="majorHAnsi" w:cs="Times New Roman"/>
          <w:sz w:val="20"/>
          <w:szCs w:val="20"/>
        </w:rPr>
        <w:t>For the</w:t>
      </w:r>
      <w:r>
        <w:rPr>
          <w:rFonts w:asciiTheme="majorHAnsi" w:hAnsiTheme="majorHAnsi" w:cs="Times New Roman"/>
          <w:sz w:val="20"/>
          <w:szCs w:val="20"/>
        </w:rPr>
        <w:t xml:space="preserve"> </w:t>
      </w:r>
      <w:proofErr w:type="spellStart"/>
      <w:r>
        <w:rPr>
          <w:rFonts w:asciiTheme="majorHAnsi" w:hAnsiTheme="majorHAnsi" w:cs="Times New Roman"/>
          <w:sz w:val="20"/>
          <w:szCs w:val="20"/>
        </w:rPr>
        <w:t>semiderived</w:t>
      </w:r>
      <w:proofErr w:type="spellEnd"/>
      <w:r w:rsidRPr="00DC5A9C">
        <w:rPr>
          <w:rFonts w:asciiTheme="majorHAnsi" w:hAnsiTheme="majorHAnsi" w:cs="Times New Roman"/>
          <w:sz w:val="20"/>
          <w:szCs w:val="20"/>
        </w:rPr>
        <w:t xml:space="preserve"> </w:t>
      </w:r>
      <w:r w:rsidRPr="006E1DC0">
        <w:rPr>
          <w:rFonts w:ascii="Arial Narrow" w:hAnsi="Arial Narrow" w:cs="Times New Roman"/>
          <w:sz w:val="18"/>
          <w:szCs w:val="18"/>
        </w:rPr>
        <w:t xml:space="preserve">Person drives </w:t>
      </w:r>
      <w:proofErr w:type="spellStart"/>
      <w:r w:rsidRPr="006E1DC0">
        <w:rPr>
          <w:rFonts w:ascii="Arial Narrow" w:hAnsi="Arial Narrow" w:cs="Times New Roman"/>
          <w:sz w:val="18"/>
          <w:szCs w:val="18"/>
        </w:rPr>
        <w:t>CarModel</w:t>
      </w:r>
      <w:proofErr w:type="spellEnd"/>
      <w:r w:rsidRPr="00DC5A9C">
        <w:rPr>
          <w:rFonts w:asciiTheme="majorHAnsi" w:hAnsiTheme="majorHAnsi" w:cs="Times New Roman"/>
          <w:sz w:val="20"/>
          <w:szCs w:val="20"/>
        </w:rPr>
        <w:t xml:space="preserve"> </w:t>
      </w:r>
      <w:r>
        <w:rPr>
          <w:rFonts w:asciiTheme="majorHAnsi" w:hAnsiTheme="majorHAnsi" w:cs="Times New Roman"/>
          <w:sz w:val="20"/>
          <w:szCs w:val="20"/>
        </w:rPr>
        <w:t xml:space="preserve">fact </w:t>
      </w:r>
      <w:r w:rsidRPr="00DC5A9C">
        <w:rPr>
          <w:rFonts w:asciiTheme="majorHAnsi" w:hAnsiTheme="majorHAnsi" w:cs="Times New Roman"/>
          <w:sz w:val="20"/>
          <w:szCs w:val="20"/>
        </w:rPr>
        <w:t>type</w:t>
      </w:r>
      <w:r>
        <w:rPr>
          <w:rFonts w:asciiTheme="majorHAnsi" w:hAnsiTheme="majorHAnsi" w:cs="Times New Roman"/>
          <w:sz w:val="20"/>
          <w:szCs w:val="20"/>
        </w:rPr>
        <w:t xml:space="preserve"> 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_Ref344360246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2</w:t>
      </w:r>
      <w:r w:rsidR="00FA72A8" w:rsidRPr="00FA72A8">
        <w:rPr>
          <w:rFonts w:asciiTheme="majorHAnsi" w:hAnsiTheme="majorHAnsi" w:cs="Times New Roman"/>
          <w:sz w:val="20"/>
          <w:szCs w:val="20"/>
        </w:rPr>
        <w:noBreakHyphen/>
        <w:t>2</w:t>
      </w:r>
      <w:r>
        <w:rPr>
          <w:rFonts w:asciiTheme="majorHAnsi" w:hAnsiTheme="majorHAnsi" w:cs="Times New Roman"/>
          <w:sz w:val="20"/>
          <w:szCs w:val="20"/>
        </w:rPr>
        <w:fldChar w:fldCharType="end"/>
      </w:r>
      <w:r w:rsidRPr="00DC5A9C">
        <w:rPr>
          <w:rFonts w:asciiTheme="majorHAnsi" w:hAnsiTheme="majorHAnsi" w:cs="Times New Roman"/>
          <w:sz w:val="20"/>
          <w:szCs w:val="20"/>
        </w:rPr>
        <w:t>, the derivation path</w:t>
      </w:r>
      <w:r>
        <w:rPr>
          <w:rFonts w:asciiTheme="majorHAnsi" w:hAnsiTheme="majorHAnsi" w:cs="Times New Roman"/>
          <w:sz w:val="20"/>
          <w:szCs w:val="20"/>
        </w:rPr>
        <w:t xml:space="preserve"> and projection are the same as that for the fully derived fact type example just discussed. However, the </w:t>
      </w:r>
      <w:r w:rsidRPr="00A02462">
        <w:rPr>
          <w:rFonts w:ascii="Arial Narrow" w:hAnsi="Arial Narrow" w:cs="Times New Roman"/>
          <w:sz w:val="18"/>
          <w:szCs w:val="18"/>
        </w:rPr>
        <w:t>Completeness</w:t>
      </w:r>
      <w:r>
        <w:rPr>
          <w:rFonts w:asciiTheme="majorHAnsi" w:hAnsiTheme="majorHAnsi" w:cs="Times New Roman"/>
          <w:sz w:val="20"/>
          <w:szCs w:val="20"/>
        </w:rPr>
        <w:t xml:space="preserve"> property of the derivation path is set to </w:t>
      </w:r>
      <w:r w:rsidRPr="00A02462">
        <w:rPr>
          <w:rFonts w:ascii="Arial Narrow" w:hAnsi="Arial Narrow" w:cs="Times New Roman"/>
          <w:sz w:val="18"/>
          <w:szCs w:val="18"/>
        </w:rPr>
        <w:t>Partially Derived</w:t>
      </w:r>
      <w:r>
        <w:rPr>
          <w:rFonts w:asciiTheme="majorHAnsi" w:hAnsiTheme="majorHAnsi" w:cs="Times New Roman"/>
          <w:sz w:val="20"/>
          <w:szCs w:val="20"/>
        </w:rPr>
        <w:t xml:space="preserve"> instead of </w:t>
      </w:r>
      <w:r w:rsidRPr="00A02462">
        <w:rPr>
          <w:rFonts w:ascii="Arial Narrow" w:hAnsi="Arial Narrow" w:cs="Times New Roman"/>
          <w:sz w:val="18"/>
          <w:szCs w:val="18"/>
        </w:rPr>
        <w:t>Fully Derived</w:t>
      </w:r>
      <w:r>
        <w:rPr>
          <w:rFonts w:asciiTheme="majorHAnsi" w:hAnsiTheme="majorHAnsi" w:cs="Times New Roman"/>
          <w:sz w:val="20"/>
          <w:szCs w:val="20"/>
        </w:rPr>
        <w:t>.</w:t>
      </w:r>
    </w:p>
    <w:p w:rsidR="00282E44" w:rsidRDefault="00282E44" w:rsidP="00D5108C">
      <w:pPr>
        <w:tabs>
          <w:tab w:val="left" w:pos="1956"/>
        </w:tabs>
        <w:ind w:left="567"/>
        <w:rPr>
          <w:rFonts w:asciiTheme="majorHAnsi" w:hAnsiTheme="majorHAnsi" w:cs="Times New Roman"/>
          <w:sz w:val="20"/>
          <w:szCs w:val="20"/>
        </w:rPr>
      </w:pPr>
    </w:p>
    <w:p w:rsidR="006A2F13" w:rsidRDefault="006A2F13" w:rsidP="00D5108C">
      <w:pPr>
        <w:tabs>
          <w:tab w:val="left" w:pos="1956"/>
        </w:tabs>
        <w:ind w:left="567"/>
        <w:rPr>
          <w:rFonts w:asciiTheme="majorHAnsi" w:hAnsiTheme="majorHAnsi" w:cs="Times New Roman"/>
          <w:sz w:val="20"/>
          <w:szCs w:val="20"/>
        </w:rPr>
      </w:pPr>
    </w:p>
    <w:p w:rsidR="006A2F13" w:rsidRDefault="006A2F13" w:rsidP="00D5108C">
      <w:pPr>
        <w:tabs>
          <w:tab w:val="left" w:pos="1956"/>
        </w:tabs>
        <w:ind w:left="567"/>
        <w:rPr>
          <w:rFonts w:asciiTheme="majorHAnsi" w:hAnsiTheme="majorHAnsi" w:cs="Times New Roman"/>
          <w:sz w:val="20"/>
          <w:szCs w:val="20"/>
        </w:rPr>
      </w:pPr>
    </w:p>
    <w:p w:rsidR="006A2F13" w:rsidRDefault="006A2F13" w:rsidP="00D5108C">
      <w:pPr>
        <w:tabs>
          <w:tab w:val="left" w:pos="1956"/>
        </w:tabs>
        <w:ind w:left="567"/>
        <w:rPr>
          <w:rFonts w:asciiTheme="majorHAnsi" w:hAnsiTheme="majorHAnsi" w:cs="Times New Roman"/>
          <w:sz w:val="20"/>
          <w:szCs w:val="20"/>
        </w:rPr>
      </w:pPr>
    </w:p>
    <w:p w:rsidR="006A2F13" w:rsidRDefault="006A2F13" w:rsidP="006A2F13">
      <w:pPr>
        <w:ind w:left="567"/>
        <w:rPr>
          <w:rFonts w:asciiTheme="majorHAnsi" w:hAnsiTheme="majorHAnsi" w:cs="Times New Roman"/>
          <w:sz w:val="20"/>
          <w:szCs w:val="20"/>
        </w:rPr>
      </w:pPr>
      <w:r w:rsidRPr="00933714">
        <w:rPr>
          <w:rFonts w:asciiTheme="majorHAnsi" w:hAnsiTheme="majorHAnsi" w:cs="Times New Roman"/>
          <w:sz w:val="20"/>
          <w:szCs w:val="20"/>
        </w:rPr>
        <w:lastRenderedPageBreak/>
        <w:t xml:space="preserve">The remaining sections </w:t>
      </w:r>
      <w:r>
        <w:rPr>
          <w:rFonts w:asciiTheme="majorHAnsi" w:hAnsiTheme="majorHAnsi" w:cs="Times New Roman"/>
          <w:sz w:val="20"/>
          <w:szCs w:val="20"/>
        </w:rPr>
        <w:t xml:space="preserve">of this chapter discuss several examples of how to add derivation rules for derived and </w:t>
      </w:r>
      <w:proofErr w:type="spellStart"/>
      <w:r>
        <w:rPr>
          <w:rFonts w:asciiTheme="majorHAnsi" w:hAnsiTheme="majorHAnsi" w:cs="Times New Roman"/>
          <w:sz w:val="20"/>
          <w:szCs w:val="20"/>
        </w:rPr>
        <w:t>semiderived</w:t>
      </w:r>
      <w:proofErr w:type="spellEnd"/>
      <w:r>
        <w:rPr>
          <w:rFonts w:asciiTheme="majorHAnsi" w:hAnsiTheme="majorHAnsi" w:cs="Times New Roman"/>
          <w:sz w:val="20"/>
          <w:szCs w:val="20"/>
        </w:rPr>
        <w:t xml:space="preserve"> fact types using NORMA. The completed ORM schemas for these examples are available in the following NORMA files, listed by section number. You may work through the examples interactively with NORMA by first deleting the Derivation Path, and then following the step-by-step procedure outlined in the section for the relevant example. </w:t>
      </w:r>
    </w:p>
    <w:p w:rsidR="006A2F13" w:rsidRDefault="006A2F13" w:rsidP="006A2F13">
      <w:pPr>
        <w:ind w:left="567"/>
        <w:rPr>
          <w:rFonts w:asciiTheme="majorHAnsi" w:hAnsiTheme="majorHAnsi" w:cs="Times New Roman"/>
          <w:sz w:val="20"/>
          <w:szCs w:val="20"/>
        </w:rPr>
      </w:pPr>
    </w:p>
    <w:p w:rsidR="006A2F13" w:rsidRDefault="006A2F13" w:rsidP="006A2F13">
      <w:pPr>
        <w:ind w:left="567"/>
        <w:rPr>
          <w:rFonts w:asciiTheme="majorHAnsi" w:hAnsiTheme="majorHAnsi" w:cs="Times New Roman"/>
          <w:sz w:val="20"/>
          <w:szCs w:val="20"/>
        </w:rPr>
      </w:pPr>
      <w:r>
        <w:rPr>
          <w:rFonts w:asciiTheme="majorHAnsi" w:hAnsiTheme="majorHAnsi" w:cs="Times New Roman"/>
          <w:sz w:val="20"/>
          <w:szCs w:val="20"/>
        </w:rPr>
        <w:t xml:space="preserve">To remove the derivation path for a subtype, right-click the </w:t>
      </w:r>
      <w:r w:rsidR="003B5B5C">
        <w:rPr>
          <w:rFonts w:asciiTheme="majorHAnsi" w:hAnsiTheme="majorHAnsi" w:cs="Times New Roman"/>
          <w:sz w:val="20"/>
          <w:szCs w:val="20"/>
        </w:rPr>
        <w:t xml:space="preserve">fact </w:t>
      </w:r>
      <w:r>
        <w:rPr>
          <w:rFonts w:asciiTheme="majorHAnsi" w:hAnsiTheme="majorHAnsi" w:cs="Times New Roman"/>
          <w:sz w:val="20"/>
          <w:szCs w:val="20"/>
        </w:rPr>
        <w:t xml:space="preserve">type shape in the Document window, choose </w:t>
      </w:r>
      <w:r w:rsidRPr="008B4E99">
        <w:rPr>
          <w:rFonts w:ascii="Arial Narrow" w:hAnsi="Arial Narrow" w:cs="Times New Roman"/>
          <w:sz w:val="18"/>
          <w:szCs w:val="18"/>
        </w:rPr>
        <w:t>Select in Model Browser</w:t>
      </w:r>
      <w:r>
        <w:rPr>
          <w:rFonts w:asciiTheme="majorHAnsi" w:hAnsiTheme="majorHAnsi" w:cs="Times New Roman"/>
          <w:sz w:val="20"/>
          <w:szCs w:val="20"/>
        </w:rPr>
        <w:t xml:space="preserve"> form its context menu, then select the Derivation Path header for that </w:t>
      </w:r>
      <w:r w:rsidR="003B5B5C">
        <w:rPr>
          <w:rFonts w:asciiTheme="majorHAnsi" w:hAnsiTheme="majorHAnsi" w:cs="Times New Roman"/>
          <w:sz w:val="20"/>
          <w:szCs w:val="20"/>
        </w:rPr>
        <w:t xml:space="preserve">fact </w:t>
      </w:r>
      <w:r>
        <w:rPr>
          <w:rFonts w:asciiTheme="majorHAnsi" w:hAnsiTheme="majorHAnsi" w:cs="Times New Roman"/>
          <w:sz w:val="20"/>
          <w:szCs w:val="20"/>
        </w:rPr>
        <w:t xml:space="preserve">type in the Model Browser and press the delete key (or right-click the derivation path header and choose </w:t>
      </w:r>
      <w:r w:rsidRPr="008D70DF">
        <w:rPr>
          <w:rFonts w:ascii="Arial Narrow" w:hAnsi="Arial Narrow" w:cs="Times New Roman"/>
          <w:sz w:val="18"/>
          <w:szCs w:val="18"/>
        </w:rPr>
        <w:t xml:space="preserve">Delete </w:t>
      </w:r>
      <w:r>
        <w:rPr>
          <w:rFonts w:ascii="Arial Narrow" w:hAnsi="Arial Narrow" w:cs="Times New Roman"/>
          <w:sz w:val="18"/>
          <w:szCs w:val="18"/>
        </w:rPr>
        <w:t>F</w:t>
      </w:r>
      <w:r w:rsidRPr="008D70DF">
        <w:rPr>
          <w:rFonts w:ascii="Arial Narrow" w:hAnsi="Arial Narrow" w:cs="Times New Roman"/>
          <w:sz w:val="18"/>
          <w:szCs w:val="18"/>
        </w:rPr>
        <w:t>rom Model</w:t>
      </w:r>
      <w:r>
        <w:rPr>
          <w:rFonts w:asciiTheme="majorHAnsi" w:hAnsiTheme="majorHAnsi" w:cs="Times New Roman"/>
          <w:sz w:val="20"/>
          <w:szCs w:val="20"/>
        </w:rPr>
        <w:t>).</w:t>
      </w:r>
    </w:p>
    <w:p w:rsidR="006A2F13" w:rsidRDefault="006A2F13" w:rsidP="006A2F13">
      <w:pPr>
        <w:ind w:left="567"/>
        <w:rPr>
          <w:rFonts w:asciiTheme="majorHAnsi" w:hAnsiTheme="majorHAnsi" w:cs="Times New Roman"/>
          <w:sz w:val="20"/>
          <w:szCs w:val="20"/>
        </w:rPr>
      </w:pPr>
    </w:p>
    <w:tbl>
      <w:tblPr>
        <w:tblStyle w:val="TableGrid"/>
        <w:tblW w:w="0" w:type="auto"/>
        <w:tblInd w:w="675" w:type="dxa"/>
        <w:tblLook w:val="04A0" w:firstRow="1" w:lastRow="0" w:firstColumn="1" w:lastColumn="0" w:noHBand="0" w:noVBand="1"/>
      </w:tblPr>
      <w:tblGrid>
        <w:gridCol w:w="851"/>
        <w:gridCol w:w="3827"/>
      </w:tblGrid>
      <w:tr w:rsidR="006A2F13" w:rsidTr="007F30D3">
        <w:tc>
          <w:tcPr>
            <w:tcW w:w="851" w:type="dxa"/>
            <w:shd w:val="clear" w:color="auto" w:fill="B8CCE4" w:themeFill="accent1" w:themeFillTint="66"/>
          </w:tcPr>
          <w:p w:rsidR="006A2F13" w:rsidRPr="0043049D" w:rsidRDefault="006A2F13" w:rsidP="002E0C3B">
            <w:pPr>
              <w:spacing w:before="40" w:after="40"/>
              <w:jc w:val="center"/>
              <w:rPr>
                <w:rFonts w:asciiTheme="majorHAnsi" w:hAnsiTheme="majorHAnsi" w:cs="Times New Roman"/>
                <w:i/>
                <w:sz w:val="18"/>
                <w:szCs w:val="18"/>
              </w:rPr>
            </w:pPr>
            <w:r w:rsidRPr="0043049D">
              <w:rPr>
                <w:rFonts w:asciiTheme="majorHAnsi" w:hAnsiTheme="majorHAnsi" w:cs="Times New Roman"/>
                <w:i/>
                <w:sz w:val="18"/>
                <w:szCs w:val="18"/>
              </w:rPr>
              <w:t xml:space="preserve">Section </w:t>
            </w:r>
          </w:p>
        </w:tc>
        <w:tc>
          <w:tcPr>
            <w:tcW w:w="3827" w:type="dxa"/>
            <w:shd w:val="clear" w:color="auto" w:fill="B8CCE4" w:themeFill="accent1" w:themeFillTint="66"/>
          </w:tcPr>
          <w:p w:rsidR="006A2F13" w:rsidRPr="0043049D" w:rsidRDefault="006A2F13" w:rsidP="002E0C3B">
            <w:pPr>
              <w:spacing w:before="40" w:after="40"/>
              <w:jc w:val="center"/>
              <w:rPr>
                <w:rFonts w:asciiTheme="majorHAnsi" w:hAnsiTheme="majorHAnsi" w:cs="Times New Roman"/>
                <w:i/>
                <w:sz w:val="18"/>
                <w:szCs w:val="18"/>
              </w:rPr>
            </w:pPr>
            <w:r w:rsidRPr="0043049D">
              <w:rPr>
                <w:rFonts w:asciiTheme="majorHAnsi" w:hAnsiTheme="majorHAnsi" w:cs="Times New Roman"/>
                <w:i/>
                <w:sz w:val="18"/>
                <w:szCs w:val="18"/>
              </w:rPr>
              <w:t>NORMA file</w:t>
            </w:r>
          </w:p>
        </w:tc>
      </w:tr>
      <w:tr w:rsidR="006A2F13" w:rsidTr="007F30D3">
        <w:tc>
          <w:tcPr>
            <w:tcW w:w="851" w:type="dxa"/>
          </w:tcPr>
          <w:p w:rsidR="006A2F13" w:rsidRDefault="006A2F13" w:rsidP="006A2F13">
            <w:pPr>
              <w:rPr>
                <w:rFonts w:asciiTheme="majorHAnsi" w:hAnsiTheme="majorHAnsi" w:cs="Times New Roman"/>
                <w:sz w:val="18"/>
                <w:szCs w:val="18"/>
              </w:rPr>
            </w:pPr>
            <w:r>
              <w:rPr>
                <w:rFonts w:asciiTheme="majorHAnsi" w:hAnsiTheme="majorHAnsi" w:cs="Times New Roman"/>
                <w:sz w:val="18"/>
                <w:szCs w:val="18"/>
              </w:rPr>
              <w:t>2.2</w:t>
            </w:r>
          </w:p>
          <w:p w:rsidR="006A2F13" w:rsidRDefault="006A2F13" w:rsidP="006A2F13">
            <w:pPr>
              <w:rPr>
                <w:rFonts w:asciiTheme="majorHAnsi" w:hAnsiTheme="majorHAnsi" w:cs="Times New Roman"/>
                <w:sz w:val="18"/>
                <w:szCs w:val="18"/>
              </w:rPr>
            </w:pPr>
            <w:r>
              <w:rPr>
                <w:rFonts w:asciiTheme="majorHAnsi" w:hAnsiTheme="majorHAnsi" w:cs="Times New Roman"/>
                <w:sz w:val="18"/>
                <w:szCs w:val="18"/>
              </w:rPr>
              <w:t>2.3</w:t>
            </w:r>
          </w:p>
          <w:p w:rsidR="006A2F13" w:rsidRDefault="006A2F13" w:rsidP="006A2F13">
            <w:pPr>
              <w:rPr>
                <w:rFonts w:asciiTheme="majorHAnsi" w:hAnsiTheme="majorHAnsi" w:cs="Times New Roman"/>
                <w:sz w:val="18"/>
                <w:szCs w:val="18"/>
              </w:rPr>
            </w:pPr>
            <w:r>
              <w:rPr>
                <w:rFonts w:asciiTheme="majorHAnsi" w:hAnsiTheme="majorHAnsi" w:cs="Times New Roman"/>
                <w:sz w:val="18"/>
                <w:szCs w:val="18"/>
              </w:rPr>
              <w:t>2.4</w:t>
            </w:r>
          </w:p>
          <w:p w:rsidR="006A2F13" w:rsidRDefault="006A2F13" w:rsidP="006A2F13">
            <w:pPr>
              <w:rPr>
                <w:rFonts w:asciiTheme="majorHAnsi" w:hAnsiTheme="majorHAnsi" w:cs="Times New Roman"/>
                <w:sz w:val="18"/>
                <w:szCs w:val="18"/>
              </w:rPr>
            </w:pPr>
            <w:r>
              <w:rPr>
                <w:rFonts w:asciiTheme="majorHAnsi" w:hAnsiTheme="majorHAnsi" w:cs="Times New Roman"/>
                <w:sz w:val="18"/>
                <w:szCs w:val="18"/>
              </w:rPr>
              <w:t>2.5</w:t>
            </w:r>
          </w:p>
          <w:p w:rsidR="006A2F13" w:rsidRDefault="006A2F13" w:rsidP="006A2F13">
            <w:pPr>
              <w:rPr>
                <w:rFonts w:asciiTheme="majorHAnsi" w:hAnsiTheme="majorHAnsi" w:cs="Times New Roman"/>
                <w:sz w:val="18"/>
                <w:szCs w:val="18"/>
              </w:rPr>
            </w:pPr>
            <w:r>
              <w:rPr>
                <w:rFonts w:asciiTheme="majorHAnsi" w:hAnsiTheme="majorHAnsi" w:cs="Times New Roman"/>
                <w:sz w:val="18"/>
                <w:szCs w:val="18"/>
              </w:rPr>
              <w:t>2.6</w:t>
            </w:r>
          </w:p>
          <w:p w:rsidR="006A2F13" w:rsidRDefault="006A2F13" w:rsidP="006A2F13">
            <w:pPr>
              <w:rPr>
                <w:rFonts w:asciiTheme="majorHAnsi" w:hAnsiTheme="majorHAnsi" w:cs="Times New Roman"/>
                <w:sz w:val="18"/>
                <w:szCs w:val="18"/>
              </w:rPr>
            </w:pPr>
            <w:r>
              <w:rPr>
                <w:rFonts w:asciiTheme="majorHAnsi" w:hAnsiTheme="majorHAnsi" w:cs="Times New Roman"/>
                <w:sz w:val="18"/>
                <w:szCs w:val="18"/>
              </w:rPr>
              <w:t>2.7</w:t>
            </w:r>
          </w:p>
          <w:p w:rsidR="006A2F13" w:rsidRDefault="006A2F13" w:rsidP="006A2F13">
            <w:pPr>
              <w:rPr>
                <w:rFonts w:asciiTheme="majorHAnsi" w:hAnsiTheme="majorHAnsi" w:cs="Times New Roman"/>
                <w:sz w:val="18"/>
                <w:szCs w:val="18"/>
              </w:rPr>
            </w:pPr>
            <w:r>
              <w:rPr>
                <w:rFonts w:asciiTheme="majorHAnsi" w:hAnsiTheme="majorHAnsi" w:cs="Times New Roman"/>
                <w:sz w:val="18"/>
                <w:szCs w:val="18"/>
              </w:rPr>
              <w:t>2.8</w:t>
            </w:r>
          </w:p>
          <w:p w:rsidR="008256DB" w:rsidRDefault="008256DB" w:rsidP="006A2F13">
            <w:pPr>
              <w:rPr>
                <w:rFonts w:asciiTheme="majorHAnsi" w:hAnsiTheme="majorHAnsi" w:cs="Times New Roman"/>
                <w:sz w:val="18"/>
                <w:szCs w:val="18"/>
              </w:rPr>
            </w:pPr>
          </w:p>
          <w:p w:rsidR="006A2F13" w:rsidRDefault="006A2F13" w:rsidP="006A2F13">
            <w:pPr>
              <w:rPr>
                <w:rFonts w:asciiTheme="majorHAnsi" w:hAnsiTheme="majorHAnsi" w:cs="Times New Roman"/>
                <w:sz w:val="18"/>
                <w:szCs w:val="18"/>
              </w:rPr>
            </w:pPr>
            <w:r>
              <w:rPr>
                <w:rFonts w:asciiTheme="majorHAnsi" w:hAnsiTheme="majorHAnsi" w:cs="Times New Roman"/>
                <w:sz w:val="18"/>
                <w:szCs w:val="18"/>
              </w:rPr>
              <w:t>2.9</w:t>
            </w:r>
          </w:p>
          <w:p w:rsidR="008256DB" w:rsidRDefault="008256DB" w:rsidP="006A2F13">
            <w:pPr>
              <w:rPr>
                <w:rFonts w:asciiTheme="majorHAnsi" w:hAnsiTheme="majorHAnsi" w:cs="Times New Roman"/>
                <w:sz w:val="18"/>
                <w:szCs w:val="18"/>
              </w:rPr>
            </w:pPr>
          </w:p>
          <w:p w:rsidR="006A2F13" w:rsidRDefault="006A2F13" w:rsidP="006A2F13">
            <w:pPr>
              <w:rPr>
                <w:rFonts w:asciiTheme="majorHAnsi" w:hAnsiTheme="majorHAnsi" w:cs="Times New Roman"/>
                <w:sz w:val="18"/>
                <w:szCs w:val="18"/>
              </w:rPr>
            </w:pPr>
            <w:r>
              <w:rPr>
                <w:rFonts w:asciiTheme="majorHAnsi" w:hAnsiTheme="majorHAnsi" w:cs="Times New Roman"/>
                <w:sz w:val="18"/>
                <w:szCs w:val="18"/>
              </w:rPr>
              <w:t>2.10</w:t>
            </w:r>
          </w:p>
          <w:p w:rsidR="006A2F13" w:rsidRDefault="006A2F13" w:rsidP="006A2F13">
            <w:pPr>
              <w:rPr>
                <w:rFonts w:asciiTheme="majorHAnsi" w:hAnsiTheme="majorHAnsi" w:cs="Times New Roman"/>
                <w:sz w:val="18"/>
                <w:szCs w:val="18"/>
              </w:rPr>
            </w:pPr>
            <w:r>
              <w:rPr>
                <w:rFonts w:asciiTheme="majorHAnsi" w:hAnsiTheme="majorHAnsi" w:cs="Times New Roman"/>
                <w:sz w:val="18"/>
                <w:szCs w:val="18"/>
              </w:rPr>
              <w:t>2.11</w:t>
            </w:r>
          </w:p>
          <w:p w:rsidR="00703F5A" w:rsidRDefault="00703F5A" w:rsidP="006A2F13">
            <w:pPr>
              <w:rPr>
                <w:rFonts w:asciiTheme="majorHAnsi" w:hAnsiTheme="majorHAnsi" w:cs="Times New Roman"/>
                <w:sz w:val="18"/>
                <w:szCs w:val="18"/>
              </w:rPr>
            </w:pPr>
          </w:p>
          <w:p w:rsidR="006A2F13" w:rsidRDefault="006A2F13" w:rsidP="006A2F13">
            <w:pPr>
              <w:rPr>
                <w:rFonts w:asciiTheme="majorHAnsi" w:hAnsiTheme="majorHAnsi" w:cs="Times New Roman"/>
                <w:sz w:val="18"/>
                <w:szCs w:val="18"/>
              </w:rPr>
            </w:pPr>
            <w:r>
              <w:rPr>
                <w:rFonts w:asciiTheme="majorHAnsi" w:hAnsiTheme="majorHAnsi" w:cs="Times New Roman"/>
                <w:sz w:val="18"/>
                <w:szCs w:val="18"/>
              </w:rPr>
              <w:t>2.12</w:t>
            </w:r>
          </w:p>
          <w:p w:rsidR="006A2F13" w:rsidRDefault="006A2F13" w:rsidP="006A2F13">
            <w:pPr>
              <w:rPr>
                <w:rFonts w:asciiTheme="majorHAnsi" w:hAnsiTheme="majorHAnsi" w:cs="Times New Roman"/>
                <w:sz w:val="18"/>
                <w:szCs w:val="18"/>
              </w:rPr>
            </w:pPr>
            <w:r>
              <w:rPr>
                <w:rFonts w:asciiTheme="majorHAnsi" w:hAnsiTheme="majorHAnsi" w:cs="Times New Roman"/>
                <w:sz w:val="18"/>
                <w:szCs w:val="18"/>
              </w:rPr>
              <w:t>2.13</w:t>
            </w:r>
          </w:p>
          <w:p w:rsidR="006A2F13" w:rsidRPr="0043049D" w:rsidRDefault="006A2F13" w:rsidP="006A2F13">
            <w:pPr>
              <w:rPr>
                <w:rFonts w:asciiTheme="majorHAnsi" w:hAnsiTheme="majorHAnsi" w:cs="Times New Roman"/>
                <w:sz w:val="18"/>
                <w:szCs w:val="18"/>
              </w:rPr>
            </w:pPr>
            <w:r>
              <w:rPr>
                <w:rFonts w:asciiTheme="majorHAnsi" w:hAnsiTheme="majorHAnsi" w:cs="Times New Roman"/>
                <w:sz w:val="18"/>
                <w:szCs w:val="18"/>
              </w:rPr>
              <w:t>2.14</w:t>
            </w:r>
          </w:p>
        </w:tc>
        <w:tc>
          <w:tcPr>
            <w:tcW w:w="3827" w:type="dxa"/>
          </w:tcPr>
          <w:p w:rsidR="006A2F13" w:rsidRDefault="006A2F13" w:rsidP="002E0C3B">
            <w:pPr>
              <w:rPr>
                <w:rFonts w:asciiTheme="majorHAnsi" w:hAnsiTheme="majorHAnsi" w:cs="Times New Roman"/>
                <w:sz w:val="18"/>
                <w:szCs w:val="18"/>
              </w:rPr>
            </w:pPr>
            <w:r>
              <w:rPr>
                <w:rFonts w:asciiTheme="majorHAnsi" w:hAnsiTheme="majorHAnsi" w:cs="Times New Roman"/>
                <w:sz w:val="18"/>
                <w:szCs w:val="18"/>
              </w:rPr>
              <w:t>Derivation</w:t>
            </w:r>
            <w:r w:rsidR="007F30D3">
              <w:rPr>
                <w:rFonts w:asciiTheme="majorHAnsi" w:hAnsiTheme="majorHAnsi" w:cs="Times New Roman"/>
                <w:sz w:val="18"/>
                <w:szCs w:val="18"/>
              </w:rPr>
              <w:t>11_LivesIn</w:t>
            </w:r>
            <w:r>
              <w:rPr>
                <w:rFonts w:asciiTheme="majorHAnsi" w:hAnsiTheme="majorHAnsi" w:cs="Times New Roman"/>
                <w:sz w:val="18"/>
                <w:szCs w:val="18"/>
              </w:rPr>
              <w:t>.orm</w:t>
            </w:r>
          </w:p>
          <w:p w:rsidR="006A2F13" w:rsidRDefault="006A2F13" w:rsidP="002E0C3B">
            <w:pPr>
              <w:rPr>
                <w:rFonts w:asciiTheme="majorHAnsi" w:hAnsiTheme="majorHAnsi" w:cs="Times New Roman"/>
                <w:sz w:val="18"/>
                <w:szCs w:val="18"/>
              </w:rPr>
            </w:pPr>
            <w:r>
              <w:rPr>
                <w:rFonts w:asciiTheme="majorHAnsi" w:hAnsiTheme="majorHAnsi" w:cs="Times New Roman"/>
                <w:sz w:val="18"/>
                <w:szCs w:val="18"/>
              </w:rPr>
              <w:t>Derivation</w:t>
            </w:r>
            <w:r w:rsidR="00A74B0E">
              <w:rPr>
                <w:rFonts w:asciiTheme="majorHAnsi" w:hAnsiTheme="majorHAnsi" w:cs="Times New Roman"/>
                <w:sz w:val="18"/>
                <w:szCs w:val="18"/>
              </w:rPr>
              <w:t>1</w:t>
            </w:r>
            <w:r w:rsidR="007F30D3">
              <w:rPr>
                <w:rFonts w:asciiTheme="majorHAnsi" w:hAnsiTheme="majorHAnsi" w:cs="Times New Roman"/>
                <w:sz w:val="18"/>
                <w:szCs w:val="18"/>
              </w:rPr>
              <w:t>2_CommunicatesIn</w:t>
            </w:r>
            <w:r>
              <w:rPr>
                <w:rFonts w:asciiTheme="majorHAnsi" w:hAnsiTheme="majorHAnsi" w:cs="Times New Roman"/>
                <w:sz w:val="18"/>
                <w:szCs w:val="18"/>
              </w:rPr>
              <w:t>.orm</w:t>
            </w:r>
          </w:p>
          <w:p w:rsidR="006A2F13" w:rsidRDefault="006A2F13" w:rsidP="002E0C3B">
            <w:pPr>
              <w:rPr>
                <w:rFonts w:asciiTheme="majorHAnsi" w:hAnsiTheme="majorHAnsi" w:cs="Times New Roman"/>
                <w:sz w:val="18"/>
                <w:szCs w:val="18"/>
              </w:rPr>
            </w:pPr>
            <w:r>
              <w:rPr>
                <w:rFonts w:asciiTheme="majorHAnsi" w:hAnsiTheme="majorHAnsi" w:cs="Times New Roman"/>
                <w:sz w:val="18"/>
                <w:szCs w:val="18"/>
              </w:rPr>
              <w:t>Derivation</w:t>
            </w:r>
            <w:r w:rsidR="00A74B0E">
              <w:rPr>
                <w:rFonts w:asciiTheme="majorHAnsi" w:hAnsiTheme="majorHAnsi" w:cs="Times New Roman"/>
                <w:sz w:val="18"/>
                <w:szCs w:val="18"/>
              </w:rPr>
              <w:t>1</w:t>
            </w:r>
            <w:r w:rsidR="007F30D3">
              <w:rPr>
                <w:rFonts w:asciiTheme="majorHAnsi" w:hAnsiTheme="majorHAnsi" w:cs="Times New Roman"/>
                <w:sz w:val="18"/>
                <w:szCs w:val="18"/>
              </w:rPr>
              <w:t>3_AncestorOf</w:t>
            </w:r>
            <w:r>
              <w:rPr>
                <w:rFonts w:asciiTheme="majorHAnsi" w:hAnsiTheme="majorHAnsi" w:cs="Times New Roman"/>
                <w:sz w:val="18"/>
                <w:szCs w:val="18"/>
              </w:rPr>
              <w:t>.orm</w:t>
            </w:r>
          </w:p>
          <w:p w:rsidR="006A2F13" w:rsidRDefault="00A74B0E" w:rsidP="002E0C3B">
            <w:pPr>
              <w:rPr>
                <w:rFonts w:asciiTheme="majorHAnsi" w:hAnsiTheme="majorHAnsi" w:cs="Times New Roman"/>
                <w:sz w:val="18"/>
                <w:szCs w:val="18"/>
              </w:rPr>
            </w:pPr>
            <w:r>
              <w:rPr>
                <w:rFonts w:asciiTheme="majorHAnsi" w:hAnsiTheme="majorHAnsi" w:cs="Times New Roman"/>
                <w:sz w:val="18"/>
                <w:szCs w:val="18"/>
              </w:rPr>
              <w:t>Derivation1</w:t>
            </w:r>
            <w:r w:rsidR="007F30D3">
              <w:rPr>
                <w:rFonts w:asciiTheme="majorHAnsi" w:hAnsiTheme="majorHAnsi" w:cs="Times New Roman"/>
                <w:sz w:val="18"/>
                <w:szCs w:val="18"/>
              </w:rPr>
              <w:t>4_Subtotal</w:t>
            </w:r>
            <w:r w:rsidR="006A2F13">
              <w:rPr>
                <w:rFonts w:asciiTheme="majorHAnsi" w:hAnsiTheme="majorHAnsi" w:cs="Times New Roman"/>
                <w:sz w:val="18"/>
                <w:szCs w:val="18"/>
              </w:rPr>
              <w:t>.orm</w:t>
            </w:r>
          </w:p>
          <w:p w:rsidR="006A2F13" w:rsidRDefault="006A2F13" w:rsidP="002E0C3B">
            <w:pPr>
              <w:rPr>
                <w:rFonts w:asciiTheme="majorHAnsi" w:hAnsiTheme="majorHAnsi" w:cs="Times New Roman"/>
                <w:sz w:val="18"/>
                <w:szCs w:val="18"/>
              </w:rPr>
            </w:pPr>
            <w:r>
              <w:rPr>
                <w:rFonts w:asciiTheme="majorHAnsi" w:hAnsiTheme="majorHAnsi" w:cs="Times New Roman"/>
                <w:sz w:val="18"/>
                <w:szCs w:val="18"/>
              </w:rPr>
              <w:t>Derivation</w:t>
            </w:r>
            <w:r w:rsidR="00A74B0E">
              <w:rPr>
                <w:rFonts w:asciiTheme="majorHAnsi" w:hAnsiTheme="majorHAnsi" w:cs="Times New Roman"/>
                <w:sz w:val="18"/>
                <w:szCs w:val="18"/>
              </w:rPr>
              <w:t>1</w:t>
            </w:r>
            <w:r w:rsidR="007F30D3">
              <w:rPr>
                <w:rFonts w:asciiTheme="majorHAnsi" w:hAnsiTheme="majorHAnsi" w:cs="Times New Roman"/>
                <w:sz w:val="18"/>
                <w:szCs w:val="18"/>
              </w:rPr>
              <w:t>5_TotalPrice</w:t>
            </w:r>
            <w:r>
              <w:rPr>
                <w:rFonts w:asciiTheme="majorHAnsi" w:hAnsiTheme="majorHAnsi" w:cs="Times New Roman"/>
                <w:sz w:val="18"/>
                <w:szCs w:val="18"/>
              </w:rPr>
              <w:t>.orm</w:t>
            </w:r>
          </w:p>
          <w:p w:rsidR="006A2F13" w:rsidRDefault="006A2F13" w:rsidP="002E0C3B">
            <w:pPr>
              <w:rPr>
                <w:rFonts w:asciiTheme="majorHAnsi" w:hAnsiTheme="majorHAnsi" w:cs="Times New Roman"/>
                <w:sz w:val="18"/>
                <w:szCs w:val="18"/>
              </w:rPr>
            </w:pPr>
            <w:r>
              <w:rPr>
                <w:rFonts w:asciiTheme="majorHAnsi" w:hAnsiTheme="majorHAnsi" w:cs="Times New Roman"/>
                <w:sz w:val="18"/>
                <w:szCs w:val="18"/>
              </w:rPr>
              <w:t>Derivation</w:t>
            </w:r>
            <w:r w:rsidR="008256DB">
              <w:rPr>
                <w:rFonts w:asciiTheme="majorHAnsi" w:hAnsiTheme="majorHAnsi" w:cs="Times New Roman"/>
                <w:sz w:val="18"/>
                <w:szCs w:val="18"/>
              </w:rPr>
              <w:t>1</w:t>
            </w:r>
            <w:r w:rsidR="007F30D3">
              <w:rPr>
                <w:rFonts w:asciiTheme="majorHAnsi" w:hAnsiTheme="majorHAnsi" w:cs="Times New Roman"/>
                <w:sz w:val="18"/>
                <w:szCs w:val="18"/>
              </w:rPr>
              <w:t>6_TotalSalesRevenue</w:t>
            </w:r>
            <w:r>
              <w:rPr>
                <w:rFonts w:asciiTheme="majorHAnsi" w:hAnsiTheme="majorHAnsi" w:cs="Times New Roman"/>
                <w:sz w:val="18"/>
                <w:szCs w:val="18"/>
              </w:rPr>
              <w:t>.orm</w:t>
            </w:r>
          </w:p>
          <w:p w:rsidR="006A2F13" w:rsidRDefault="008256DB" w:rsidP="002E0C3B">
            <w:pPr>
              <w:rPr>
                <w:rFonts w:asciiTheme="majorHAnsi" w:hAnsiTheme="majorHAnsi" w:cs="Times New Roman"/>
                <w:sz w:val="18"/>
                <w:szCs w:val="18"/>
              </w:rPr>
            </w:pPr>
            <w:r>
              <w:rPr>
                <w:rFonts w:asciiTheme="majorHAnsi" w:hAnsiTheme="majorHAnsi" w:cs="Times New Roman"/>
                <w:sz w:val="18"/>
                <w:szCs w:val="18"/>
              </w:rPr>
              <w:t>Derivation1</w:t>
            </w:r>
            <w:r w:rsidR="007F30D3">
              <w:rPr>
                <w:rFonts w:asciiTheme="majorHAnsi" w:hAnsiTheme="majorHAnsi" w:cs="Times New Roman"/>
                <w:sz w:val="18"/>
                <w:szCs w:val="18"/>
              </w:rPr>
              <w:t>7_TypicalSportsperson</w:t>
            </w:r>
            <w:r w:rsidR="006A2F13">
              <w:rPr>
                <w:rFonts w:asciiTheme="majorHAnsi" w:hAnsiTheme="majorHAnsi" w:cs="Times New Roman"/>
                <w:sz w:val="18"/>
                <w:szCs w:val="18"/>
              </w:rPr>
              <w:t>.orm</w:t>
            </w:r>
          </w:p>
          <w:p w:rsidR="006A2F13" w:rsidRDefault="006A2F13" w:rsidP="002E0C3B">
            <w:pPr>
              <w:rPr>
                <w:rFonts w:asciiTheme="majorHAnsi" w:hAnsiTheme="majorHAnsi" w:cs="Times New Roman"/>
                <w:sz w:val="18"/>
                <w:szCs w:val="18"/>
              </w:rPr>
            </w:pPr>
            <w:r>
              <w:rPr>
                <w:rFonts w:asciiTheme="majorHAnsi" w:hAnsiTheme="majorHAnsi" w:cs="Times New Roman"/>
                <w:sz w:val="18"/>
                <w:szCs w:val="18"/>
              </w:rPr>
              <w:t>Derivation</w:t>
            </w:r>
            <w:r w:rsidR="008256DB">
              <w:rPr>
                <w:rFonts w:asciiTheme="majorHAnsi" w:hAnsiTheme="majorHAnsi" w:cs="Times New Roman"/>
                <w:sz w:val="18"/>
                <w:szCs w:val="18"/>
              </w:rPr>
              <w:t>1</w:t>
            </w:r>
            <w:r w:rsidR="007F30D3">
              <w:rPr>
                <w:rFonts w:asciiTheme="majorHAnsi" w:hAnsiTheme="majorHAnsi" w:cs="Times New Roman"/>
                <w:sz w:val="18"/>
                <w:szCs w:val="18"/>
              </w:rPr>
              <w:t>8_TypicalSportsperson2</w:t>
            </w:r>
            <w:r>
              <w:rPr>
                <w:rFonts w:asciiTheme="majorHAnsi" w:hAnsiTheme="majorHAnsi" w:cs="Times New Roman"/>
                <w:sz w:val="18"/>
                <w:szCs w:val="18"/>
              </w:rPr>
              <w:t>.orm</w:t>
            </w:r>
          </w:p>
          <w:p w:rsidR="006A2F13" w:rsidRDefault="007F30D3" w:rsidP="002E0C3B">
            <w:pPr>
              <w:rPr>
                <w:rFonts w:asciiTheme="majorHAnsi" w:hAnsiTheme="majorHAnsi" w:cs="Times New Roman"/>
                <w:sz w:val="18"/>
                <w:szCs w:val="18"/>
              </w:rPr>
            </w:pPr>
            <w:r>
              <w:rPr>
                <w:rFonts w:asciiTheme="majorHAnsi" w:hAnsiTheme="majorHAnsi" w:cs="Times New Roman"/>
                <w:sz w:val="18"/>
                <w:szCs w:val="18"/>
              </w:rPr>
              <w:t>Derivation19_StudentRatings</w:t>
            </w:r>
            <w:r w:rsidR="006A2F13">
              <w:rPr>
                <w:rFonts w:asciiTheme="majorHAnsi" w:hAnsiTheme="majorHAnsi" w:cs="Times New Roman"/>
                <w:sz w:val="18"/>
                <w:szCs w:val="18"/>
              </w:rPr>
              <w:t>.orm</w:t>
            </w:r>
          </w:p>
          <w:p w:rsidR="008256DB" w:rsidRDefault="007F30D3" w:rsidP="002E0C3B">
            <w:pPr>
              <w:rPr>
                <w:rFonts w:asciiTheme="majorHAnsi" w:hAnsiTheme="majorHAnsi" w:cs="Times New Roman"/>
                <w:sz w:val="18"/>
                <w:szCs w:val="18"/>
              </w:rPr>
            </w:pPr>
            <w:r>
              <w:rPr>
                <w:rFonts w:asciiTheme="majorHAnsi" w:hAnsiTheme="majorHAnsi" w:cs="Times New Roman"/>
                <w:sz w:val="18"/>
                <w:szCs w:val="18"/>
              </w:rPr>
              <w:t>Derivation20_StudentRatings2</w:t>
            </w:r>
            <w:r w:rsidR="008256DB">
              <w:rPr>
                <w:rFonts w:asciiTheme="majorHAnsi" w:hAnsiTheme="majorHAnsi" w:cs="Times New Roman"/>
                <w:sz w:val="18"/>
                <w:szCs w:val="18"/>
              </w:rPr>
              <w:t>.orm</w:t>
            </w:r>
          </w:p>
          <w:p w:rsidR="008256DB" w:rsidRDefault="008256DB" w:rsidP="002E0C3B">
            <w:pPr>
              <w:rPr>
                <w:rFonts w:asciiTheme="majorHAnsi" w:hAnsiTheme="majorHAnsi" w:cs="Times New Roman"/>
                <w:sz w:val="18"/>
                <w:szCs w:val="18"/>
              </w:rPr>
            </w:pPr>
            <w:r>
              <w:rPr>
                <w:rFonts w:asciiTheme="majorHAnsi" w:hAnsiTheme="majorHAnsi" w:cs="Times New Roman"/>
                <w:sz w:val="18"/>
                <w:szCs w:val="18"/>
              </w:rPr>
              <w:t>Derivation</w:t>
            </w:r>
            <w:r w:rsidR="007F30D3">
              <w:rPr>
                <w:rFonts w:asciiTheme="majorHAnsi" w:hAnsiTheme="majorHAnsi" w:cs="Times New Roman"/>
                <w:sz w:val="18"/>
                <w:szCs w:val="18"/>
              </w:rPr>
              <w:t>21_PersonPairs</w:t>
            </w:r>
            <w:r>
              <w:rPr>
                <w:rFonts w:asciiTheme="majorHAnsi" w:hAnsiTheme="majorHAnsi" w:cs="Times New Roman"/>
                <w:sz w:val="18"/>
                <w:szCs w:val="18"/>
              </w:rPr>
              <w:t>.orm</w:t>
            </w:r>
          </w:p>
          <w:p w:rsidR="008256DB" w:rsidRDefault="00703F5A" w:rsidP="002E0C3B">
            <w:pPr>
              <w:rPr>
                <w:rFonts w:asciiTheme="majorHAnsi" w:hAnsiTheme="majorHAnsi" w:cs="Times New Roman"/>
                <w:sz w:val="18"/>
                <w:szCs w:val="18"/>
              </w:rPr>
            </w:pPr>
            <w:r>
              <w:rPr>
                <w:rFonts w:asciiTheme="majorHAnsi" w:hAnsiTheme="majorHAnsi" w:cs="Times New Roman"/>
                <w:sz w:val="18"/>
                <w:szCs w:val="18"/>
              </w:rPr>
              <w:t>Derivation</w:t>
            </w:r>
            <w:r w:rsidR="007F30D3">
              <w:rPr>
                <w:rFonts w:asciiTheme="majorHAnsi" w:hAnsiTheme="majorHAnsi" w:cs="Times New Roman"/>
                <w:sz w:val="18"/>
                <w:szCs w:val="18"/>
              </w:rPr>
              <w:t>22_EmployeeName</w:t>
            </w:r>
            <w:r>
              <w:rPr>
                <w:rFonts w:asciiTheme="majorHAnsi" w:hAnsiTheme="majorHAnsi" w:cs="Times New Roman"/>
                <w:sz w:val="18"/>
                <w:szCs w:val="18"/>
              </w:rPr>
              <w:t>.orm</w:t>
            </w:r>
          </w:p>
          <w:p w:rsidR="00703F5A" w:rsidRDefault="00703F5A" w:rsidP="002E0C3B">
            <w:pPr>
              <w:rPr>
                <w:rFonts w:asciiTheme="majorHAnsi" w:hAnsiTheme="majorHAnsi" w:cs="Times New Roman"/>
                <w:sz w:val="18"/>
                <w:szCs w:val="18"/>
              </w:rPr>
            </w:pPr>
            <w:r>
              <w:rPr>
                <w:rFonts w:asciiTheme="majorHAnsi" w:hAnsiTheme="majorHAnsi" w:cs="Times New Roman"/>
                <w:sz w:val="18"/>
                <w:szCs w:val="18"/>
              </w:rPr>
              <w:t>Derivation</w:t>
            </w:r>
            <w:r w:rsidR="007F30D3">
              <w:rPr>
                <w:rFonts w:asciiTheme="majorHAnsi" w:hAnsiTheme="majorHAnsi" w:cs="Times New Roman"/>
                <w:sz w:val="18"/>
                <w:szCs w:val="18"/>
              </w:rPr>
              <w:t>23_EmployeeName2</w:t>
            </w:r>
            <w:r>
              <w:rPr>
                <w:rFonts w:asciiTheme="majorHAnsi" w:hAnsiTheme="majorHAnsi" w:cs="Times New Roman"/>
                <w:sz w:val="18"/>
                <w:szCs w:val="18"/>
              </w:rPr>
              <w:t>.orm</w:t>
            </w:r>
          </w:p>
          <w:p w:rsidR="00703F5A" w:rsidRDefault="00703F5A" w:rsidP="002E0C3B">
            <w:pPr>
              <w:rPr>
                <w:rFonts w:asciiTheme="majorHAnsi" w:hAnsiTheme="majorHAnsi" w:cs="Times New Roman"/>
                <w:sz w:val="18"/>
                <w:szCs w:val="18"/>
              </w:rPr>
            </w:pPr>
            <w:r>
              <w:rPr>
                <w:rFonts w:asciiTheme="majorHAnsi" w:hAnsiTheme="majorHAnsi" w:cs="Times New Roman"/>
                <w:sz w:val="18"/>
                <w:szCs w:val="18"/>
              </w:rPr>
              <w:t>Derivation2</w:t>
            </w:r>
            <w:r w:rsidR="007F30D3">
              <w:rPr>
                <w:rFonts w:asciiTheme="majorHAnsi" w:hAnsiTheme="majorHAnsi" w:cs="Times New Roman"/>
                <w:sz w:val="18"/>
                <w:szCs w:val="18"/>
              </w:rPr>
              <w:t>4_CarmodelSales</w:t>
            </w:r>
            <w:r>
              <w:rPr>
                <w:rFonts w:asciiTheme="majorHAnsi" w:hAnsiTheme="majorHAnsi" w:cs="Times New Roman"/>
                <w:sz w:val="18"/>
                <w:szCs w:val="18"/>
              </w:rPr>
              <w:t>.orm</w:t>
            </w:r>
          </w:p>
          <w:p w:rsidR="00703F5A" w:rsidRDefault="00703F5A" w:rsidP="002E0C3B">
            <w:pPr>
              <w:rPr>
                <w:rFonts w:asciiTheme="majorHAnsi" w:hAnsiTheme="majorHAnsi" w:cs="Times New Roman"/>
                <w:sz w:val="18"/>
                <w:szCs w:val="18"/>
              </w:rPr>
            </w:pPr>
            <w:r>
              <w:rPr>
                <w:rFonts w:asciiTheme="majorHAnsi" w:hAnsiTheme="majorHAnsi" w:cs="Times New Roman"/>
                <w:sz w:val="18"/>
                <w:szCs w:val="18"/>
              </w:rPr>
              <w:t>Derivation2</w:t>
            </w:r>
            <w:r w:rsidR="007F30D3">
              <w:rPr>
                <w:rFonts w:asciiTheme="majorHAnsi" w:hAnsiTheme="majorHAnsi" w:cs="Times New Roman"/>
                <w:sz w:val="18"/>
                <w:szCs w:val="18"/>
              </w:rPr>
              <w:t>5_LivesIn2</w:t>
            </w:r>
            <w:r>
              <w:rPr>
                <w:rFonts w:asciiTheme="majorHAnsi" w:hAnsiTheme="majorHAnsi" w:cs="Times New Roman"/>
                <w:sz w:val="18"/>
                <w:szCs w:val="18"/>
              </w:rPr>
              <w:t>.orm</w:t>
            </w:r>
          </w:p>
          <w:p w:rsidR="00703F5A" w:rsidRPr="0043049D" w:rsidRDefault="00703F5A" w:rsidP="007F30D3">
            <w:pPr>
              <w:rPr>
                <w:rFonts w:asciiTheme="majorHAnsi" w:hAnsiTheme="majorHAnsi" w:cs="Times New Roman"/>
                <w:sz w:val="18"/>
                <w:szCs w:val="18"/>
              </w:rPr>
            </w:pPr>
            <w:r>
              <w:rPr>
                <w:rFonts w:asciiTheme="majorHAnsi" w:hAnsiTheme="majorHAnsi" w:cs="Times New Roman"/>
                <w:sz w:val="18"/>
                <w:szCs w:val="18"/>
              </w:rPr>
              <w:t>Derivation2</w:t>
            </w:r>
            <w:r w:rsidR="007F30D3">
              <w:rPr>
                <w:rFonts w:asciiTheme="majorHAnsi" w:hAnsiTheme="majorHAnsi" w:cs="Times New Roman"/>
                <w:sz w:val="18"/>
                <w:szCs w:val="18"/>
              </w:rPr>
              <w:t>6_DrivesExpensiveCarmodel</w:t>
            </w:r>
            <w:r>
              <w:rPr>
                <w:rFonts w:asciiTheme="majorHAnsi" w:hAnsiTheme="majorHAnsi" w:cs="Times New Roman"/>
                <w:sz w:val="18"/>
                <w:szCs w:val="18"/>
              </w:rPr>
              <w:t>.orm</w:t>
            </w:r>
          </w:p>
        </w:tc>
      </w:tr>
    </w:tbl>
    <w:p w:rsidR="006A2F13" w:rsidRDefault="006A2F13" w:rsidP="006A2F13"/>
    <w:p w:rsidR="006A2F13" w:rsidRDefault="006A2F13" w:rsidP="00D5108C">
      <w:pPr>
        <w:tabs>
          <w:tab w:val="left" w:pos="1956"/>
        </w:tabs>
        <w:ind w:left="567"/>
        <w:rPr>
          <w:rFonts w:asciiTheme="majorHAnsi" w:hAnsiTheme="majorHAnsi" w:cs="Times New Roman"/>
          <w:sz w:val="20"/>
          <w:szCs w:val="20"/>
        </w:rPr>
      </w:pPr>
    </w:p>
    <w:p w:rsidR="006A2F13" w:rsidRDefault="006A2F13" w:rsidP="00D5108C">
      <w:pPr>
        <w:tabs>
          <w:tab w:val="left" w:pos="1956"/>
        </w:tabs>
        <w:ind w:left="567"/>
        <w:rPr>
          <w:rFonts w:asciiTheme="majorHAnsi" w:hAnsiTheme="majorHAnsi" w:cs="Times New Roman"/>
          <w:sz w:val="20"/>
          <w:szCs w:val="20"/>
        </w:rPr>
      </w:pPr>
    </w:p>
    <w:p w:rsidR="006A2F13" w:rsidRDefault="006A2F13" w:rsidP="00D5108C">
      <w:pPr>
        <w:tabs>
          <w:tab w:val="left" w:pos="1956"/>
        </w:tabs>
        <w:ind w:left="567"/>
        <w:rPr>
          <w:rFonts w:asciiTheme="majorHAnsi" w:hAnsiTheme="majorHAnsi" w:cs="Times New Roman"/>
          <w:sz w:val="20"/>
          <w:szCs w:val="20"/>
        </w:rPr>
      </w:pPr>
    </w:p>
    <w:p w:rsidR="00282E44" w:rsidRDefault="00282E44" w:rsidP="00D5108C">
      <w:pPr>
        <w:tabs>
          <w:tab w:val="left" w:pos="1956"/>
        </w:tabs>
        <w:ind w:left="567"/>
        <w:rPr>
          <w:rFonts w:asciiTheme="majorHAnsi" w:hAnsiTheme="majorHAnsi" w:cs="Times New Roman"/>
          <w:sz w:val="20"/>
          <w:szCs w:val="20"/>
        </w:rPr>
      </w:pPr>
    </w:p>
    <w:p w:rsidR="00A02462" w:rsidRDefault="00A02462" w:rsidP="00D5108C">
      <w:pPr>
        <w:tabs>
          <w:tab w:val="left" w:pos="1956"/>
        </w:tabs>
        <w:ind w:left="567"/>
        <w:rPr>
          <w:rFonts w:asciiTheme="majorHAnsi" w:hAnsiTheme="majorHAnsi" w:cs="Times New Roman"/>
          <w:sz w:val="20"/>
          <w:szCs w:val="20"/>
        </w:rPr>
        <w:sectPr w:rsidR="00A02462" w:rsidSect="00D5108C">
          <w:headerReference w:type="even" r:id="rId186"/>
          <w:headerReference w:type="default" r:id="rId187"/>
          <w:type w:val="oddPage"/>
          <w:pgSz w:w="11906" w:h="16838"/>
          <w:pgMar w:top="1440" w:right="1701" w:bottom="1440" w:left="1701" w:header="709" w:footer="709" w:gutter="0"/>
          <w:cols w:space="708"/>
          <w:titlePg/>
          <w:docGrid w:linePitch="360"/>
        </w:sectPr>
      </w:pPr>
    </w:p>
    <w:p w:rsidR="00A02462" w:rsidRPr="00200FCE" w:rsidRDefault="00A02462" w:rsidP="00A02462">
      <w:pPr>
        <w:pStyle w:val="Heading2"/>
        <w:ind w:left="567" w:hanging="567"/>
      </w:pPr>
      <w:bookmarkStart w:id="31" w:name="Sec2_2"/>
      <w:bookmarkEnd w:id="31"/>
      <w:r>
        <w:lastRenderedPageBreak/>
        <w:t>Projecting from a Linear Path</w:t>
      </w:r>
    </w:p>
    <w:p w:rsidR="00A02462" w:rsidRDefault="00A02462" w:rsidP="00A02462">
      <w:pPr>
        <w:rPr>
          <w:b/>
          <w:sz w:val="24"/>
          <w:szCs w:val="24"/>
        </w:rPr>
      </w:pPr>
    </w:p>
    <w:p w:rsidR="00282E44" w:rsidRDefault="00E40550" w:rsidP="00A02462">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A derivation path that starts at a root object type and navigates through one or more fact types without branching is said to be a </w:t>
      </w:r>
      <w:r w:rsidRPr="00E40550">
        <w:rPr>
          <w:rFonts w:asciiTheme="majorHAnsi" w:hAnsiTheme="majorHAnsi" w:cs="Times New Roman"/>
          <w:i/>
          <w:sz w:val="20"/>
          <w:szCs w:val="20"/>
        </w:rPr>
        <w:t>linear path</w:t>
      </w:r>
      <w:r>
        <w:rPr>
          <w:rFonts w:asciiTheme="majorHAnsi" w:hAnsiTheme="majorHAnsi" w:cs="Times New Roman"/>
          <w:sz w:val="20"/>
          <w:szCs w:val="20"/>
        </w:rPr>
        <w:t xml:space="preserve">. The derivation path for </w:t>
      </w:r>
      <w:r w:rsidRPr="00E40550">
        <w:rPr>
          <w:rFonts w:ascii="Arial Narrow" w:hAnsi="Arial Narrow" w:cs="Times New Roman"/>
          <w:sz w:val="18"/>
          <w:szCs w:val="18"/>
        </w:rPr>
        <w:t xml:space="preserve">Person drives </w:t>
      </w:r>
      <w:proofErr w:type="spellStart"/>
      <w:r w:rsidRPr="00E40550">
        <w:rPr>
          <w:rFonts w:ascii="Arial Narrow" w:hAnsi="Arial Narrow" w:cs="Times New Roman"/>
          <w:sz w:val="18"/>
          <w:szCs w:val="18"/>
        </w:rPr>
        <w:t>CarModel</w:t>
      </w:r>
      <w:proofErr w:type="spellEnd"/>
      <w:r>
        <w:rPr>
          <w:rFonts w:asciiTheme="majorHAnsi" w:hAnsiTheme="majorHAnsi" w:cs="Times New Roman"/>
          <w:sz w:val="20"/>
          <w:szCs w:val="20"/>
        </w:rPr>
        <w:t xml:space="preserve"> discussed in the previous section is one example of a linear path. Another example of a linear path is the derivation path for the derived </w:t>
      </w:r>
      <w:r w:rsidRPr="004B006B">
        <w:rPr>
          <w:rFonts w:ascii="Arial Narrow" w:hAnsi="Arial Narrow" w:cs="Times New Roman"/>
          <w:sz w:val="18"/>
          <w:szCs w:val="18"/>
        </w:rPr>
        <w:t>Person lives in Country</w:t>
      </w:r>
      <w:r>
        <w:rPr>
          <w:rFonts w:asciiTheme="majorHAnsi" w:hAnsiTheme="majorHAnsi" w:cs="Times New Roman"/>
          <w:sz w:val="20"/>
          <w:szCs w:val="20"/>
        </w:rPr>
        <w:t xml:space="preserve"> fact type shown in </w:t>
      </w:r>
      <w:r w:rsidR="004B006B">
        <w:rPr>
          <w:rFonts w:asciiTheme="majorHAnsi" w:hAnsiTheme="majorHAnsi" w:cs="Times New Roman"/>
          <w:sz w:val="20"/>
          <w:szCs w:val="20"/>
        </w:rPr>
        <w:fldChar w:fldCharType="begin"/>
      </w:r>
      <w:r w:rsidR="004B006B">
        <w:rPr>
          <w:rFonts w:asciiTheme="majorHAnsi" w:hAnsiTheme="majorHAnsi" w:cs="Times New Roman"/>
          <w:sz w:val="20"/>
          <w:szCs w:val="20"/>
        </w:rPr>
        <w:instrText xml:space="preserve"> REF _Ref344365401  \* MERGEFORMAT </w:instrText>
      </w:r>
      <w:r w:rsidR="004B006B">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2</w:t>
      </w:r>
      <w:r w:rsidR="00FA72A8" w:rsidRPr="00FA72A8">
        <w:rPr>
          <w:rFonts w:asciiTheme="majorHAnsi" w:hAnsiTheme="majorHAnsi" w:cs="Times New Roman"/>
          <w:sz w:val="20"/>
          <w:szCs w:val="20"/>
        </w:rPr>
        <w:noBreakHyphen/>
        <w:t>4</w:t>
      </w:r>
      <w:r w:rsidR="004B006B">
        <w:rPr>
          <w:rFonts w:asciiTheme="majorHAnsi" w:hAnsiTheme="majorHAnsi" w:cs="Times New Roman"/>
          <w:sz w:val="20"/>
          <w:szCs w:val="20"/>
        </w:rPr>
        <w:fldChar w:fldCharType="end"/>
      </w:r>
      <w:r w:rsidR="004B006B">
        <w:rPr>
          <w:rFonts w:asciiTheme="majorHAnsi" w:hAnsiTheme="majorHAnsi" w:cs="Times New Roman"/>
          <w:sz w:val="20"/>
          <w:szCs w:val="20"/>
        </w:rPr>
        <w:t xml:space="preserve">, which navigates </w:t>
      </w:r>
      <w:r w:rsidR="00AC0F0A">
        <w:rPr>
          <w:rFonts w:asciiTheme="majorHAnsi" w:hAnsiTheme="majorHAnsi" w:cs="Times New Roman"/>
          <w:sz w:val="20"/>
          <w:szCs w:val="20"/>
        </w:rPr>
        <w:t>through</w:t>
      </w:r>
      <w:r w:rsidR="004B006B">
        <w:rPr>
          <w:rFonts w:asciiTheme="majorHAnsi" w:hAnsiTheme="majorHAnsi" w:cs="Times New Roman"/>
          <w:sz w:val="20"/>
          <w:szCs w:val="20"/>
        </w:rPr>
        <w:t xml:space="preserve"> </w:t>
      </w:r>
      <w:r w:rsidR="004B006B" w:rsidRPr="004B006B">
        <w:rPr>
          <w:rFonts w:ascii="Arial Narrow" w:hAnsi="Arial Narrow" w:cs="Times New Roman"/>
          <w:sz w:val="18"/>
          <w:szCs w:val="18"/>
        </w:rPr>
        <w:t>Person lives in State</w:t>
      </w:r>
      <w:r w:rsidR="004B006B">
        <w:rPr>
          <w:rFonts w:asciiTheme="majorHAnsi" w:hAnsiTheme="majorHAnsi" w:cs="Times New Roman"/>
          <w:sz w:val="20"/>
          <w:szCs w:val="20"/>
        </w:rPr>
        <w:t xml:space="preserve"> and then </w:t>
      </w:r>
      <w:r w:rsidR="004B006B" w:rsidRPr="004B006B">
        <w:rPr>
          <w:rFonts w:ascii="Arial Narrow" w:hAnsi="Arial Narrow" w:cs="Times New Roman"/>
          <w:sz w:val="18"/>
          <w:szCs w:val="18"/>
        </w:rPr>
        <w:t>State is in Country</w:t>
      </w:r>
      <w:r>
        <w:rPr>
          <w:rFonts w:asciiTheme="majorHAnsi" w:hAnsiTheme="majorHAnsi" w:cs="Times New Roman"/>
          <w:sz w:val="20"/>
          <w:szCs w:val="20"/>
        </w:rPr>
        <w:t xml:space="preserve">. </w:t>
      </w:r>
    </w:p>
    <w:p w:rsidR="00282E44" w:rsidRDefault="00F16273" w:rsidP="00D5108C">
      <w:pPr>
        <w:tabs>
          <w:tab w:val="left" w:pos="1956"/>
        </w:tabs>
        <w:ind w:left="567"/>
        <w:rPr>
          <w:rFonts w:asciiTheme="majorHAnsi" w:hAnsiTheme="majorHAnsi" w:cs="Times New Roman"/>
          <w:sz w:val="20"/>
          <w:szCs w:val="20"/>
        </w:rPr>
      </w:pPr>
      <w:r w:rsidRPr="00F16273">
        <w:rPr>
          <w:noProof/>
          <w:lang w:eastAsia="en-AU"/>
        </w:rPr>
        <w:drawing>
          <wp:anchor distT="0" distB="0" distL="114300" distR="114300" simplePos="0" relativeHeight="251834368" behindDoc="1" locked="0" layoutInCell="1" allowOverlap="1" wp14:anchorId="47B1ED3A" wp14:editId="0FE6AE67">
            <wp:simplePos x="0" y="0"/>
            <wp:positionH relativeFrom="column">
              <wp:posOffset>1510176</wp:posOffset>
            </wp:positionH>
            <wp:positionV relativeFrom="paragraph">
              <wp:posOffset>77470</wp:posOffset>
            </wp:positionV>
            <wp:extent cx="2244725" cy="1377315"/>
            <wp:effectExtent l="0" t="0" r="3175" b="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2244725" cy="13773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82E44" w:rsidRDefault="00282E44" w:rsidP="00D5108C">
      <w:pPr>
        <w:tabs>
          <w:tab w:val="left" w:pos="1956"/>
        </w:tabs>
        <w:ind w:left="567"/>
        <w:rPr>
          <w:rFonts w:asciiTheme="majorHAnsi" w:hAnsiTheme="majorHAnsi" w:cs="Times New Roman"/>
          <w:sz w:val="20"/>
          <w:szCs w:val="20"/>
        </w:rPr>
      </w:pPr>
    </w:p>
    <w:p w:rsidR="00282E44" w:rsidRDefault="00282E44" w:rsidP="00D5108C">
      <w:pPr>
        <w:tabs>
          <w:tab w:val="left" w:pos="1956"/>
        </w:tabs>
        <w:ind w:left="567"/>
        <w:rPr>
          <w:rFonts w:asciiTheme="majorHAnsi" w:hAnsiTheme="majorHAnsi" w:cs="Times New Roman"/>
          <w:sz w:val="20"/>
          <w:szCs w:val="20"/>
        </w:rPr>
      </w:pPr>
    </w:p>
    <w:p w:rsidR="00282E44" w:rsidRDefault="00282E44" w:rsidP="00D5108C">
      <w:pPr>
        <w:tabs>
          <w:tab w:val="left" w:pos="1956"/>
        </w:tabs>
        <w:ind w:left="567"/>
        <w:rPr>
          <w:rFonts w:asciiTheme="majorHAnsi" w:hAnsiTheme="majorHAnsi" w:cs="Times New Roman"/>
          <w:sz w:val="20"/>
          <w:szCs w:val="20"/>
        </w:rPr>
      </w:pPr>
    </w:p>
    <w:p w:rsidR="00282E44" w:rsidRDefault="00282E44"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4B006B" w:rsidRDefault="004B006B"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E40550" w:rsidRDefault="00E40550" w:rsidP="00E40550">
      <w:pPr>
        <w:pStyle w:val="Caption"/>
        <w:ind w:left="567"/>
        <w:rPr>
          <w:rFonts w:asciiTheme="majorHAnsi" w:hAnsiTheme="majorHAnsi" w:cs="Times New Roman"/>
          <w:sz w:val="20"/>
          <w:szCs w:val="20"/>
        </w:rPr>
      </w:pPr>
      <w:bookmarkStart w:id="32" w:name="_Ref344365401"/>
      <w:r>
        <w:t xml:space="preserve">Figure </w:t>
      </w:r>
      <w:fldSimple w:instr=" STYLEREF 1 \s ">
        <w:r w:rsidR="00FA72A8">
          <w:rPr>
            <w:noProof/>
          </w:rPr>
          <w:t>2</w:t>
        </w:r>
      </w:fldSimple>
      <w:r>
        <w:noBreakHyphen/>
      </w:r>
      <w:fldSimple w:instr=" SEQ Figure \* ARABIC \s 1 ">
        <w:r w:rsidR="00FA72A8">
          <w:rPr>
            <w:noProof/>
          </w:rPr>
          <w:t>4</w:t>
        </w:r>
      </w:fldSimple>
      <w:bookmarkEnd w:id="32"/>
      <w:r>
        <w:t> </w:t>
      </w:r>
      <w:proofErr w:type="gramStart"/>
      <w:r w:rsidR="004B006B">
        <w:t>The</w:t>
      </w:r>
      <w:proofErr w:type="gramEnd"/>
      <w:r>
        <w:t xml:space="preserve"> deriv</w:t>
      </w:r>
      <w:r w:rsidR="004B006B">
        <w:t>ation path from Person through State to Country is linear</w:t>
      </w:r>
    </w:p>
    <w:p w:rsidR="00384728" w:rsidRPr="00384728" w:rsidRDefault="00AC0F0A" w:rsidP="00384728">
      <w:pPr>
        <w:tabs>
          <w:tab w:val="left" w:pos="1956"/>
        </w:tabs>
        <w:ind w:left="567"/>
        <w:rPr>
          <w:rFonts w:asciiTheme="majorHAnsi" w:hAnsiTheme="majorHAnsi" w:cs="Times New Roman"/>
          <w:sz w:val="20"/>
          <w:szCs w:val="20"/>
        </w:rPr>
      </w:pPr>
      <w:r>
        <w:rPr>
          <w:rFonts w:asciiTheme="majorHAnsi" w:hAnsiTheme="majorHAnsi" w:cs="Times New Roman"/>
          <w:sz w:val="20"/>
          <w:szCs w:val="20"/>
        </w:rPr>
        <w:t>Here</w:t>
      </w:r>
      <w:r w:rsidR="00384728" w:rsidRPr="00384728">
        <w:rPr>
          <w:rFonts w:asciiTheme="majorHAnsi" w:hAnsiTheme="majorHAnsi" w:cs="Times New Roman"/>
          <w:sz w:val="20"/>
          <w:szCs w:val="20"/>
        </w:rPr>
        <w:t xml:space="preserve">, the fact type </w:t>
      </w:r>
      <w:r w:rsidR="00384728" w:rsidRPr="00384728">
        <w:rPr>
          <w:rFonts w:ascii="Arial Narrow" w:hAnsi="Arial Narrow" w:cs="Times New Roman"/>
          <w:sz w:val="18"/>
          <w:szCs w:val="18"/>
        </w:rPr>
        <w:t>Person lives in Country</w:t>
      </w:r>
      <w:r w:rsidR="00384728" w:rsidRPr="00384728">
        <w:rPr>
          <w:rFonts w:asciiTheme="majorHAnsi" w:hAnsiTheme="majorHAnsi" w:cs="Times New Roman"/>
          <w:sz w:val="20"/>
          <w:szCs w:val="20"/>
        </w:rPr>
        <w:t xml:space="preserve"> is derived using the following FORML derivation rule:</w:t>
      </w:r>
      <w:r w:rsidR="00384728">
        <w:rPr>
          <w:rFonts w:asciiTheme="majorHAnsi" w:hAnsiTheme="majorHAnsi" w:cs="Times New Roman"/>
          <w:sz w:val="20"/>
          <w:szCs w:val="20"/>
        </w:rPr>
        <w:t xml:space="preserve"> </w:t>
      </w:r>
      <w:r w:rsidR="00384728" w:rsidRPr="00384728">
        <w:rPr>
          <w:rFonts w:asciiTheme="majorHAnsi" w:hAnsiTheme="majorHAnsi" w:cs="Times New Roman"/>
          <w:sz w:val="20"/>
          <w:szCs w:val="20"/>
        </w:rPr>
        <w:t>*</w:t>
      </w:r>
      <w:r w:rsidR="00384728" w:rsidRPr="00384728">
        <w:rPr>
          <w:rFonts w:ascii="Arial Narrow" w:hAnsi="Arial Narrow" w:cs="Times New Roman"/>
          <w:sz w:val="18"/>
          <w:szCs w:val="18"/>
        </w:rPr>
        <w:t xml:space="preserve">Person lives in Country </w:t>
      </w:r>
      <w:proofErr w:type="spellStart"/>
      <w:r w:rsidR="00384728" w:rsidRPr="00384728">
        <w:rPr>
          <w:rFonts w:ascii="Arial Narrow" w:hAnsi="Arial Narrow" w:cs="Times New Roman"/>
          <w:b/>
          <w:sz w:val="18"/>
          <w:szCs w:val="18"/>
        </w:rPr>
        <w:t>iff</w:t>
      </w:r>
      <w:proofErr w:type="spellEnd"/>
      <w:r w:rsidR="00384728" w:rsidRPr="00384728">
        <w:rPr>
          <w:rFonts w:ascii="Arial Narrow" w:hAnsi="Arial Narrow" w:cs="Times New Roman"/>
          <w:sz w:val="18"/>
          <w:szCs w:val="18"/>
        </w:rPr>
        <w:t xml:space="preserve"> Person lives in </w:t>
      </w:r>
      <w:r w:rsidR="00384728" w:rsidRPr="00384728">
        <w:rPr>
          <w:rFonts w:ascii="Arial Narrow" w:hAnsi="Arial Narrow" w:cs="Times New Roman"/>
          <w:b/>
          <w:sz w:val="18"/>
          <w:szCs w:val="18"/>
        </w:rPr>
        <w:t>a</w:t>
      </w:r>
      <w:r w:rsidR="00384728" w:rsidRPr="00384728">
        <w:rPr>
          <w:rFonts w:ascii="Arial Narrow" w:hAnsi="Arial Narrow" w:cs="Times New Roman"/>
          <w:sz w:val="18"/>
          <w:szCs w:val="18"/>
        </w:rPr>
        <w:t xml:space="preserve"> State </w:t>
      </w:r>
      <w:r w:rsidR="00384728" w:rsidRPr="00384728">
        <w:rPr>
          <w:rFonts w:ascii="Arial Narrow" w:hAnsi="Arial Narrow" w:cs="Times New Roman"/>
          <w:b/>
          <w:sz w:val="18"/>
          <w:szCs w:val="18"/>
        </w:rPr>
        <w:t>that</w:t>
      </w:r>
      <w:r w:rsidR="00384728" w:rsidRPr="00384728">
        <w:rPr>
          <w:rFonts w:ascii="Arial Narrow" w:hAnsi="Arial Narrow" w:cs="Times New Roman"/>
          <w:sz w:val="18"/>
          <w:szCs w:val="18"/>
        </w:rPr>
        <w:t xml:space="preserve"> is in Country</w:t>
      </w:r>
      <w:r w:rsidR="00384728" w:rsidRPr="00384728">
        <w:rPr>
          <w:rFonts w:asciiTheme="majorHAnsi" w:hAnsiTheme="majorHAnsi" w:cs="Times New Roman"/>
          <w:sz w:val="20"/>
          <w:szCs w:val="20"/>
        </w:rPr>
        <w:t>.</w:t>
      </w:r>
      <w:r w:rsidR="00384728">
        <w:rPr>
          <w:rFonts w:asciiTheme="majorHAnsi" w:hAnsiTheme="majorHAnsi" w:cs="Times New Roman"/>
          <w:sz w:val="20"/>
          <w:szCs w:val="20"/>
        </w:rPr>
        <w:t xml:space="preserve"> </w:t>
      </w:r>
      <w:r w:rsidR="00384728" w:rsidRPr="00384728">
        <w:rPr>
          <w:rFonts w:asciiTheme="majorHAnsi" w:hAnsiTheme="majorHAnsi" w:cs="Times New Roman"/>
          <w:sz w:val="20"/>
          <w:szCs w:val="20"/>
        </w:rPr>
        <w:t xml:space="preserve">The derived fact type is stated in the </w:t>
      </w:r>
      <w:r w:rsidR="00384728" w:rsidRPr="00384728">
        <w:rPr>
          <w:rFonts w:asciiTheme="majorHAnsi" w:hAnsiTheme="majorHAnsi" w:cs="Times New Roman"/>
          <w:i/>
          <w:sz w:val="20"/>
          <w:szCs w:val="20"/>
        </w:rPr>
        <w:t>head of the rule</w:t>
      </w:r>
      <w:r w:rsidR="00384728" w:rsidRPr="00384728">
        <w:rPr>
          <w:rFonts w:asciiTheme="majorHAnsi" w:hAnsiTheme="majorHAnsi" w:cs="Times New Roman"/>
          <w:sz w:val="20"/>
          <w:szCs w:val="20"/>
        </w:rPr>
        <w:t>, before the “</w:t>
      </w:r>
      <w:proofErr w:type="spellStart"/>
      <w:r w:rsidR="00384728" w:rsidRPr="00384728">
        <w:rPr>
          <w:rFonts w:ascii="Arial Narrow" w:hAnsi="Arial Narrow" w:cs="Times New Roman"/>
          <w:b/>
          <w:sz w:val="18"/>
          <w:szCs w:val="18"/>
        </w:rPr>
        <w:t>iff</w:t>
      </w:r>
      <w:proofErr w:type="spellEnd"/>
      <w:r w:rsidR="00384728" w:rsidRPr="00384728">
        <w:rPr>
          <w:rFonts w:asciiTheme="majorHAnsi" w:hAnsiTheme="majorHAnsi" w:cs="Times New Roman"/>
          <w:sz w:val="20"/>
          <w:szCs w:val="20"/>
        </w:rPr>
        <w:t>” (“if and only if”) operator</w:t>
      </w:r>
      <w:r>
        <w:rPr>
          <w:rFonts w:asciiTheme="majorHAnsi" w:hAnsiTheme="majorHAnsi" w:cs="Times New Roman"/>
          <w:sz w:val="20"/>
          <w:szCs w:val="20"/>
        </w:rPr>
        <w:t>. T</w:t>
      </w:r>
      <w:r w:rsidR="00384728" w:rsidRPr="00384728">
        <w:rPr>
          <w:rFonts w:asciiTheme="majorHAnsi" w:hAnsiTheme="majorHAnsi" w:cs="Times New Roman"/>
          <w:sz w:val="20"/>
          <w:szCs w:val="20"/>
        </w:rPr>
        <w:t xml:space="preserve">he derivation path is stated </w:t>
      </w:r>
      <w:r w:rsidR="00384728">
        <w:rPr>
          <w:rFonts w:asciiTheme="majorHAnsi" w:hAnsiTheme="majorHAnsi" w:cs="Times New Roman"/>
          <w:sz w:val="20"/>
          <w:szCs w:val="20"/>
        </w:rPr>
        <w:t xml:space="preserve">in the </w:t>
      </w:r>
      <w:r w:rsidR="00384728" w:rsidRPr="00384728">
        <w:rPr>
          <w:rFonts w:asciiTheme="majorHAnsi" w:hAnsiTheme="majorHAnsi" w:cs="Times New Roman"/>
          <w:i/>
          <w:sz w:val="20"/>
          <w:szCs w:val="20"/>
        </w:rPr>
        <w:t>body of the rule</w:t>
      </w:r>
      <w:r w:rsidR="00384728">
        <w:rPr>
          <w:rFonts w:asciiTheme="majorHAnsi" w:hAnsiTheme="majorHAnsi" w:cs="Times New Roman"/>
          <w:sz w:val="20"/>
          <w:szCs w:val="20"/>
        </w:rPr>
        <w:t xml:space="preserve"> that appears </w:t>
      </w:r>
      <w:r w:rsidR="00384728" w:rsidRPr="00384728">
        <w:rPr>
          <w:rFonts w:asciiTheme="majorHAnsi" w:hAnsiTheme="majorHAnsi" w:cs="Times New Roman"/>
          <w:sz w:val="20"/>
          <w:szCs w:val="20"/>
        </w:rPr>
        <w:t xml:space="preserve">after this operator. Object variables (here </w:t>
      </w:r>
      <w:r w:rsidR="00384728" w:rsidRPr="00384728">
        <w:rPr>
          <w:rFonts w:ascii="Arial Narrow" w:hAnsi="Arial Narrow" w:cs="Times New Roman"/>
          <w:sz w:val="18"/>
          <w:szCs w:val="18"/>
        </w:rPr>
        <w:t>Person</w:t>
      </w:r>
      <w:r w:rsidR="00384728" w:rsidRPr="00384728">
        <w:rPr>
          <w:rFonts w:asciiTheme="majorHAnsi" w:hAnsiTheme="majorHAnsi" w:cs="Times New Roman"/>
          <w:sz w:val="20"/>
          <w:szCs w:val="20"/>
        </w:rPr>
        <w:t xml:space="preserve"> and </w:t>
      </w:r>
      <w:r w:rsidR="00384728" w:rsidRPr="00384728">
        <w:rPr>
          <w:rFonts w:ascii="Arial Narrow" w:hAnsi="Arial Narrow" w:cs="Times New Roman"/>
          <w:sz w:val="18"/>
          <w:szCs w:val="18"/>
        </w:rPr>
        <w:t>Country</w:t>
      </w:r>
      <w:r w:rsidR="00384728" w:rsidRPr="00384728">
        <w:rPr>
          <w:rFonts w:asciiTheme="majorHAnsi" w:hAnsiTheme="majorHAnsi" w:cs="Times New Roman"/>
          <w:sz w:val="20"/>
          <w:szCs w:val="20"/>
        </w:rPr>
        <w:t>) in the head of a FORML derivation rule are understood to be universally quantified, so the rule formulation is understood to abbreviate the following expanded formulation:</w:t>
      </w:r>
    </w:p>
    <w:p w:rsidR="00384728" w:rsidRPr="00922EC6" w:rsidRDefault="00384728" w:rsidP="00384728">
      <w:pPr>
        <w:tabs>
          <w:tab w:val="left" w:pos="1956"/>
        </w:tabs>
        <w:ind w:left="567"/>
        <w:rPr>
          <w:rFonts w:asciiTheme="majorHAnsi" w:hAnsiTheme="majorHAnsi" w:cs="Times New Roman"/>
          <w:sz w:val="10"/>
          <w:szCs w:val="10"/>
        </w:rPr>
      </w:pPr>
    </w:p>
    <w:p w:rsidR="00384728" w:rsidRPr="00384728" w:rsidRDefault="00384728" w:rsidP="00384728">
      <w:pPr>
        <w:tabs>
          <w:tab w:val="left" w:pos="1956"/>
        </w:tabs>
        <w:ind w:left="1020"/>
        <w:rPr>
          <w:rFonts w:ascii="Arial Narrow" w:hAnsi="Arial Narrow" w:cs="Times New Roman"/>
          <w:sz w:val="18"/>
          <w:szCs w:val="18"/>
        </w:rPr>
      </w:pPr>
      <w:r w:rsidRPr="00384728">
        <w:rPr>
          <w:rFonts w:ascii="Arial Narrow" w:hAnsi="Arial Narrow" w:cs="Times New Roman"/>
          <w:b/>
          <w:sz w:val="18"/>
          <w:szCs w:val="18"/>
        </w:rPr>
        <w:t>*For each</w:t>
      </w:r>
      <w:r w:rsidRPr="00384728">
        <w:rPr>
          <w:rFonts w:ascii="Arial Narrow" w:hAnsi="Arial Narrow" w:cs="Times New Roman"/>
          <w:sz w:val="18"/>
          <w:szCs w:val="18"/>
        </w:rPr>
        <w:t xml:space="preserve"> Person </w:t>
      </w:r>
      <w:r w:rsidRPr="00384728">
        <w:rPr>
          <w:rFonts w:ascii="Arial Narrow" w:hAnsi="Arial Narrow" w:cs="Times New Roman"/>
          <w:b/>
          <w:sz w:val="18"/>
          <w:szCs w:val="18"/>
        </w:rPr>
        <w:t>and</w:t>
      </w:r>
      <w:r w:rsidRPr="00384728">
        <w:rPr>
          <w:rFonts w:ascii="Arial Narrow" w:hAnsi="Arial Narrow" w:cs="Times New Roman"/>
          <w:sz w:val="18"/>
          <w:szCs w:val="18"/>
        </w:rPr>
        <w:t xml:space="preserve"> Country,</w:t>
      </w:r>
    </w:p>
    <w:p w:rsidR="00384728" w:rsidRPr="00384728" w:rsidRDefault="00384728" w:rsidP="00384728">
      <w:pPr>
        <w:tabs>
          <w:tab w:val="left" w:pos="1956"/>
        </w:tabs>
        <w:ind w:left="1020"/>
        <w:rPr>
          <w:rFonts w:ascii="Arial Narrow" w:hAnsi="Arial Narrow" w:cs="Times New Roman"/>
          <w:sz w:val="18"/>
          <w:szCs w:val="18"/>
        </w:rPr>
      </w:pPr>
      <w:r w:rsidRPr="00384728">
        <w:rPr>
          <w:rFonts w:ascii="Arial Narrow" w:hAnsi="Arial Narrow" w:cs="Times New Roman"/>
          <w:sz w:val="18"/>
          <w:szCs w:val="18"/>
        </w:rPr>
        <w:t xml:space="preserve">      (Person lives in Country </w:t>
      </w:r>
      <w:proofErr w:type="spellStart"/>
      <w:r w:rsidRPr="00384728">
        <w:rPr>
          <w:rFonts w:ascii="Arial Narrow" w:hAnsi="Arial Narrow" w:cs="Times New Roman"/>
          <w:b/>
          <w:sz w:val="18"/>
          <w:szCs w:val="18"/>
        </w:rPr>
        <w:t>iff</w:t>
      </w:r>
      <w:proofErr w:type="spellEnd"/>
    </w:p>
    <w:p w:rsidR="00384728" w:rsidRPr="00384728" w:rsidRDefault="00384728" w:rsidP="00384728">
      <w:pPr>
        <w:tabs>
          <w:tab w:val="left" w:pos="1956"/>
        </w:tabs>
        <w:ind w:left="1020"/>
        <w:rPr>
          <w:rFonts w:ascii="Arial Narrow" w:hAnsi="Arial Narrow" w:cs="Times New Roman"/>
          <w:sz w:val="18"/>
          <w:szCs w:val="18"/>
        </w:rPr>
      </w:pPr>
      <w:r w:rsidRPr="00384728">
        <w:rPr>
          <w:rFonts w:ascii="Arial Narrow" w:hAnsi="Arial Narrow" w:cs="Times New Roman"/>
          <w:sz w:val="18"/>
          <w:szCs w:val="18"/>
        </w:rPr>
        <w:t xml:space="preserve">          Person lives in </w:t>
      </w:r>
      <w:r w:rsidRPr="00922EC6">
        <w:rPr>
          <w:rFonts w:ascii="Arial Narrow" w:hAnsi="Arial Narrow" w:cs="Times New Roman"/>
          <w:b/>
          <w:sz w:val="18"/>
          <w:szCs w:val="18"/>
        </w:rPr>
        <w:t>a</w:t>
      </w:r>
      <w:r w:rsidRPr="00384728">
        <w:rPr>
          <w:rFonts w:ascii="Arial Narrow" w:hAnsi="Arial Narrow" w:cs="Times New Roman"/>
          <w:sz w:val="18"/>
          <w:szCs w:val="18"/>
        </w:rPr>
        <w:t xml:space="preserve"> State </w:t>
      </w:r>
      <w:r w:rsidRPr="00922EC6">
        <w:rPr>
          <w:rFonts w:ascii="Arial Narrow" w:hAnsi="Arial Narrow" w:cs="Times New Roman"/>
          <w:b/>
          <w:sz w:val="18"/>
          <w:szCs w:val="18"/>
        </w:rPr>
        <w:t>that</w:t>
      </w:r>
      <w:r w:rsidRPr="00384728">
        <w:rPr>
          <w:rFonts w:ascii="Arial Narrow" w:hAnsi="Arial Narrow" w:cs="Times New Roman"/>
          <w:sz w:val="18"/>
          <w:szCs w:val="18"/>
        </w:rPr>
        <w:t xml:space="preserve"> is in Country).</w:t>
      </w:r>
    </w:p>
    <w:p w:rsidR="00384728" w:rsidRPr="00922EC6" w:rsidRDefault="00384728" w:rsidP="00384728">
      <w:pPr>
        <w:tabs>
          <w:tab w:val="left" w:pos="1956"/>
        </w:tabs>
        <w:ind w:left="567"/>
        <w:rPr>
          <w:rFonts w:asciiTheme="majorHAnsi" w:hAnsiTheme="majorHAnsi" w:cs="Times New Roman"/>
          <w:sz w:val="10"/>
          <w:szCs w:val="10"/>
        </w:rPr>
      </w:pPr>
    </w:p>
    <w:p w:rsidR="00384728" w:rsidRPr="00384728" w:rsidRDefault="00AC0F0A" w:rsidP="00384728">
      <w:pPr>
        <w:tabs>
          <w:tab w:val="left" w:pos="1956"/>
        </w:tabs>
        <w:ind w:left="567"/>
        <w:rPr>
          <w:rFonts w:asciiTheme="majorHAnsi" w:hAnsiTheme="majorHAnsi" w:cs="Times New Roman"/>
          <w:sz w:val="20"/>
          <w:szCs w:val="20"/>
        </w:rPr>
      </w:pPr>
      <w:r w:rsidRPr="00DA2203">
        <w:rPr>
          <w:noProof/>
          <w:lang w:eastAsia="en-AU"/>
        </w:rPr>
        <w:drawing>
          <wp:anchor distT="0" distB="0" distL="114300" distR="114300" simplePos="0" relativeHeight="251833344" behindDoc="0" locked="0" layoutInCell="1" allowOverlap="1" wp14:anchorId="1FBD6137" wp14:editId="3F472C82">
            <wp:simplePos x="0" y="0"/>
            <wp:positionH relativeFrom="column">
              <wp:posOffset>3794760</wp:posOffset>
            </wp:positionH>
            <wp:positionV relativeFrom="paragraph">
              <wp:posOffset>802005</wp:posOffset>
            </wp:positionV>
            <wp:extent cx="1506220" cy="1852295"/>
            <wp:effectExtent l="0" t="0" r="0" b="0"/>
            <wp:wrapSquare wrapText="bothSides"/>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1506220" cy="1852295"/>
                    </a:xfrm>
                    <a:prstGeom prst="rect">
                      <a:avLst/>
                    </a:prstGeom>
                    <a:noFill/>
                    <a:ln>
                      <a:noFill/>
                    </a:ln>
                  </pic:spPr>
                </pic:pic>
              </a:graphicData>
            </a:graphic>
            <wp14:sizeRelH relativeFrom="page">
              <wp14:pctWidth>0</wp14:pctWidth>
            </wp14:sizeRelH>
            <wp14:sizeRelV relativeFrom="page">
              <wp14:pctHeight>0</wp14:pctHeight>
            </wp14:sizeRelV>
          </wp:anchor>
        </w:drawing>
      </w:r>
      <w:r w:rsidR="00384728" w:rsidRPr="00384728">
        <w:rPr>
          <w:rFonts w:asciiTheme="majorHAnsi" w:hAnsiTheme="majorHAnsi" w:cs="Times New Roman"/>
          <w:sz w:val="20"/>
          <w:szCs w:val="20"/>
        </w:rPr>
        <w:t>The “</w:t>
      </w:r>
      <w:proofErr w:type="spellStart"/>
      <w:r w:rsidR="00384728" w:rsidRPr="00922EC6">
        <w:rPr>
          <w:rFonts w:ascii="Arial Narrow" w:hAnsi="Arial Narrow" w:cs="Times New Roman"/>
          <w:b/>
          <w:sz w:val="18"/>
          <w:szCs w:val="18"/>
        </w:rPr>
        <w:t>iff</w:t>
      </w:r>
      <w:proofErr w:type="spellEnd"/>
      <w:r w:rsidR="00384728" w:rsidRPr="00384728">
        <w:rPr>
          <w:rFonts w:asciiTheme="majorHAnsi" w:hAnsiTheme="majorHAnsi" w:cs="Times New Roman"/>
          <w:sz w:val="20"/>
          <w:szCs w:val="20"/>
        </w:rPr>
        <w:t>” operator has lowest priority, so is treated as the main operator in the scope of the quantification</w:t>
      </w:r>
      <w:r w:rsidR="00384728" w:rsidRPr="00922EC6">
        <w:rPr>
          <w:rFonts w:asciiTheme="majorHAnsi" w:hAnsiTheme="majorHAnsi"/>
          <w:vertAlign w:val="superscript"/>
        </w:rPr>
        <w:footnoteReference w:id="9"/>
      </w:r>
      <w:r w:rsidR="00384728" w:rsidRPr="00384728">
        <w:rPr>
          <w:rFonts w:asciiTheme="majorHAnsi" w:hAnsiTheme="majorHAnsi" w:cs="Times New Roman"/>
          <w:sz w:val="20"/>
          <w:szCs w:val="20"/>
        </w:rPr>
        <w:t>. Here the pronoun “</w:t>
      </w:r>
      <w:r w:rsidR="00384728" w:rsidRPr="00922EC6">
        <w:rPr>
          <w:rFonts w:ascii="Arial Narrow" w:hAnsi="Arial Narrow" w:cs="Times New Roman"/>
          <w:b/>
          <w:sz w:val="18"/>
          <w:szCs w:val="18"/>
        </w:rPr>
        <w:t>that</w:t>
      </w:r>
      <w:r w:rsidR="00384728" w:rsidRPr="00384728">
        <w:rPr>
          <w:rFonts w:asciiTheme="majorHAnsi" w:hAnsiTheme="majorHAnsi" w:cs="Times New Roman"/>
          <w:sz w:val="20"/>
          <w:szCs w:val="20"/>
        </w:rPr>
        <w:t>” performs a conceptual inner join on the path roles played by State, so the state lived in by the person is the same state that is in the country. The rule may be verbalized in even longer form as follows, adding further “</w:t>
      </w:r>
      <w:r w:rsidR="00384728" w:rsidRPr="00922EC6">
        <w:rPr>
          <w:rFonts w:ascii="Arial Narrow" w:hAnsi="Arial Narrow" w:cs="Times New Roman"/>
          <w:b/>
          <w:sz w:val="18"/>
          <w:szCs w:val="18"/>
        </w:rPr>
        <w:t>that</w:t>
      </w:r>
      <w:r w:rsidR="00384728" w:rsidRPr="00384728">
        <w:rPr>
          <w:rFonts w:asciiTheme="majorHAnsi" w:hAnsiTheme="majorHAnsi" w:cs="Times New Roman"/>
          <w:sz w:val="20"/>
          <w:szCs w:val="20"/>
        </w:rPr>
        <w:t>” pronouns to emphasize the correlation back to earlier object variables:</w:t>
      </w:r>
    </w:p>
    <w:p w:rsidR="00384728" w:rsidRPr="00922EC6" w:rsidRDefault="00384728" w:rsidP="00384728">
      <w:pPr>
        <w:tabs>
          <w:tab w:val="left" w:pos="1956"/>
        </w:tabs>
        <w:ind w:left="567"/>
        <w:rPr>
          <w:rFonts w:asciiTheme="majorHAnsi" w:hAnsiTheme="majorHAnsi" w:cs="Times New Roman"/>
          <w:sz w:val="10"/>
          <w:szCs w:val="10"/>
        </w:rPr>
      </w:pPr>
    </w:p>
    <w:p w:rsidR="00922EC6" w:rsidRPr="00384728" w:rsidRDefault="00922EC6" w:rsidP="00922EC6">
      <w:pPr>
        <w:tabs>
          <w:tab w:val="left" w:pos="1956"/>
        </w:tabs>
        <w:ind w:left="1020"/>
        <w:rPr>
          <w:rFonts w:ascii="Arial Narrow" w:hAnsi="Arial Narrow" w:cs="Times New Roman"/>
          <w:sz w:val="18"/>
          <w:szCs w:val="18"/>
        </w:rPr>
      </w:pPr>
      <w:r w:rsidRPr="00384728">
        <w:rPr>
          <w:rFonts w:ascii="Arial Narrow" w:hAnsi="Arial Narrow" w:cs="Times New Roman"/>
          <w:b/>
          <w:sz w:val="18"/>
          <w:szCs w:val="18"/>
        </w:rPr>
        <w:t>*For each</w:t>
      </w:r>
      <w:r w:rsidRPr="00384728">
        <w:rPr>
          <w:rFonts w:ascii="Arial Narrow" w:hAnsi="Arial Narrow" w:cs="Times New Roman"/>
          <w:sz w:val="18"/>
          <w:szCs w:val="18"/>
        </w:rPr>
        <w:t xml:space="preserve"> Person </w:t>
      </w:r>
      <w:r w:rsidRPr="00384728">
        <w:rPr>
          <w:rFonts w:ascii="Arial Narrow" w:hAnsi="Arial Narrow" w:cs="Times New Roman"/>
          <w:b/>
          <w:sz w:val="18"/>
          <w:szCs w:val="18"/>
        </w:rPr>
        <w:t>and</w:t>
      </w:r>
      <w:r w:rsidRPr="00384728">
        <w:rPr>
          <w:rFonts w:ascii="Arial Narrow" w:hAnsi="Arial Narrow" w:cs="Times New Roman"/>
          <w:sz w:val="18"/>
          <w:szCs w:val="18"/>
        </w:rPr>
        <w:t xml:space="preserve"> Country,</w:t>
      </w:r>
    </w:p>
    <w:p w:rsidR="00922EC6" w:rsidRPr="00384728" w:rsidRDefault="00922EC6" w:rsidP="00922EC6">
      <w:pPr>
        <w:tabs>
          <w:tab w:val="left" w:pos="1956"/>
        </w:tabs>
        <w:ind w:left="1020"/>
        <w:rPr>
          <w:rFonts w:ascii="Arial Narrow" w:hAnsi="Arial Narrow" w:cs="Times New Roman"/>
          <w:sz w:val="18"/>
          <w:szCs w:val="18"/>
        </w:rPr>
      </w:pPr>
      <w:r w:rsidRPr="00384728">
        <w:rPr>
          <w:rFonts w:ascii="Arial Narrow" w:hAnsi="Arial Narrow" w:cs="Times New Roman"/>
          <w:sz w:val="18"/>
          <w:szCs w:val="18"/>
        </w:rPr>
        <w:t xml:space="preserve">      (</w:t>
      </w:r>
      <w:proofErr w:type="gramStart"/>
      <w:r w:rsidRPr="00384728">
        <w:rPr>
          <w:rFonts w:ascii="Arial Narrow" w:hAnsi="Arial Narrow" w:cs="Times New Roman"/>
          <w:b/>
          <w:sz w:val="18"/>
          <w:szCs w:val="18"/>
        </w:rPr>
        <w:t>that</w:t>
      </w:r>
      <w:proofErr w:type="gramEnd"/>
      <w:r w:rsidRPr="00384728">
        <w:rPr>
          <w:rFonts w:ascii="Arial Narrow" w:hAnsi="Arial Narrow" w:cs="Times New Roman"/>
          <w:sz w:val="18"/>
          <w:szCs w:val="18"/>
        </w:rPr>
        <w:t xml:space="preserve"> Person lives in </w:t>
      </w:r>
      <w:r w:rsidRPr="00384728">
        <w:rPr>
          <w:rFonts w:ascii="Arial Narrow" w:hAnsi="Arial Narrow" w:cs="Times New Roman"/>
          <w:b/>
          <w:sz w:val="18"/>
          <w:szCs w:val="18"/>
        </w:rPr>
        <w:t>that</w:t>
      </w:r>
      <w:r w:rsidRPr="00384728">
        <w:rPr>
          <w:rFonts w:ascii="Arial Narrow" w:hAnsi="Arial Narrow" w:cs="Times New Roman"/>
          <w:sz w:val="18"/>
          <w:szCs w:val="18"/>
        </w:rPr>
        <w:t xml:space="preserve"> Country </w:t>
      </w:r>
      <w:proofErr w:type="spellStart"/>
      <w:r w:rsidRPr="00384728">
        <w:rPr>
          <w:rFonts w:ascii="Arial Narrow" w:hAnsi="Arial Narrow" w:cs="Times New Roman"/>
          <w:b/>
          <w:sz w:val="18"/>
          <w:szCs w:val="18"/>
        </w:rPr>
        <w:t>iff</w:t>
      </w:r>
      <w:proofErr w:type="spellEnd"/>
    </w:p>
    <w:p w:rsidR="00922EC6" w:rsidRPr="00384728" w:rsidRDefault="00922EC6" w:rsidP="00922EC6">
      <w:pPr>
        <w:tabs>
          <w:tab w:val="left" w:pos="1956"/>
        </w:tabs>
        <w:ind w:left="1020"/>
        <w:rPr>
          <w:rFonts w:ascii="Arial Narrow" w:hAnsi="Arial Narrow" w:cs="Times New Roman"/>
          <w:sz w:val="18"/>
          <w:szCs w:val="18"/>
        </w:rPr>
      </w:pPr>
      <w:r w:rsidRPr="00384728">
        <w:rPr>
          <w:rFonts w:ascii="Arial Narrow" w:hAnsi="Arial Narrow" w:cs="Times New Roman"/>
          <w:sz w:val="18"/>
          <w:szCs w:val="18"/>
        </w:rPr>
        <w:t xml:space="preserve">          </w:t>
      </w:r>
      <w:proofErr w:type="gramStart"/>
      <w:r w:rsidRPr="00922EC6">
        <w:rPr>
          <w:rFonts w:ascii="Arial Narrow" w:hAnsi="Arial Narrow" w:cs="Times New Roman"/>
          <w:b/>
          <w:sz w:val="18"/>
          <w:szCs w:val="18"/>
        </w:rPr>
        <w:t>that</w:t>
      </w:r>
      <w:proofErr w:type="gramEnd"/>
      <w:r w:rsidRPr="00384728">
        <w:rPr>
          <w:rFonts w:ascii="Arial Narrow" w:hAnsi="Arial Narrow" w:cs="Times New Roman"/>
          <w:sz w:val="18"/>
          <w:szCs w:val="18"/>
        </w:rPr>
        <w:t xml:space="preserve"> Person lives in </w:t>
      </w:r>
      <w:r w:rsidRPr="00922EC6">
        <w:rPr>
          <w:rFonts w:ascii="Arial Narrow" w:hAnsi="Arial Narrow" w:cs="Times New Roman"/>
          <w:b/>
          <w:sz w:val="18"/>
          <w:szCs w:val="18"/>
        </w:rPr>
        <w:t>a</w:t>
      </w:r>
      <w:r w:rsidRPr="00384728">
        <w:rPr>
          <w:rFonts w:ascii="Arial Narrow" w:hAnsi="Arial Narrow" w:cs="Times New Roman"/>
          <w:sz w:val="18"/>
          <w:szCs w:val="18"/>
        </w:rPr>
        <w:t xml:space="preserve"> State </w:t>
      </w:r>
      <w:r w:rsidRPr="00922EC6">
        <w:rPr>
          <w:rFonts w:ascii="Arial Narrow" w:hAnsi="Arial Narrow" w:cs="Times New Roman"/>
          <w:b/>
          <w:sz w:val="18"/>
          <w:szCs w:val="18"/>
        </w:rPr>
        <w:t>that</w:t>
      </w:r>
      <w:r w:rsidRPr="00384728">
        <w:rPr>
          <w:rFonts w:ascii="Arial Narrow" w:hAnsi="Arial Narrow" w:cs="Times New Roman"/>
          <w:sz w:val="18"/>
          <w:szCs w:val="18"/>
        </w:rPr>
        <w:t xml:space="preserve"> is in </w:t>
      </w:r>
      <w:r w:rsidRPr="00922EC6">
        <w:rPr>
          <w:rFonts w:ascii="Arial Narrow" w:hAnsi="Arial Narrow" w:cs="Times New Roman"/>
          <w:b/>
          <w:sz w:val="18"/>
          <w:szCs w:val="18"/>
        </w:rPr>
        <w:t>that</w:t>
      </w:r>
      <w:r w:rsidRPr="00384728">
        <w:rPr>
          <w:rFonts w:ascii="Arial Narrow" w:hAnsi="Arial Narrow" w:cs="Times New Roman"/>
          <w:sz w:val="18"/>
          <w:szCs w:val="18"/>
        </w:rPr>
        <w:t xml:space="preserve"> Country).</w:t>
      </w:r>
    </w:p>
    <w:p w:rsidR="00D21AB0" w:rsidRPr="00922EC6" w:rsidRDefault="00D21AB0" w:rsidP="00D5108C">
      <w:pPr>
        <w:tabs>
          <w:tab w:val="left" w:pos="1956"/>
        </w:tabs>
        <w:ind w:left="567"/>
        <w:rPr>
          <w:rFonts w:asciiTheme="majorHAnsi" w:hAnsiTheme="majorHAnsi" w:cs="Times New Roman"/>
          <w:sz w:val="10"/>
          <w:szCs w:val="10"/>
        </w:rPr>
      </w:pPr>
    </w:p>
    <w:p w:rsidR="00DA2203" w:rsidRPr="00DA2203" w:rsidRDefault="00AC0F0A" w:rsidP="00DA2203">
      <w:pPr>
        <w:tabs>
          <w:tab w:val="left" w:pos="1956"/>
        </w:tabs>
        <w:ind w:left="567"/>
        <w:rPr>
          <w:rFonts w:asciiTheme="majorHAnsi" w:hAnsiTheme="majorHAnsi" w:cs="Times New Roman"/>
          <w:sz w:val="20"/>
          <w:szCs w:val="20"/>
        </w:rPr>
      </w:pPr>
      <w:r>
        <w:rPr>
          <w:rFonts w:asciiTheme="majorHAnsi" w:hAnsiTheme="majorHAnsi" w:cs="Times New Roman"/>
          <w:sz w:val="20"/>
          <w:szCs w:val="20"/>
        </w:rPr>
        <w:t>T</w:t>
      </w:r>
      <w:r w:rsidR="00DA2203" w:rsidRPr="00DA2203">
        <w:rPr>
          <w:rFonts w:asciiTheme="majorHAnsi" w:hAnsiTheme="majorHAnsi" w:cs="Times New Roman"/>
          <w:sz w:val="20"/>
          <w:szCs w:val="20"/>
        </w:rPr>
        <w:t xml:space="preserve">he derivation path is a linear path from Person through the fact type </w:t>
      </w:r>
      <w:r w:rsidR="00211AF4">
        <w:rPr>
          <w:rFonts w:ascii="Arial Narrow" w:hAnsi="Arial Narrow" w:cs="Times New Roman"/>
          <w:sz w:val="18"/>
          <w:szCs w:val="18"/>
        </w:rPr>
        <w:t>Person lives in Stat</w:t>
      </w:r>
      <w:r w:rsidR="00211AF4">
        <w:rPr>
          <w:rFonts w:asciiTheme="majorHAnsi" w:hAnsiTheme="majorHAnsi" w:cs="Times New Roman"/>
          <w:sz w:val="20"/>
          <w:szCs w:val="20"/>
        </w:rPr>
        <w:t xml:space="preserve">, </w:t>
      </w:r>
      <w:r w:rsidR="00DA2203" w:rsidRPr="00DA2203">
        <w:rPr>
          <w:rFonts w:asciiTheme="majorHAnsi" w:hAnsiTheme="majorHAnsi" w:cs="Times New Roman"/>
          <w:sz w:val="20"/>
          <w:szCs w:val="20"/>
        </w:rPr>
        <w:t xml:space="preserve">ending in the fact type </w:t>
      </w:r>
      <w:r w:rsidR="00DA2203" w:rsidRPr="00DA2203">
        <w:rPr>
          <w:rFonts w:ascii="Arial Narrow" w:hAnsi="Arial Narrow" w:cs="Times New Roman"/>
          <w:sz w:val="18"/>
          <w:szCs w:val="18"/>
        </w:rPr>
        <w:t>State is in Country</w:t>
      </w:r>
      <w:r w:rsidR="00DA2203" w:rsidRPr="00DA2203">
        <w:rPr>
          <w:rFonts w:asciiTheme="majorHAnsi" w:hAnsiTheme="majorHAnsi" w:cs="Times New Roman"/>
          <w:sz w:val="20"/>
          <w:szCs w:val="20"/>
        </w:rPr>
        <w:t xml:space="preserve">, as shown on the left of the diagram opposite. In passing through State, a conceptual join is performed between </w:t>
      </w:r>
      <w:r w:rsidR="00DA2203">
        <w:rPr>
          <w:rFonts w:asciiTheme="majorHAnsi" w:hAnsiTheme="majorHAnsi" w:cs="Times New Roman"/>
          <w:sz w:val="20"/>
          <w:szCs w:val="20"/>
        </w:rPr>
        <w:t xml:space="preserve">its </w:t>
      </w:r>
      <w:r w:rsidR="00DA2203" w:rsidRPr="00DA2203">
        <w:rPr>
          <w:rFonts w:asciiTheme="majorHAnsi" w:hAnsiTheme="majorHAnsi" w:cs="Times New Roman"/>
          <w:sz w:val="20"/>
          <w:szCs w:val="20"/>
        </w:rPr>
        <w:t xml:space="preserve">entry and exit roles (shown </w:t>
      </w:r>
      <w:r w:rsidR="00211AF4">
        <w:rPr>
          <w:rFonts w:asciiTheme="majorHAnsi" w:hAnsiTheme="majorHAnsi" w:cs="Times New Roman"/>
          <w:sz w:val="20"/>
          <w:szCs w:val="20"/>
        </w:rPr>
        <w:t>here</w:t>
      </w:r>
      <w:r w:rsidR="00DA2203" w:rsidRPr="00DA2203">
        <w:rPr>
          <w:rFonts w:asciiTheme="majorHAnsi" w:hAnsiTheme="majorHAnsi" w:cs="Times New Roman"/>
          <w:sz w:val="20"/>
          <w:szCs w:val="20"/>
        </w:rPr>
        <w:t xml:space="preserve"> with gold fill) to ensure the same State plays both role occurrences.</w:t>
      </w:r>
      <w:r>
        <w:rPr>
          <w:rFonts w:asciiTheme="majorHAnsi" w:hAnsiTheme="majorHAnsi" w:cs="Times New Roman"/>
          <w:sz w:val="20"/>
          <w:szCs w:val="20"/>
        </w:rPr>
        <w:t xml:space="preserve"> </w:t>
      </w:r>
      <w:r w:rsidR="00DA2203" w:rsidRPr="00DA2203">
        <w:rPr>
          <w:rFonts w:asciiTheme="majorHAnsi" w:hAnsiTheme="majorHAnsi" w:cs="Times New Roman"/>
          <w:sz w:val="20"/>
          <w:szCs w:val="20"/>
        </w:rPr>
        <w:t xml:space="preserve">The derived fact type is shown on the right of the diagram. </w:t>
      </w:r>
      <w:r w:rsidR="00DA2203" w:rsidRPr="000029A7">
        <w:rPr>
          <w:rFonts w:asciiTheme="majorHAnsi" w:hAnsiTheme="majorHAnsi" w:cs="Times New Roman"/>
          <w:i/>
          <w:sz w:val="20"/>
          <w:szCs w:val="20"/>
        </w:rPr>
        <w:t xml:space="preserve">To complete the derivation rule, the roles of the derived fact type </w:t>
      </w:r>
      <w:r>
        <w:rPr>
          <w:rFonts w:asciiTheme="majorHAnsi" w:hAnsiTheme="majorHAnsi" w:cs="Times New Roman"/>
          <w:i/>
          <w:sz w:val="20"/>
          <w:szCs w:val="20"/>
        </w:rPr>
        <w:t>ar</w:t>
      </w:r>
      <w:r w:rsidR="00DA2203" w:rsidRPr="000029A7">
        <w:rPr>
          <w:rFonts w:asciiTheme="majorHAnsi" w:hAnsiTheme="majorHAnsi" w:cs="Times New Roman"/>
          <w:i/>
          <w:sz w:val="20"/>
          <w:szCs w:val="20"/>
        </w:rPr>
        <w:t>e bound to (matched with) role occurrences (or in some cases, calculations</w:t>
      </w:r>
      <w:r w:rsidR="00211AF4">
        <w:rPr>
          <w:rFonts w:asciiTheme="majorHAnsi" w:hAnsiTheme="majorHAnsi" w:cs="Times New Roman"/>
          <w:i/>
          <w:sz w:val="20"/>
          <w:szCs w:val="20"/>
        </w:rPr>
        <w:t xml:space="preserve"> or constants</w:t>
      </w:r>
      <w:r w:rsidR="00DA2203" w:rsidRPr="000029A7">
        <w:rPr>
          <w:rFonts w:asciiTheme="majorHAnsi" w:hAnsiTheme="majorHAnsi" w:cs="Times New Roman"/>
          <w:i/>
          <w:sz w:val="20"/>
          <w:szCs w:val="20"/>
        </w:rPr>
        <w:t>) in the derivation path</w:t>
      </w:r>
      <w:r w:rsidR="00DA2203" w:rsidRPr="00DA2203">
        <w:rPr>
          <w:rFonts w:asciiTheme="majorHAnsi" w:hAnsiTheme="majorHAnsi" w:cs="Times New Roman"/>
          <w:sz w:val="20"/>
          <w:szCs w:val="20"/>
        </w:rPr>
        <w:t xml:space="preserve">. In this example, the Person and Country roles of the derived fact type are bound to the Person and Country roles projected from the derivation path (shown here with matching </w:t>
      </w:r>
      <w:proofErr w:type="spellStart"/>
      <w:r w:rsidR="00DA2203" w:rsidRPr="00DA2203">
        <w:rPr>
          <w:rFonts w:asciiTheme="majorHAnsi" w:hAnsiTheme="majorHAnsi" w:cs="Times New Roman"/>
          <w:sz w:val="20"/>
          <w:szCs w:val="20"/>
        </w:rPr>
        <w:t>color</w:t>
      </w:r>
      <w:proofErr w:type="spellEnd"/>
      <w:r w:rsidR="00DA2203" w:rsidRPr="00DA2203">
        <w:rPr>
          <w:rFonts w:asciiTheme="majorHAnsi" w:hAnsiTheme="majorHAnsi" w:cs="Times New Roman"/>
          <w:sz w:val="20"/>
          <w:szCs w:val="20"/>
        </w:rPr>
        <w:t xml:space="preserve"> fills). </w:t>
      </w:r>
    </w:p>
    <w:p w:rsidR="00D21AB0" w:rsidRDefault="00D21AB0" w:rsidP="00D5108C">
      <w:pPr>
        <w:tabs>
          <w:tab w:val="left" w:pos="1956"/>
        </w:tabs>
        <w:ind w:left="567"/>
        <w:rPr>
          <w:rFonts w:asciiTheme="majorHAnsi" w:hAnsiTheme="majorHAnsi" w:cs="Times New Roman"/>
          <w:sz w:val="20"/>
          <w:szCs w:val="20"/>
        </w:rPr>
      </w:pPr>
    </w:p>
    <w:p w:rsidR="000068A8" w:rsidRPr="000068A8" w:rsidRDefault="000068A8" w:rsidP="000068A8">
      <w:pPr>
        <w:tabs>
          <w:tab w:val="left" w:pos="1956"/>
        </w:tabs>
        <w:ind w:left="567"/>
        <w:rPr>
          <w:rFonts w:asciiTheme="majorHAnsi" w:hAnsiTheme="majorHAnsi" w:cs="Times New Roman"/>
          <w:sz w:val="20"/>
          <w:szCs w:val="20"/>
        </w:rPr>
      </w:pPr>
      <w:r w:rsidRPr="000068A8">
        <w:rPr>
          <w:rFonts w:asciiTheme="majorHAnsi" w:hAnsiTheme="majorHAnsi" w:cs="Times New Roman"/>
          <w:sz w:val="20"/>
          <w:szCs w:val="20"/>
        </w:rPr>
        <w:lastRenderedPageBreak/>
        <w:t xml:space="preserve">To add the derivation rule to NORMA, we need to first add the derivation path and then bind the derived roles. </w:t>
      </w:r>
      <w:r>
        <w:rPr>
          <w:rFonts w:asciiTheme="majorHAnsi" w:hAnsiTheme="majorHAnsi" w:cs="Times New Roman"/>
          <w:sz w:val="20"/>
          <w:szCs w:val="20"/>
        </w:rPr>
        <w:t>R</w:t>
      </w:r>
      <w:r w:rsidRPr="000068A8">
        <w:rPr>
          <w:rFonts w:asciiTheme="majorHAnsi" w:hAnsiTheme="majorHAnsi" w:cs="Times New Roman"/>
          <w:sz w:val="20"/>
          <w:szCs w:val="20"/>
        </w:rPr>
        <w:t xml:space="preserve">ight-click the derived fact type </w:t>
      </w:r>
      <w:r w:rsidRPr="000068A8">
        <w:rPr>
          <w:rFonts w:ascii="Arial Narrow" w:hAnsi="Arial Narrow" w:cs="Times New Roman"/>
          <w:sz w:val="18"/>
          <w:szCs w:val="18"/>
        </w:rPr>
        <w:t>Person lives in Country</w:t>
      </w:r>
      <w:r w:rsidRPr="000068A8">
        <w:rPr>
          <w:rFonts w:asciiTheme="majorHAnsi" w:hAnsiTheme="majorHAnsi" w:cs="Times New Roman"/>
          <w:sz w:val="20"/>
          <w:szCs w:val="20"/>
        </w:rPr>
        <w:t xml:space="preserve">, select </w:t>
      </w:r>
      <w:r w:rsidRPr="000068A8">
        <w:rPr>
          <w:rFonts w:ascii="Arial Narrow" w:hAnsi="Arial Narrow" w:cs="Times New Roman"/>
          <w:sz w:val="18"/>
          <w:szCs w:val="18"/>
        </w:rPr>
        <w:t>Add Derivation Rule</w:t>
      </w:r>
      <w:r w:rsidRPr="000068A8">
        <w:rPr>
          <w:rFonts w:asciiTheme="majorHAnsi" w:hAnsiTheme="majorHAnsi" w:cs="Times New Roman"/>
          <w:sz w:val="20"/>
          <w:szCs w:val="20"/>
        </w:rPr>
        <w:t xml:space="preserve"> from its context menu, and </w:t>
      </w:r>
      <w:proofErr w:type="gramStart"/>
      <w:r w:rsidRPr="000068A8">
        <w:rPr>
          <w:rFonts w:asciiTheme="majorHAnsi" w:hAnsiTheme="majorHAnsi" w:cs="Times New Roman"/>
          <w:sz w:val="20"/>
          <w:szCs w:val="20"/>
        </w:rPr>
        <w:t>select</w:t>
      </w:r>
      <w:proofErr w:type="gramEnd"/>
      <w:r w:rsidRPr="000068A8">
        <w:rPr>
          <w:rFonts w:asciiTheme="majorHAnsi" w:hAnsiTheme="majorHAnsi" w:cs="Times New Roman"/>
          <w:sz w:val="20"/>
          <w:szCs w:val="20"/>
        </w:rPr>
        <w:t xml:space="preserve"> </w:t>
      </w:r>
      <w:r w:rsidRPr="00E76B49">
        <w:rPr>
          <w:rFonts w:ascii="Arial Narrow" w:hAnsi="Arial Narrow" w:cs="Times New Roman"/>
          <w:sz w:val="18"/>
          <w:szCs w:val="18"/>
        </w:rPr>
        <w:t>Person</w:t>
      </w:r>
      <w:r w:rsidRPr="000068A8">
        <w:rPr>
          <w:rFonts w:asciiTheme="majorHAnsi" w:hAnsiTheme="majorHAnsi" w:cs="Times New Roman"/>
          <w:sz w:val="20"/>
          <w:szCs w:val="20"/>
        </w:rPr>
        <w:t xml:space="preserve"> as the root object type.</w:t>
      </w:r>
    </w:p>
    <w:p w:rsidR="00DA2203" w:rsidRDefault="00DA2203" w:rsidP="00D5108C">
      <w:pPr>
        <w:tabs>
          <w:tab w:val="left" w:pos="1956"/>
        </w:tabs>
        <w:ind w:left="567"/>
        <w:rPr>
          <w:rFonts w:asciiTheme="majorHAnsi" w:hAnsiTheme="majorHAnsi" w:cs="Times New Roman"/>
          <w:sz w:val="20"/>
          <w:szCs w:val="20"/>
        </w:rPr>
      </w:pPr>
    </w:p>
    <w:p w:rsidR="00D21AB0" w:rsidRDefault="00F16273"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36416" behindDoc="1" locked="0" layoutInCell="1" allowOverlap="1" wp14:anchorId="2883538A" wp14:editId="5128A694">
            <wp:simplePos x="0" y="0"/>
            <wp:positionH relativeFrom="column">
              <wp:posOffset>3625850</wp:posOffset>
            </wp:positionH>
            <wp:positionV relativeFrom="paragraph">
              <wp:posOffset>59690</wp:posOffset>
            </wp:positionV>
            <wp:extent cx="1859280" cy="1478280"/>
            <wp:effectExtent l="0" t="0" r="7620" b="7620"/>
            <wp:wrapNone/>
            <wp:docPr id="378" name="Picture 3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1859280" cy="147828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837440" behindDoc="1" locked="0" layoutInCell="1" allowOverlap="1" wp14:anchorId="1F8B669E" wp14:editId="41EC6FA0">
            <wp:simplePos x="0" y="0"/>
            <wp:positionH relativeFrom="column">
              <wp:posOffset>361315</wp:posOffset>
            </wp:positionH>
            <wp:positionV relativeFrom="paragraph">
              <wp:posOffset>635</wp:posOffset>
            </wp:positionV>
            <wp:extent cx="2887980" cy="1508760"/>
            <wp:effectExtent l="0" t="0" r="7620" b="0"/>
            <wp:wrapNone/>
            <wp:docPr id="379" name="Picture 3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2887980" cy="1508760"/>
                    </a:xfrm>
                    <a:prstGeom prst="rect">
                      <a:avLst/>
                    </a:prstGeom>
                  </pic:spPr>
                </pic:pic>
              </a:graphicData>
            </a:graphic>
            <wp14:sizeRelH relativeFrom="page">
              <wp14:pctWidth>0</wp14:pctWidth>
            </wp14:sizeRelH>
            <wp14:sizeRelV relativeFrom="page">
              <wp14:pctHeight>0</wp14:pctHeight>
            </wp14:sizeRelV>
          </wp:anchor>
        </w:drawing>
      </w: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F16273"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360304" w:rsidRPr="00360304" w:rsidRDefault="00360304" w:rsidP="00360304">
      <w:pPr>
        <w:tabs>
          <w:tab w:val="left" w:pos="1956"/>
        </w:tabs>
        <w:ind w:left="567"/>
        <w:rPr>
          <w:rFonts w:asciiTheme="majorHAnsi" w:hAnsiTheme="majorHAnsi" w:cs="Times New Roman"/>
          <w:sz w:val="20"/>
          <w:szCs w:val="20"/>
        </w:rPr>
      </w:pPr>
      <w:r w:rsidRPr="00360304">
        <w:rPr>
          <w:rFonts w:asciiTheme="majorHAnsi" w:hAnsiTheme="majorHAnsi" w:cs="Times New Roman"/>
          <w:sz w:val="20"/>
          <w:szCs w:val="20"/>
        </w:rPr>
        <w:t xml:space="preserve">Continue the path by selecting </w:t>
      </w:r>
      <w:r w:rsidRPr="00360304">
        <w:rPr>
          <w:rFonts w:ascii="Arial Narrow" w:hAnsi="Arial Narrow" w:cs="Times New Roman"/>
          <w:sz w:val="18"/>
          <w:szCs w:val="18"/>
        </w:rPr>
        <w:t>&lt;Person&gt; lives in State</w:t>
      </w:r>
      <w:r w:rsidRPr="00360304">
        <w:rPr>
          <w:rFonts w:asciiTheme="majorHAnsi" w:hAnsiTheme="majorHAnsi" w:cs="Times New Roman"/>
          <w:sz w:val="20"/>
          <w:szCs w:val="20"/>
        </w:rPr>
        <w:t xml:space="preserve">, then select the </w:t>
      </w:r>
      <w:r w:rsidRPr="00360304">
        <w:rPr>
          <w:rFonts w:ascii="Arial Narrow" w:hAnsi="Arial Narrow" w:cs="Times New Roman"/>
          <w:sz w:val="18"/>
          <w:szCs w:val="18"/>
        </w:rPr>
        <w:t>State</w:t>
      </w:r>
      <w:r w:rsidRPr="00360304">
        <w:rPr>
          <w:rFonts w:asciiTheme="majorHAnsi" w:hAnsiTheme="majorHAnsi" w:cs="Times New Roman"/>
          <w:sz w:val="20"/>
          <w:szCs w:val="20"/>
        </w:rPr>
        <w:t xml:space="preserve"> role of this fact type, </w:t>
      </w:r>
      <w:r>
        <w:rPr>
          <w:rFonts w:asciiTheme="majorHAnsi" w:hAnsiTheme="majorHAnsi" w:cs="Times New Roman"/>
          <w:sz w:val="20"/>
          <w:szCs w:val="20"/>
        </w:rPr>
        <w:t>and open its drop-down list.</w:t>
      </w:r>
    </w:p>
    <w:p w:rsidR="00D21AB0" w:rsidRDefault="00D21AB0" w:rsidP="00D5108C">
      <w:pPr>
        <w:tabs>
          <w:tab w:val="left" w:pos="1956"/>
        </w:tabs>
        <w:ind w:left="567"/>
        <w:rPr>
          <w:rFonts w:asciiTheme="majorHAnsi" w:hAnsiTheme="majorHAnsi" w:cs="Times New Roman"/>
          <w:sz w:val="20"/>
          <w:szCs w:val="20"/>
        </w:rPr>
      </w:pPr>
    </w:p>
    <w:p w:rsidR="00D21AB0" w:rsidRDefault="00360304"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38464" behindDoc="1" locked="0" layoutInCell="1" allowOverlap="1" wp14:anchorId="268317C1" wp14:editId="0E331DA9">
            <wp:simplePos x="0" y="0"/>
            <wp:positionH relativeFrom="column">
              <wp:posOffset>676910</wp:posOffset>
            </wp:positionH>
            <wp:positionV relativeFrom="paragraph">
              <wp:posOffset>26035</wp:posOffset>
            </wp:positionV>
            <wp:extent cx="2156460" cy="1005840"/>
            <wp:effectExtent l="0" t="0" r="0" b="3810"/>
            <wp:wrapNone/>
            <wp:docPr id="380" name="Picture 3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2156460" cy="1005840"/>
                    </a:xfrm>
                    <a:prstGeom prst="rect">
                      <a:avLst/>
                    </a:prstGeom>
                  </pic:spPr>
                </pic:pic>
              </a:graphicData>
            </a:graphic>
            <wp14:sizeRelH relativeFrom="page">
              <wp14:pctWidth>0</wp14:pctWidth>
            </wp14:sizeRelH>
            <wp14:sizeRelV relativeFrom="page">
              <wp14:pctHeight>0</wp14:pctHeight>
            </wp14:sizeRelV>
          </wp:anchor>
        </w:drawing>
      </w:r>
    </w:p>
    <w:p w:rsidR="00D21AB0" w:rsidRDefault="00D21AB0" w:rsidP="00D5108C">
      <w:pPr>
        <w:tabs>
          <w:tab w:val="left" w:pos="1956"/>
        </w:tabs>
        <w:ind w:left="567"/>
        <w:rPr>
          <w:rFonts w:asciiTheme="majorHAnsi" w:hAnsiTheme="majorHAnsi" w:cs="Times New Roman"/>
          <w:sz w:val="20"/>
          <w:szCs w:val="20"/>
        </w:rPr>
      </w:pPr>
    </w:p>
    <w:p w:rsidR="00D21AB0" w:rsidRDefault="00360304"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39488" behindDoc="1" locked="0" layoutInCell="1" allowOverlap="1" wp14:anchorId="4996D3B7" wp14:editId="3A44E59A">
            <wp:simplePos x="0" y="0"/>
            <wp:positionH relativeFrom="column">
              <wp:posOffset>3578567</wp:posOffset>
            </wp:positionH>
            <wp:positionV relativeFrom="paragraph">
              <wp:posOffset>1351</wp:posOffset>
            </wp:positionV>
            <wp:extent cx="1684020" cy="685800"/>
            <wp:effectExtent l="0" t="0" r="0" b="0"/>
            <wp:wrapNone/>
            <wp:docPr id="381" name="Picture 3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extLst>
                        <a:ext uri="{28A0092B-C50C-407E-A947-70E740481C1C}">
                          <a14:useLocalDpi xmlns:a14="http://schemas.microsoft.com/office/drawing/2010/main" val="0"/>
                        </a:ext>
                      </a:extLst>
                    </a:blip>
                    <a:stretch>
                      <a:fillRect/>
                    </a:stretch>
                  </pic:blipFill>
                  <pic:spPr>
                    <a:xfrm>
                      <a:off x="0" y="0"/>
                      <a:ext cx="1684020" cy="685800"/>
                    </a:xfrm>
                    <a:prstGeom prst="rect">
                      <a:avLst/>
                    </a:prstGeom>
                  </pic:spPr>
                </pic:pic>
              </a:graphicData>
            </a:graphic>
            <wp14:sizeRelH relativeFrom="page">
              <wp14:pctWidth>0</wp14:pctWidth>
            </wp14:sizeRelH>
            <wp14:sizeRelV relativeFrom="page">
              <wp14:pctHeight>0</wp14:pctHeight>
            </wp14:sizeRelV>
          </wp:anchor>
        </w:drawing>
      </w:r>
    </w:p>
    <w:p w:rsidR="00D21AB0" w:rsidRDefault="00D21AB0" w:rsidP="00D5108C">
      <w:pPr>
        <w:tabs>
          <w:tab w:val="left" w:pos="1956"/>
        </w:tabs>
        <w:ind w:left="567"/>
        <w:rPr>
          <w:rFonts w:asciiTheme="majorHAnsi" w:hAnsiTheme="majorHAnsi" w:cs="Times New Roman"/>
          <w:sz w:val="20"/>
          <w:szCs w:val="20"/>
        </w:rPr>
      </w:pPr>
    </w:p>
    <w:p w:rsidR="00D21AB0" w:rsidRDefault="00360304"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360304" w:rsidRPr="00360304" w:rsidRDefault="00360304" w:rsidP="00360304">
      <w:pPr>
        <w:tabs>
          <w:tab w:val="left" w:pos="1956"/>
        </w:tabs>
        <w:ind w:left="567"/>
        <w:rPr>
          <w:rFonts w:asciiTheme="majorHAnsi" w:hAnsiTheme="majorHAnsi" w:cs="Times New Roman"/>
          <w:sz w:val="20"/>
          <w:szCs w:val="20"/>
        </w:rPr>
      </w:pPr>
      <w:r w:rsidRPr="00360304">
        <w:rPr>
          <w:rFonts w:asciiTheme="majorHAnsi" w:hAnsiTheme="majorHAnsi" w:cs="Times New Roman"/>
          <w:sz w:val="20"/>
          <w:szCs w:val="20"/>
        </w:rPr>
        <w:t xml:space="preserve">Complete the path by selecting </w:t>
      </w:r>
      <w:r w:rsidRPr="00360304">
        <w:rPr>
          <w:rFonts w:ascii="Arial Narrow" w:hAnsi="Arial Narrow" w:cs="Times New Roman"/>
          <w:sz w:val="18"/>
          <w:szCs w:val="18"/>
        </w:rPr>
        <w:t>&lt;State&gt; is in Country</w:t>
      </w:r>
      <w:r w:rsidRPr="00360304">
        <w:rPr>
          <w:rFonts w:asciiTheme="majorHAnsi" w:hAnsiTheme="majorHAnsi" w:cs="Times New Roman"/>
          <w:sz w:val="20"/>
          <w:szCs w:val="20"/>
        </w:rPr>
        <w:t>. You can tell that the State roles are correlated because the</w:t>
      </w:r>
      <w:r>
        <w:rPr>
          <w:rFonts w:asciiTheme="majorHAnsi" w:hAnsiTheme="majorHAnsi" w:cs="Times New Roman"/>
          <w:sz w:val="20"/>
          <w:szCs w:val="20"/>
        </w:rPr>
        <w:t xml:space="preserve">y are both assigned the same object variable </w:t>
      </w:r>
      <w:r w:rsidRPr="00360304">
        <w:rPr>
          <w:rFonts w:asciiTheme="majorHAnsi" w:hAnsiTheme="majorHAnsi" w:cs="Times New Roman"/>
          <w:sz w:val="20"/>
          <w:szCs w:val="20"/>
        </w:rPr>
        <w:t>(</w:t>
      </w:r>
      <w:r w:rsidRPr="00360304">
        <w:rPr>
          <w:rFonts w:ascii="Arial Narrow" w:hAnsi="Arial Narrow" w:cs="Times New Roman"/>
          <w:sz w:val="18"/>
          <w:szCs w:val="18"/>
        </w:rPr>
        <w:t>State#1</w:t>
      </w:r>
      <w:r w:rsidRPr="00360304">
        <w:rPr>
          <w:rFonts w:asciiTheme="majorHAnsi" w:hAnsiTheme="majorHAnsi" w:cs="Times New Roman"/>
          <w:sz w:val="20"/>
          <w:szCs w:val="20"/>
        </w:rPr>
        <w:t xml:space="preserve">). </w:t>
      </w:r>
    </w:p>
    <w:p w:rsidR="00D21AB0" w:rsidRDefault="00D21AB0" w:rsidP="00D5108C">
      <w:pPr>
        <w:tabs>
          <w:tab w:val="left" w:pos="1956"/>
        </w:tabs>
        <w:ind w:left="567"/>
        <w:rPr>
          <w:rFonts w:asciiTheme="majorHAnsi" w:hAnsiTheme="majorHAnsi" w:cs="Times New Roman"/>
          <w:sz w:val="20"/>
          <w:szCs w:val="20"/>
        </w:rPr>
      </w:pPr>
    </w:p>
    <w:p w:rsidR="00D21AB0" w:rsidRDefault="007866F5"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40512" behindDoc="1" locked="0" layoutInCell="1" allowOverlap="1" wp14:anchorId="2CC471B2" wp14:editId="074A95AE">
            <wp:simplePos x="0" y="0"/>
            <wp:positionH relativeFrom="column">
              <wp:posOffset>419735</wp:posOffset>
            </wp:positionH>
            <wp:positionV relativeFrom="paragraph">
              <wp:posOffset>43180</wp:posOffset>
            </wp:positionV>
            <wp:extent cx="2583180" cy="1341120"/>
            <wp:effectExtent l="0" t="0" r="7620" b="0"/>
            <wp:wrapNone/>
            <wp:docPr id="382" name="Picture 3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extLst>
                        <a:ext uri="{28A0092B-C50C-407E-A947-70E740481C1C}">
                          <a14:useLocalDpi xmlns:a14="http://schemas.microsoft.com/office/drawing/2010/main" val="0"/>
                        </a:ext>
                      </a:extLst>
                    </a:blip>
                    <a:stretch>
                      <a:fillRect/>
                    </a:stretch>
                  </pic:blipFill>
                  <pic:spPr>
                    <a:xfrm>
                      <a:off x="0" y="0"/>
                      <a:ext cx="2583180" cy="1341120"/>
                    </a:xfrm>
                    <a:prstGeom prst="rect">
                      <a:avLst/>
                    </a:prstGeom>
                  </pic:spPr>
                </pic:pic>
              </a:graphicData>
            </a:graphic>
            <wp14:sizeRelH relativeFrom="page">
              <wp14:pctWidth>0</wp14:pctWidth>
            </wp14:sizeRelH>
            <wp14:sizeRelV relativeFrom="page">
              <wp14:pctHeight>0</wp14:pctHeight>
            </wp14:sizeRelV>
          </wp:anchor>
        </w:drawing>
      </w:r>
    </w:p>
    <w:p w:rsidR="00D21AB0" w:rsidRDefault="00360304"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41536" behindDoc="1" locked="0" layoutInCell="1" allowOverlap="1" wp14:anchorId="71CFA951" wp14:editId="469F7406">
            <wp:simplePos x="0" y="0"/>
            <wp:positionH relativeFrom="column">
              <wp:posOffset>3578860</wp:posOffset>
            </wp:positionH>
            <wp:positionV relativeFrom="paragraph">
              <wp:posOffset>34925</wp:posOffset>
            </wp:positionV>
            <wp:extent cx="1615440" cy="1059180"/>
            <wp:effectExtent l="0" t="0" r="3810" b="7620"/>
            <wp:wrapNone/>
            <wp:docPr id="383" name="Picture 3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extLst>
                        <a:ext uri="{28A0092B-C50C-407E-A947-70E740481C1C}">
                          <a14:useLocalDpi xmlns:a14="http://schemas.microsoft.com/office/drawing/2010/main" val="0"/>
                        </a:ext>
                      </a:extLst>
                    </a:blip>
                    <a:stretch>
                      <a:fillRect/>
                    </a:stretch>
                  </pic:blipFill>
                  <pic:spPr>
                    <a:xfrm>
                      <a:off x="0" y="0"/>
                      <a:ext cx="1615440" cy="1059180"/>
                    </a:xfrm>
                    <a:prstGeom prst="rect">
                      <a:avLst/>
                    </a:prstGeom>
                  </pic:spPr>
                </pic:pic>
              </a:graphicData>
            </a:graphic>
            <wp14:sizeRelH relativeFrom="page">
              <wp14:pctWidth>0</wp14:pctWidth>
            </wp14:sizeRelH>
            <wp14:sizeRelV relativeFrom="page">
              <wp14:pctHeight>0</wp14:pctHeight>
            </wp14:sizeRelV>
          </wp:anchor>
        </w:drawing>
      </w: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360304"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A45FD0" w:rsidRDefault="007866F5" w:rsidP="00801BFA">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80832" behindDoc="0" locked="0" layoutInCell="1" allowOverlap="1" wp14:anchorId="46D5AF46" wp14:editId="0EB1FC8E">
            <wp:simplePos x="0" y="0"/>
            <wp:positionH relativeFrom="column">
              <wp:posOffset>4209415</wp:posOffset>
            </wp:positionH>
            <wp:positionV relativeFrom="paragraph">
              <wp:posOffset>41910</wp:posOffset>
            </wp:positionV>
            <wp:extent cx="1295400" cy="167640"/>
            <wp:effectExtent l="0" t="0" r="0" b="3810"/>
            <wp:wrapSquare wrapText="bothSides"/>
            <wp:docPr id="38"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extLst>
                        <a:ext uri="{28A0092B-C50C-407E-A947-70E740481C1C}">
                          <a14:useLocalDpi xmlns:a14="http://schemas.microsoft.com/office/drawing/2010/main" val="0"/>
                        </a:ext>
                      </a:extLst>
                    </a:blip>
                    <a:stretch>
                      <a:fillRect/>
                    </a:stretch>
                  </pic:blipFill>
                  <pic:spPr>
                    <a:xfrm>
                      <a:off x="0" y="0"/>
                      <a:ext cx="1295400" cy="167640"/>
                    </a:xfrm>
                    <a:prstGeom prst="rect">
                      <a:avLst/>
                    </a:prstGeom>
                  </pic:spPr>
                </pic:pic>
              </a:graphicData>
            </a:graphic>
            <wp14:sizeRelH relativeFrom="page">
              <wp14:pctWidth>0</wp14:pctWidth>
            </wp14:sizeRelH>
            <wp14:sizeRelV relativeFrom="page">
              <wp14:pctHeight>0</wp14:pctHeight>
            </wp14:sizeRelV>
          </wp:anchor>
        </w:drawing>
      </w:r>
      <w:r w:rsidR="00801BFA" w:rsidRPr="00801BFA">
        <w:rPr>
          <w:rFonts w:asciiTheme="majorHAnsi" w:hAnsiTheme="majorHAnsi" w:cs="Times New Roman"/>
          <w:sz w:val="20"/>
          <w:szCs w:val="20"/>
        </w:rPr>
        <w:t xml:space="preserve">If we were entering a subtype definition, we would be finished. </w:t>
      </w:r>
      <w:r>
        <w:rPr>
          <w:rFonts w:asciiTheme="majorHAnsi" w:hAnsiTheme="majorHAnsi" w:cs="Times New Roman"/>
          <w:sz w:val="20"/>
          <w:szCs w:val="20"/>
        </w:rPr>
        <w:t xml:space="preserve">However, the derived fact type is still in an error state, as indicated by the red exclamation mark on it in the Model Browser (see opposite), and the red line fill around it in the Drawing window (see below). Right-click to show the context menu, then choose </w:t>
      </w:r>
      <w:r w:rsidRPr="007866F5">
        <w:rPr>
          <w:rFonts w:ascii="Arial Narrow" w:hAnsi="Arial Narrow" w:cs="Times New Roman"/>
          <w:sz w:val="18"/>
          <w:szCs w:val="18"/>
        </w:rPr>
        <w:t>Validation Errors</w:t>
      </w:r>
      <w:r>
        <w:rPr>
          <w:rFonts w:asciiTheme="majorHAnsi" w:hAnsiTheme="majorHAnsi" w:cs="Times New Roman"/>
          <w:sz w:val="20"/>
          <w:szCs w:val="20"/>
        </w:rPr>
        <w:t xml:space="preserve"> to see the error message. Since </w:t>
      </w:r>
      <w:r w:rsidR="00801BFA" w:rsidRPr="00801BFA">
        <w:rPr>
          <w:rFonts w:asciiTheme="majorHAnsi" w:hAnsiTheme="majorHAnsi" w:cs="Times New Roman"/>
          <w:sz w:val="20"/>
          <w:szCs w:val="20"/>
        </w:rPr>
        <w:t xml:space="preserve">we are entering a derivation rule for a fact type, there is still one more thing to do: we must bind the roles in the derived fact type to the relevant items (in this case, the </w:t>
      </w:r>
      <w:r w:rsidR="00801BFA" w:rsidRPr="00801BFA">
        <w:rPr>
          <w:rFonts w:ascii="Arial Narrow" w:hAnsi="Arial Narrow" w:cs="Times New Roman"/>
          <w:sz w:val="18"/>
          <w:szCs w:val="18"/>
        </w:rPr>
        <w:t>Person#1</w:t>
      </w:r>
      <w:r w:rsidR="00801BFA" w:rsidRPr="00801BFA">
        <w:rPr>
          <w:rFonts w:asciiTheme="majorHAnsi" w:hAnsiTheme="majorHAnsi" w:cs="Times New Roman"/>
          <w:sz w:val="20"/>
          <w:szCs w:val="20"/>
        </w:rPr>
        <w:t xml:space="preserve"> and </w:t>
      </w:r>
      <w:r w:rsidR="00801BFA" w:rsidRPr="00801BFA">
        <w:rPr>
          <w:rFonts w:ascii="Arial Narrow" w:hAnsi="Arial Narrow" w:cs="Times New Roman"/>
          <w:sz w:val="18"/>
          <w:szCs w:val="18"/>
        </w:rPr>
        <w:t>Country</w:t>
      </w:r>
      <w:r w:rsidR="00801BFA" w:rsidRPr="00801BFA">
        <w:rPr>
          <w:rFonts w:asciiTheme="majorHAnsi" w:hAnsiTheme="majorHAnsi" w:cs="Times New Roman"/>
          <w:sz w:val="20"/>
          <w:szCs w:val="20"/>
        </w:rPr>
        <w:t xml:space="preserve"> variables) in the derivation path.</w:t>
      </w:r>
      <w:r>
        <w:rPr>
          <w:rFonts w:asciiTheme="majorHAnsi" w:hAnsiTheme="majorHAnsi" w:cs="Times New Roman"/>
          <w:sz w:val="20"/>
          <w:szCs w:val="20"/>
        </w:rPr>
        <w:t xml:space="preserve"> In other words, we must </w:t>
      </w:r>
      <w:r w:rsidRPr="007866F5">
        <w:rPr>
          <w:rFonts w:asciiTheme="majorHAnsi" w:hAnsiTheme="majorHAnsi" w:cs="Times New Roman"/>
          <w:i/>
          <w:sz w:val="20"/>
          <w:szCs w:val="20"/>
        </w:rPr>
        <w:t>project</w:t>
      </w:r>
      <w:r>
        <w:rPr>
          <w:rFonts w:asciiTheme="majorHAnsi" w:hAnsiTheme="majorHAnsi" w:cs="Times New Roman"/>
          <w:sz w:val="20"/>
          <w:szCs w:val="20"/>
        </w:rPr>
        <w:t xml:space="preserve"> the derived variables from the relevant roles in the join path (cf. relational projection).</w:t>
      </w:r>
    </w:p>
    <w:p w:rsidR="00A45FD0" w:rsidRDefault="00A45FD0" w:rsidP="00801BFA">
      <w:pPr>
        <w:tabs>
          <w:tab w:val="left" w:pos="1956"/>
        </w:tabs>
        <w:ind w:left="567"/>
        <w:rPr>
          <w:rFonts w:asciiTheme="majorHAnsi" w:hAnsiTheme="majorHAnsi" w:cs="Times New Roman"/>
          <w:sz w:val="20"/>
          <w:szCs w:val="20"/>
        </w:rPr>
      </w:pPr>
    </w:p>
    <w:p w:rsidR="00A45FD0" w:rsidRDefault="007866F5" w:rsidP="00801BFA">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82880" behindDoc="1" locked="0" layoutInCell="1" allowOverlap="1" wp14:anchorId="4C17C11D" wp14:editId="46584C01">
            <wp:simplePos x="0" y="0"/>
            <wp:positionH relativeFrom="column">
              <wp:posOffset>399415</wp:posOffset>
            </wp:positionH>
            <wp:positionV relativeFrom="paragraph">
              <wp:posOffset>63500</wp:posOffset>
            </wp:positionV>
            <wp:extent cx="5086350" cy="532765"/>
            <wp:effectExtent l="0" t="0" r="0" b="635"/>
            <wp:wrapNone/>
            <wp:docPr id="40" name="Pictur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extLst>
                        <a:ext uri="{28A0092B-C50C-407E-A947-70E740481C1C}">
                          <a14:useLocalDpi xmlns:a14="http://schemas.microsoft.com/office/drawing/2010/main" val="0"/>
                        </a:ext>
                      </a:extLst>
                    </a:blip>
                    <a:stretch>
                      <a:fillRect/>
                    </a:stretch>
                  </pic:blipFill>
                  <pic:spPr>
                    <a:xfrm>
                      <a:off x="0" y="0"/>
                      <a:ext cx="5086350" cy="532765"/>
                    </a:xfrm>
                    <a:prstGeom prst="rect">
                      <a:avLst/>
                    </a:prstGeom>
                  </pic:spPr>
                </pic:pic>
              </a:graphicData>
            </a:graphic>
            <wp14:sizeRelH relativeFrom="page">
              <wp14:pctWidth>0</wp14:pctWidth>
            </wp14:sizeRelH>
            <wp14:sizeRelV relativeFrom="page">
              <wp14:pctHeight>0</wp14:pctHeight>
            </wp14:sizeRelV>
          </wp:anchor>
        </w:drawing>
      </w:r>
    </w:p>
    <w:p w:rsidR="00A45FD0" w:rsidRDefault="00A45FD0" w:rsidP="00801BFA">
      <w:pPr>
        <w:tabs>
          <w:tab w:val="left" w:pos="1956"/>
        </w:tabs>
        <w:ind w:left="567"/>
        <w:rPr>
          <w:rFonts w:asciiTheme="majorHAnsi" w:hAnsiTheme="majorHAnsi" w:cs="Times New Roman"/>
          <w:sz w:val="20"/>
          <w:szCs w:val="20"/>
        </w:rPr>
      </w:pPr>
    </w:p>
    <w:p w:rsidR="007866F5" w:rsidRDefault="007866F5" w:rsidP="00801BFA">
      <w:pPr>
        <w:tabs>
          <w:tab w:val="left" w:pos="1956"/>
        </w:tabs>
        <w:ind w:left="567"/>
        <w:rPr>
          <w:rFonts w:asciiTheme="majorHAnsi" w:hAnsiTheme="majorHAnsi" w:cs="Times New Roman"/>
          <w:sz w:val="20"/>
          <w:szCs w:val="20"/>
        </w:rPr>
      </w:pPr>
    </w:p>
    <w:p w:rsidR="007866F5" w:rsidRDefault="007866F5" w:rsidP="00801BFA">
      <w:pPr>
        <w:tabs>
          <w:tab w:val="left" w:pos="1956"/>
        </w:tabs>
        <w:ind w:left="567"/>
        <w:rPr>
          <w:rFonts w:asciiTheme="majorHAnsi" w:hAnsiTheme="majorHAnsi" w:cs="Times New Roman"/>
          <w:sz w:val="20"/>
          <w:szCs w:val="20"/>
        </w:rPr>
      </w:pPr>
    </w:p>
    <w:p w:rsidR="003A7852" w:rsidRDefault="00D819C5" w:rsidP="003A7852">
      <w:pPr>
        <w:tabs>
          <w:tab w:val="left" w:pos="1956"/>
        </w:tabs>
        <w:ind w:left="567"/>
        <w:rPr>
          <w:rFonts w:asciiTheme="majorHAnsi" w:hAnsiTheme="majorHAnsi" w:cs="Times New Roman"/>
          <w:sz w:val="20"/>
          <w:szCs w:val="20"/>
        </w:rPr>
      </w:pPr>
      <w:r>
        <w:rPr>
          <w:rFonts w:asciiTheme="majorHAnsi" w:hAnsiTheme="majorHAnsi" w:cs="Times New Roman"/>
          <w:sz w:val="20"/>
          <w:szCs w:val="20"/>
        </w:rPr>
        <w:lastRenderedPageBreak/>
        <w:t xml:space="preserve">To do this, we choose the relevant roles as </w:t>
      </w:r>
      <w:r w:rsidRPr="00D819C5">
        <w:rPr>
          <w:rFonts w:asciiTheme="majorHAnsi" w:hAnsiTheme="majorHAnsi" w:cs="Times New Roman"/>
          <w:i/>
          <w:sz w:val="20"/>
          <w:szCs w:val="20"/>
        </w:rPr>
        <w:t>derivation sources</w:t>
      </w:r>
      <w:r>
        <w:rPr>
          <w:rFonts w:asciiTheme="majorHAnsi" w:hAnsiTheme="majorHAnsi" w:cs="Times New Roman"/>
          <w:sz w:val="20"/>
          <w:szCs w:val="20"/>
        </w:rPr>
        <w:t xml:space="preserve"> in the Properties window for the Derivation Path. If you click</w:t>
      </w:r>
      <w:r w:rsidR="00284056">
        <w:rPr>
          <w:rFonts w:asciiTheme="majorHAnsi" w:hAnsiTheme="majorHAnsi" w:cs="Times New Roman"/>
          <w:sz w:val="20"/>
          <w:szCs w:val="20"/>
        </w:rPr>
        <w:t xml:space="preserve"> </w:t>
      </w:r>
      <w:r>
        <w:rPr>
          <w:rFonts w:asciiTheme="majorHAnsi" w:hAnsiTheme="majorHAnsi" w:cs="Times New Roman"/>
          <w:sz w:val="20"/>
          <w:szCs w:val="20"/>
        </w:rPr>
        <w:t xml:space="preserve">the Validation Error message, this will take you to the property for the first derivation source, i.e. </w:t>
      </w:r>
      <w:r w:rsidRPr="00D819C5">
        <w:rPr>
          <w:rFonts w:ascii="Arial Narrow" w:hAnsi="Arial Narrow" w:cs="Times New Roman"/>
          <w:sz w:val="18"/>
          <w:szCs w:val="18"/>
        </w:rPr>
        <w:t>DerivationScource1 (Person)</w:t>
      </w:r>
      <w:r>
        <w:rPr>
          <w:rFonts w:asciiTheme="majorHAnsi" w:hAnsiTheme="majorHAnsi" w:cs="Times New Roman"/>
          <w:sz w:val="20"/>
          <w:szCs w:val="20"/>
        </w:rPr>
        <w:t xml:space="preserve">. </w:t>
      </w:r>
      <w:r w:rsidR="00284056">
        <w:rPr>
          <w:rFonts w:asciiTheme="majorHAnsi" w:hAnsiTheme="majorHAnsi" w:cs="Times New Roman"/>
          <w:sz w:val="20"/>
          <w:szCs w:val="20"/>
        </w:rPr>
        <w:t xml:space="preserve">In general, double-clicking an error message often takes you to the next step needed to fix the error. </w:t>
      </w:r>
      <w:r>
        <w:rPr>
          <w:rFonts w:asciiTheme="majorHAnsi" w:hAnsiTheme="majorHAnsi" w:cs="Times New Roman"/>
          <w:sz w:val="20"/>
          <w:szCs w:val="20"/>
        </w:rPr>
        <w:t xml:space="preserve">Alternatively, select the </w:t>
      </w:r>
      <w:r w:rsidRPr="00D819C5">
        <w:rPr>
          <w:rFonts w:ascii="Arial Narrow" w:hAnsi="Arial Narrow" w:cs="Times New Roman"/>
          <w:sz w:val="18"/>
          <w:szCs w:val="18"/>
        </w:rPr>
        <w:t>Derivation Path from ‘Person’</w:t>
      </w:r>
      <w:r>
        <w:rPr>
          <w:rFonts w:asciiTheme="majorHAnsi" w:hAnsiTheme="majorHAnsi" w:cs="Times New Roman"/>
          <w:sz w:val="20"/>
          <w:szCs w:val="20"/>
        </w:rPr>
        <w:t xml:space="preserve"> header in the Model Browser, then select this derivation source property. </w:t>
      </w:r>
      <w:r w:rsidR="003A7852" w:rsidRPr="000E2901">
        <w:rPr>
          <w:rFonts w:asciiTheme="majorHAnsi" w:hAnsiTheme="majorHAnsi" w:cs="Times New Roman"/>
          <w:sz w:val="20"/>
          <w:szCs w:val="20"/>
        </w:rPr>
        <w:t xml:space="preserve">The </w:t>
      </w:r>
      <w:r w:rsidR="003A7852" w:rsidRPr="000E2901">
        <w:rPr>
          <w:rFonts w:ascii="Arial Narrow" w:hAnsi="Arial Narrow" w:cs="Times New Roman"/>
          <w:sz w:val="18"/>
          <w:szCs w:val="18"/>
        </w:rPr>
        <w:t>Derivation Source</w:t>
      </w:r>
      <w:r w:rsidR="003A7852" w:rsidRPr="000E2901">
        <w:rPr>
          <w:rFonts w:asciiTheme="majorHAnsi" w:hAnsiTheme="majorHAnsi" w:cs="Times New Roman"/>
          <w:sz w:val="20"/>
          <w:szCs w:val="20"/>
        </w:rPr>
        <w:t xml:space="preserve"> </w:t>
      </w:r>
      <w:r w:rsidR="003A7852">
        <w:rPr>
          <w:rFonts w:asciiTheme="majorHAnsi" w:hAnsiTheme="majorHAnsi" w:cs="Times New Roman"/>
          <w:sz w:val="20"/>
          <w:szCs w:val="20"/>
        </w:rPr>
        <w:t xml:space="preserve">property </w:t>
      </w:r>
      <w:r w:rsidR="003A7852" w:rsidRPr="000E2901">
        <w:rPr>
          <w:rFonts w:asciiTheme="majorHAnsi" w:hAnsiTheme="majorHAnsi" w:cs="Times New Roman"/>
          <w:sz w:val="20"/>
          <w:szCs w:val="20"/>
        </w:rPr>
        <w:t>has three options</w:t>
      </w:r>
      <w:r w:rsidR="003A7852">
        <w:rPr>
          <w:rFonts w:asciiTheme="majorHAnsi" w:hAnsiTheme="majorHAnsi" w:cs="Times New Roman"/>
          <w:sz w:val="20"/>
          <w:szCs w:val="20"/>
        </w:rPr>
        <w:t xml:space="preserve"> (Path Variables, Calculated Values, </w:t>
      </w:r>
      <w:proofErr w:type="gramStart"/>
      <w:r w:rsidR="003A7852">
        <w:rPr>
          <w:rFonts w:asciiTheme="majorHAnsi" w:hAnsiTheme="majorHAnsi" w:cs="Times New Roman"/>
          <w:sz w:val="20"/>
          <w:szCs w:val="20"/>
        </w:rPr>
        <w:t>Constant</w:t>
      </w:r>
      <w:proofErr w:type="gramEnd"/>
      <w:r w:rsidR="003A7852">
        <w:rPr>
          <w:rFonts w:asciiTheme="majorHAnsi" w:hAnsiTheme="majorHAnsi" w:cs="Times New Roman"/>
          <w:sz w:val="20"/>
          <w:szCs w:val="20"/>
        </w:rPr>
        <w:t xml:space="preserve"> Value)</w:t>
      </w:r>
      <w:r w:rsidR="003A7852" w:rsidRPr="000E2901">
        <w:rPr>
          <w:rFonts w:asciiTheme="majorHAnsi" w:hAnsiTheme="majorHAnsi" w:cs="Times New Roman"/>
          <w:sz w:val="20"/>
          <w:szCs w:val="20"/>
        </w:rPr>
        <w:t xml:space="preserve">. To access the available roles in the derivation path, expand the </w:t>
      </w:r>
      <w:r w:rsidR="003A7852" w:rsidRPr="000E2901">
        <w:rPr>
          <w:rFonts w:ascii="Arial Narrow" w:hAnsi="Arial Narrow" w:cs="Times New Roman"/>
          <w:sz w:val="18"/>
          <w:szCs w:val="18"/>
        </w:rPr>
        <w:t>Path Variables</w:t>
      </w:r>
      <w:r w:rsidR="003A7852" w:rsidRPr="000E2901">
        <w:rPr>
          <w:rFonts w:asciiTheme="majorHAnsi" w:hAnsiTheme="majorHAnsi" w:cs="Times New Roman"/>
          <w:sz w:val="20"/>
          <w:szCs w:val="20"/>
        </w:rPr>
        <w:t xml:space="preserve"> option. Select the </w:t>
      </w:r>
      <w:r w:rsidR="003A7852" w:rsidRPr="000E2901">
        <w:rPr>
          <w:rFonts w:ascii="Arial Narrow" w:hAnsi="Arial Narrow" w:cs="Times New Roman"/>
          <w:sz w:val="18"/>
          <w:szCs w:val="18"/>
        </w:rPr>
        <w:t>Person#1</w:t>
      </w:r>
      <w:r w:rsidR="003A7852" w:rsidRPr="000E2901">
        <w:rPr>
          <w:rFonts w:asciiTheme="majorHAnsi" w:hAnsiTheme="majorHAnsi" w:cs="Times New Roman"/>
          <w:sz w:val="20"/>
          <w:szCs w:val="20"/>
        </w:rPr>
        <w:t xml:space="preserve"> variable. The Person role in the derived fact type is now bound to the Person#1 variable in the derivation path. If the fact type in which this role occurs is not fully displayed, you can view it in a Tooltip by hovering the mouse over the “?” icon that precedes the role. Although your role binding choice is not displayed in the Model Browser, it is displayed in the </w:t>
      </w:r>
      <w:proofErr w:type="spellStart"/>
      <w:r w:rsidR="003A7852" w:rsidRPr="000E2901">
        <w:rPr>
          <w:rFonts w:ascii="Arial Narrow" w:hAnsi="Arial Narrow" w:cs="Times New Roman"/>
          <w:sz w:val="18"/>
          <w:szCs w:val="18"/>
        </w:rPr>
        <w:t>DerivationSource</w:t>
      </w:r>
      <w:proofErr w:type="spellEnd"/>
      <w:r w:rsidR="003A7852" w:rsidRPr="000E2901">
        <w:rPr>
          <w:rFonts w:asciiTheme="majorHAnsi" w:hAnsiTheme="majorHAnsi" w:cs="Times New Roman"/>
          <w:sz w:val="20"/>
          <w:szCs w:val="20"/>
        </w:rPr>
        <w:t xml:space="preserve"> property when the derived Person role is selected.</w:t>
      </w:r>
    </w:p>
    <w:p w:rsidR="00D819C5" w:rsidRDefault="00D819C5" w:rsidP="00801BFA">
      <w:pPr>
        <w:tabs>
          <w:tab w:val="left" w:pos="1956"/>
        </w:tabs>
        <w:ind w:left="567"/>
        <w:rPr>
          <w:rFonts w:asciiTheme="majorHAnsi" w:hAnsiTheme="majorHAnsi" w:cs="Times New Roman"/>
          <w:sz w:val="20"/>
          <w:szCs w:val="20"/>
        </w:rPr>
      </w:pPr>
    </w:p>
    <w:p w:rsidR="00D819C5" w:rsidRDefault="003A7852" w:rsidP="00801BFA">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83904" behindDoc="1" locked="0" layoutInCell="1" allowOverlap="1" wp14:anchorId="2B62CC7E" wp14:editId="084BBAEB">
            <wp:simplePos x="0" y="0"/>
            <wp:positionH relativeFrom="column">
              <wp:posOffset>3517265</wp:posOffset>
            </wp:positionH>
            <wp:positionV relativeFrom="paragraph">
              <wp:posOffset>13970</wp:posOffset>
            </wp:positionV>
            <wp:extent cx="1760220" cy="1859280"/>
            <wp:effectExtent l="0" t="0" r="0" b="7620"/>
            <wp:wrapNone/>
            <wp:docPr id="47" name="Picture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extLst>
                        <a:ext uri="{28A0092B-C50C-407E-A947-70E740481C1C}">
                          <a14:useLocalDpi xmlns:a14="http://schemas.microsoft.com/office/drawing/2010/main" val="0"/>
                        </a:ext>
                      </a:extLst>
                    </a:blip>
                    <a:stretch>
                      <a:fillRect/>
                    </a:stretch>
                  </pic:blipFill>
                  <pic:spPr>
                    <a:xfrm>
                      <a:off x="0" y="0"/>
                      <a:ext cx="1760220" cy="1859280"/>
                    </a:xfrm>
                    <a:prstGeom prst="rect">
                      <a:avLst/>
                    </a:prstGeom>
                  </pic:spPr>
                </pic:pic>
              </a:graphicData>
            </a:graphic>
            <wp14:sizeRelH relativeFrom="page">
              <wp14:pctWidth>0</wp14:pctWidth>
            </wp14:sizeRelH>
            <wp14:sizeRelV relativeFrom="page">
              <wp14:pctHeight>0</wp14:pctHeight>
            </wp14:sizeRelV>
          </wp:anchor>
        </w:drawing>
      </w:r>
      <w:r w:rsidR="00D819C5">
        <w:rPr>
          <w:rFonts w:asciiTheme="majorHAnsi" w:hAnsiTheme="majorHAnsi" w:cs="Times New Roman"/>
          <w:noProof/>
          <w:sz w:val="20"/>
          <w:szCs w:val="20"/>
          <w:lang w:eastAsia="en-AU"/>
        </w:rPr>
        <w:drawing>
          <wp:anchor distT="0" distB="0" distL="114300" distR="114300" simplePos="0" relativeHeight="252281856" behindDoc="1" locked="0" layoutInCell="1" allowOverlap="1" wp14:anchorId="7F19CB70" wp14:editId="1B9E850C">
            <wp:simplePos x="0" y="0"/>
            <wp:positionH relativeFrom="column">
              <wp:posOffset>418465</wp:posOffset>
            </wp:positionH>
            <wp:positionV relativeFrom="paragraph">
              <wp:posOffset>13970</wp:posOffset>
            </wp:positionV>
            <wp:extent cx="2834640" cy="1303020"/>
            <wp:effectExtent l="0" t="0" r="3810" b="0"/>
            <wp:wrapNone/>
            <wp:docPr id="41" name="Pictur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extLst>
                        <a:ext uri="{28A0092B-C50C-407E-A947-70E740481C1C}">
                          <a14:useLocalDpi xmlns:a14="http://schemas.microsoft.com/office/drawing/2010/main" val="0"/>
                        </a:ext>
                      </a:extLst>
                    </a:blip>
                    <a:stretch>
                      <a:fillRect/>
                    </a:stretch>
                  </pic:blipFill>
                  <pic:spPr>
                    <a:xfrm>
                      <a:off x="0" y="0"/>
                      <a:ext cx="2834640" cy="1303020"/>
                    </a:xfrm>
                    <a:prstGeom prst="rect">
                      <a:avLst/>
                    </a:prstGeom>
                  </pic:spPr>
                </pic:pic>
              </a:graphicData>
            </a:graphic>
            <wp14:sizeRelH relativeFrom="page">
              <wp14:pctWidth>0</wp14:pctWidth>
            </wp14:sizeRelH>
            <wp14:sizeRelV relativeFrom="page">
              <wp14:pctHeight>0</wp14:pctHeight>
            </wp14:sizeRelV>
          </wp:anchor>
        </w:drawing>
      </w:r>
    </w:p>
    <w:p w:rsidR="00D819C5" w:rsidRDefault="00D819C5" w:rsidP="00801BFA">
      <w:pPr>
        <w:tabs>
          <w:tab w:val="left" w:pos="1956"/>
        </w:tabs>
        <w:ind w:left="567"/>
        <w:rPr>
          <w:rFonts w:asciiTheme="majorHAnsi" w:hAnsiTheme="majorHAnsi" w:cs="Times New Roman"/>
          <w:sz w:val="20"/>
          <w:szCs w:val="20"/>
        </w:rPr>
      </w:pPr>
    </w:p>
    <w:p w:rsidR="00D819C5" w:rsidRDefault="00D819C5" w:rsidP="00801BFA">
      <w:pPr>
        <w:tabs>
          <w:tab w:val="left" w:pos="1956"/>
        </w:tabs>
        <w:ind w:left="567"/>
        <w:rPr>
          <w:rFonts w:asciiTheme="majorHAnsi" w:hAnsiTheme="majorHAnsi" w:cs="Times New Roman"/>
          <w:sz w:val="20"/>
          <w:szCs w:val="20"/>
        </w:rPr>
      </w:pPr>
    </w:p>
    <w:p w:rsidR="00D819C5" w:rsidRDefault="00D819C5" w:rsidP="00801BFA">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p>
    <w:p w:rsidR="00D819C5" w:rsidRDefault="00D819C5" w:rsidP="00801BFA">
      <w:pPr>
        <w:tabs>
          <w:tab w:val="left" w:pos="1956"/>
        </w:tabs>
        <w:ind w:left="567"/>
        <w:rPr>
          <w:rFonts w:asciiTheme="majorHAnsi" w:hAnsiTheme="majorHAnsi" w:cs="Times New Roman"/>
          <w:sz w:val="20"/>
          <w:szCs w:val="20"/>
        </w:rPr>
      </w:pPr>
    </w:p>
    <w:p w:rsidR="00D819C5" w:rsidRDefault="00D819C5" w:rsidP="00801BFA">
      <w:pPr>
        <w:tabs>
          <w:tab w:val="left" w:pos="1956"/>
        </w:tabs>
        <w:ind w:left="567"/>
        <w:rPr>
          <w:rFonts w:asciiTheme="majorHAnsi" w:hAnsiTheme="majorHAnsi" w:cs="Times New Roman"/>
          <w:sz w:val="20"/>
          <w:szCs w:val="20"/>
        </w:rPr>
      </w:pPr>
    </w:p>
    <w:p w:rsidR="00A45FD0" w:rsidRDefault="00D819C5" w:rsidP="00801BFA">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t xml:space="preserve">    </w:t>
      </w:r>
      <w:r w:rsidRPr="00B20E00">
        <w:rPr>
          <w:rFonts w:ascii="Lucida Sans Unicode" w:hAnsi="Lucida Sans Unicode" w:cs="Lucida Sans Unicode"/>
        </w:rPr>
        <w:t>⇨</w:t>
      </w:r>
    </w:p>
    <w:p w:rsidR="007866F5" w:rsidRDefault="007866F5" w:rsidP="00801BFA">
      <w:pPr>
        <w:tabs>
          <w:tab w:val="left" w:pos="1956"/>
        </w:tabs>
        <w:ind w:left="567"/>
        <w:rPr>
          <w:rFonts w:asciiTheme="majorHAnsi" w:hAnsiTheme="majorHAnsi" w:cs="Times New Roman"/>
          <w:sz w:val="20"/>
          <w:szCs w:val="20"/>
        </w:rPr>
      </w:pPr>
    </w:p>
    <w:p w:rsidR="007866F5" w:rsidRDefault="007866F5" w:rsidP="00801BFA">
      <w:pPr>
        <w:tabs>
          <w:tab w:val="left" w:pos="1956"/>
        </w:tabs>
        <w:ind w:left="567"/>
        <w:rPr>
          <w:rFonts w:asciiTheme="majorHAnsi" w:hAnsiTheme="majorHAnsi" w:cs="Times New Roman"/>
          <w:sz w:val="20"/>
          <w:szCs w:val="20"/>
        </w:rPr>
      </w:pPr>
    </w:p>
    <w:p w:rsidR="007866F5" w:rsidRDefault="007866F5" w:rsidP="00801BFA">
      <w:pPr>
        <w:tabs>
          <w:tab w:val="left" w:pos="1956"/>
        </w:tabs>
        <w:ind w:left="567"/>
        <w:rPr>
          <w:rFonts w:asciiTheme="majorHAnsi" w:hAnsiTheme="majorHAnsi" w:cs="Times New Roman"/>
          <w:sz w:val="20"/>
          <w:szCs w:val="20"/>
        </w:rPr>
      </w:pPr>
    </w:p>
    <w:p w:rsidR="00A45FD0" w:rsidRDefault="00A45FD0" w:rsidP="00801BFA">
      <w:pPr>
        <w:tabs>
          <w:tab w:val="left" w:pos="1956"/>
        </w:tabs>
        <w:ind w:left="567"/>
        <w:rPr>
          <w:rFonts w:asciiTheme="majorHAnsi" w:hAnsiTheme="majorHAnsi" w:cs="Times New Roman"/>
          <w:sz w:val="20"/>
          <w:szCs w:val="20"/>
        </w:rPr>
      </w:pPr>
    </w:p>
    <w:p w:rsidR="00A45FD0" w:rsidRPr="003A7852" w:rsidRDefault="003A7852" w:rsidP="00801BFA">
      <w:pPr>
        <w:tabs>
          <w:tab w:val="left" w:pos="1956"/>
        </w:tabs>
        <w:ind w:left="567"/>
        <w:rPr>
          <w:rFonts w:asciiTheme="majorHAnsi" w:hAnsiTheme="majorHAnsi" w:cs="Times New Roman"/>
        </w:rPr>
      </w:pPr>
      <w:r>
        <w:rPr>
          <w:rFonts w:asciiTheme="majorHAnsi" w:hAnsiTheme="majorHAnsi" w:cs="Times New Roman"/>
          <w:noProof/>
          <w:sz w:val="20"/>
          <w:szCs w:val="20"/>
          <w:lang w:eastAsia="en-AU"/>
        </w:rPr>
        <w:drawing>
          <wp:anchor distT="0" distB="0" distL="114300" distR="114300" simplePos="0" relativeHeight="252284928" behindDoc="1" locked="0" layoutInCell="1" allowOverlap="1" wp14:anchorId="67A2FF91" wp14:editId="7333581B">
            <wp:simplePos x="0" y="0"/>
            <wp:positionH relativeFrom="column">
              <wp:posOffset>3187065</wp:posOffset>
            </wp:positionH>
            <wp:positionV relativeFrom="paragraph">
              <wp:posOffset>239395</wp:posOffset>
            </wp:positionV>
            <wp:extent cx="2011680" cy="350520"/>
            <wp:effectExtent l="0" t="0" r="7620" b="0"/>
            <wp:wrapNone/>
            <wp:docPr id="606" name="Picture 6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2011680" cy="3505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3A7852">
        <w:rPr>
          <w:rFonts w:ascii="Lucida Sans Unicode" w:hAnsi="Lucida Sans Unicode" w:cs="Lucida Sans Unicode"/>
        </w:rPr>
        <w:t>⇩</w:t>
      </w:r>
    </w:p>
    <w:p w:rsidR="003A7852" w:rsidRDefault="003A7852" w:rsidP="00801BFA">
      <w:pPr>
        <w:tabs>
          <w:tab w:val="left" w:pos="1956"/>
        </w:tabs>
        <w:ind w:left="567"/>
        <w:rPr>
          <w:rFonts w:asciiTheme="majorHAnsi" w:hAnsiTheme="majorHAnsi" w:cs="Times New Roman"/>
          <w:sz w:val="20"/>
          <w:szCs w:val="20"/>
        </w:rPr>
      </w:pPr>
    </w:p>
    <w:p w:rsidR="003A7852" w:rsidRDefault="003A7852" w:rsidP="00801BFA">
      <w:pPr>
        <w:tabs>
          <w:tab w:val="left" w:pos="1956"/>
        </w:tabs>
        <w:ind w:left="567"/>
        <w:rPr>
          <w:rFonts w:asciiTheme="majorHAnsi" w:hAnsiTheme="majorHAnsi" w:cs="Times New Roman"/>
          <w:sz w:val="20"/>
          <w:szCs w:val="20"/>
        </w:rPr>
      </w:pPr>
    </w:p>
    <w:p w:rsidR="003A7852" w:rsidRPr="00284056" w:rsidRDefault="003A7852" w:rsidP="00801BFA">
      <w:pPr>
        <w:tabs>
          <w:tab w:val="left" w:pos="1956"/>
        </w:tabs>
        <w:ind w:left="567"/>
        <w:rPr>
          <w:rFonts w:asciiTheme="majorHAnsi" w:hAnsiTheme="majorHAnsi" w:cs="Times New Roman"/>
          <w:sz w:val="16"/>
          <w:szCs w:val="16"/>
        </w:rPr>
      </w:pPr>
    </w:p>
    <w:p w:rsidR="003A7852" w:rsidRPr="000E2901" w:rsidRDefault="003A7852" w:rsidP="003A7852">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Now open the drop-down list for </w:t>
      </w:r>
      <w:r w:rsidRPr="003A7852">
        <w:rPr>
          <w:rFonts w:ascii="Arial Narrow" w:hAnsi="Arial Narrow" w:cs="Times New Roman"/>
          <w:sz w:val="18"/>
          <w:szCs w:val="18"/>
        </w:rPr>
        <w:t>DerivationSource2 (Country)</w:t>
      </w:r>
      <w:r>
        <w:rPr>
          <w:rFonts w:asciiTheme="majorHAnsi" w:hAnsiTheme="majorHAnsi" w:cs="Times New Roman"/>
          <w:sz w:val="20"/>
          <w:szCs w:val="20"/>
        </w:rPr>
        <w:t xml:space="preserve">, expand </w:t>
      </w:r>
      <w:r w:rsidRPr="003A7852">
        <w:rPr>
          <w:rFonts w:ascii="Arial Narrow" w:hAnsi="Arial Narrow" w:cs="Times New Roman"/>
          <w:sz w:val="18"/>
          <w:szCs w:val="18"/>
        </w:rPr>
        <w:t>Path Variables</w:t>
      </w:r>
      <w:r>
        <w:rPr>
          <w:rFonts w:asciiTheme="majorHAnsi" w:hAnsiTheme="majorHAnsi" w:cs="Times New Roman"/>
          <w:sz w:val="20"/>
          <w:szCs w:val="20"/>
        </w:rPr>
        <w:t xml:space="preserve">, and select the Country variable. </w:t>
      </w:r>
      <w:r w:rsidRPr="000E2901">
        <w:rPr>
          <w:rFonts w:asciiTheme="majorHAnsi" w:hAnsiTheme="majorHAnsi" w:cs="Times New Roman"/>
          <w:sz w:val="20"/>
          <w:szCs w:val="20"/>
        </w:rPr>
        <w:t>The derived Country role is now bound to this Country role from the derivation path. NORMA appends a suffix to the role display (</w:t>
      </w:r>
      <w:r w:rsidRPr="000E2901">
        <w:rPr>
          <w:rFonts w:ascii="Arial Narrow" w:hAnsi="Arial Narrow" w:cs="Times New Roman"/>
          <w:sz w:val="18"/>
          <w:szCs w:val="18"/>
        </w:rPr>
        <w:t>Country#1</w:t>
      </w:r>
      <w:r w:rsidRPr="000E2901">
        <w:rPr>
          <w:rFonts w:asciiTheme="majorHAnsi" w:hAnsiTheme="majorHAnsi" w:cs="Times New Roman"/>
          <w:sz w:val="20"/>
          <w:szCs w:val="20"/>
        </w:rPr>
        <w:t>) indicating it is now used in the path</w:t>
      </w:r>
      <w:r w:rsidRPr="000E2901">
        <w:rPr>
          <w:rFonts w:asciiTheme="majorHAnsi" w:hAnsiTheme="majorHAnsi"/>
          <w:vertAlign w:val="superscript"/>
        </w:rPr>
        <w:footnoteReference w:id="10"/>
      </w:r>
      <w:r w:rsidRPr="000E2901">
        <w:rPr>
          <w:rFonts w:asciiTheme="majorHAnsi" w:hAnsiTheme="majorHAnsi" w:cs="Times New Roman"/>
          <w:sz w:val="20"/>
          <w:szCs w:val="20"/>
        </w:rPr>
        <w:t>.</w:t>
      </w:r>
    </w:p>
    <w:p w:rsidR="003A7852" w:rsidRDefault="003A7852" w:rsidP="00801BFA">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85952" behindDoc="1" locked="0" layoutInCell="1" allowOverlap="1" wp14:anchorId="217151D3" wp14:editId="135CD024">
            <wp:simplePos x="0" y="0"/>
            <wp:positionH relativeFrom="column">
              <wp:posOffset>361315</wp:posOffset>
            </wp:positionH>
            <wp:positionV relativeFrom="paragraph">
              <wp:posOffset>147320</wp:posOffset>
            </wp:positionV>
            <wp:extent cx="2628900" cy="670560"/>
            <wp:effectExtent l="0" t="0" r="0" b="0"/>
            <wp:wrapNone/>
            <wp:docPr id="611" name="Picture 6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2628900" cy="670560"/>
                    </a:xfrm>
                    <a:prstGeom prst="rect">
                      <a:avLst/>
                    </a:prstGeom>
                  </pic:spPr>
                </pic:pic>
              </a:graphicData>
            </a:graphic>
            <wp14:sizeRelH relativeFrom="page">
              <wp14:pctWidth>0</wp14:pctWidth>
            </wp14:sizeRelH>
            <wp14:sizeRelV relativeFrom="page">
              <wp14:pctHeight>0</wp14:pctHeight>
            </wp14:sizeRelV>
          </wp:anchor>
        </w:drawing>
      </w:r>
    </w:p>
    <w:p w:rsidR="003A7852" w:rsidRDefault="003A7852" w:rsidP="00801BFA">
      <w:pPr>
        <w:tabs>
          <w:tab w:val="left" w:pos="1956"/>
        </w:tabs>
        <w:ind w:left="567"/>
        <w:rPr>
          <w:rFonts w:asciiTheme="majorHAnsi" w:hAnsiTheme="majorHAnsi" w:cs="Times New Roman"/>
          <w:sz w:val="20"/>
          <w:szCs w:val="20"/>
        </w:rPr>
      </w:pPr>
    </w:p>
    <w:p w:rsidR="003A7852" w:rsidRDefault="003A7852" w:rsidP="00801BFA">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86976" behindDoc="1" locked="0" layoutInCell="1" allowOverlap="1" wp14:anchorId="2BB81345" wp14:editId="4FC7F9DC">
            <wp:simplePos x="0" y="0"/>
            <wp:positionH relativeFrom="column">
              <wp:posOffset>3250565</wp:posOffset>
            </wp:positionH>
            <wp:positionV relativeFrom="paragraph">
              <wp:posOffset>115570</wp:posOffset>
            </wp:positionV>
            <wp:extent cx="2118360" cy="312420"/>
            <wp:effectExtent l="0" t="0" r="0" b="0"/>
            <wp:wrapNone/>
            <wp:docPr id="612" name="Picture 6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extLst>
                        <a:ext uri="{28A0092B-C50C-407E-A947-70E740481C1C}">
                          <a14:useLocalDpi xmlns:a14="http://schemas.microsoft.com/office/drawing/2010/main" val="0"/>
                        </a:ext>
                      </a:extLst>
                    </a:blip>
                    <a:stretch>
                      <a:fillRect/>
                    </a:stretch>
                  </pic:blipFill>
                  <pic:spPr>
                    <a:xfrm>
                      <a:off x="0" y="0"/>
                      <a:ext cx="2118360" cy="312420"/>
                    </a:xfrm>
                    <a:prstGeom prst="rect">
                      <a:avLst/>
                    </a:prstGeom>
                  </pic:spPr>
                </pic:pic>
              </a:graphicData>
            </a:graphic>
            <wp14:sizeRelH relativeFrom="page">
              <wp14:pctWidth>0</wp14:pctWidth>
            </wp14:sizeRelH>
            <wp14:sizeRelV relativeFrom="page">
              <wp14:pctHeight>0</wp14:pctHeight>
            </wp14:sizeRelV>
          </wp:anchor>
        </w:drawing>
      </w:r>
    </w:p>
    <w:p w:rsidR="003A7852" w:rsidRDefault="003A7852" w:rsidP="00801BFA">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t xml:space="preserve">        </w:t>
      </w:r>
      <w:r w:rsidRPr="00B20E00">
        <w:rPr>
          <w:rFonts w:ascii="Lucida Sans Unicode" w:hAnsi="Lucida Sans Unicode" w:cs="Lucida Sans Unicode"/>
        </w:rPr>
        <w:t>⇨</w:t>
      </w:r>
    </w:p>
    <w:p w:rsidR="003A7852" w:rsidRDefault="003A7852" w:rsidP="00801BFA">
      <w:pPr>
        <w:tabs>
          <w:tab w:val="left" w:pos="1956"/>
        </w:tabs>
        <w:ind w:left="567"/>
        <w:rPr>
          <w:rFonts w:asciiTheme="majorHAnsi" w:hAnsiTheme="majorHAnsi" w:cs="Times New Roman"/>
          <w:sz w:val="20"/>
          <w:szCs w:val="20"/>
        </w:rPr>
      </w:pPr>
    </w:p>
    <w:p w:rsidR="003A7852" w:rsidRPr="007F2A9B" w:rsidRDefault="003A7852" w:rsidP="00801BFA">
      <w:pPr>
        <w:tabs>
          <w:tab w:val="left" w:pos="1956"/>
        </w:tabs>
        <w:ind w:left="567"/>
        <w:rPr>
          <w:rFonts w:asciiTheme="majorHAnsi" w:hAnsiTheme="majorHAnsi" w:cs="Times New Roman"/>
          <w:sz w:val="10"/>
          <w:szCs w:val="10"/>
        </w:rPr>
      </w:pPr>
    </w:p>
    <w:p w:rsidR="00801BFA" w:rsidRPr="00801BFA" w:rsidRDefault="003A7852" w:rsidP="00801BFA">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An alternative, but longer way to project the derived roles is to </w:t>
      </w:r>
      <w:r w:rsidR="007F2A9B">
        <w:rPr>
          <w:rFonts w:asciiTheme="majorHAnsi" w:hAnsiTheme="majorHAnsi" w:cs="Times New Roman"/>
          <w:sz w:val="20"/>
          <w:szCs w:val="20"/>
        </w:rPr>
        <w:t>e</w:t>
      </w:r>
      <w:r w:rsidR="00801BFA" w:rsidRPr="00801BFA">
        <w:rPr>
          <w:rFonts w:asciiTheme="majorHAnsi" w:hAnsiTheme="majorHAnsi" w:cs="Times New Roman"/>
          <w:sz w:val="20"/>
          <w:szCs w:val="20"/>
        </w:rPr>
        <w:t xml:space="preserve">xpand the </w:t>
      </w:r>
      <w:r w:rsidR="00801BFA" w:rsidRPr="007F2A9B">
        <w:rPr>
          <w:rFonts w:ascii="Arial Narrow" w:hAnsi="Arial Narrow" w:cs="Times New Roman"/>
          <w:sz w:val="18"/>
          <w:szCs w:val="18"/>
        </w:rPr>
        <w:t>Roles</w:t>
      </w:r>
      <w:r w:rsidR="00801BFA" w:rsidRPr="00801BFA">
        <w:rPr>
          <w:rFonts w:asciiTheme="majorHAnsi" w:hAnsiTheme="majorHAnsi" w:cs="Times New Roman"/>
          <w:sz w:val="20"/>
          <w:szCs w:val="20"/>
        </w:rPr>
        <w:t xml:space="preserve"> of </w:t>
      </w:r>
      <w:proofErr w:type="spellStart"/>
      <w:r w:rsidR="00801BFA" w:rsidRPr="00801BFA">
        <w:rPr>
          <w:rFonts w:ascii="Arial Narrow" w:hAnsi="Arial Narrow" w:cs="Times New Roman"/>
          <w:sz w:val="18"/>
          <w:szCs w:val="18"/>
        </w:rPr>
        <w:t>PersonLivesInCountry</w:t>
      </w:r>
      <w:proofErr w:type="spellEnd"/>
      <w:r w:rsidR="00801BFA" w:rsidRPr="00801BFA">
        <w:rPr>
          <w:rFonts w:asciiTheme="majorHAnsi" w:hAnsiTheme="majorHAnsi" w:cs="Times New Roman"/>
          <w:sz w:val="20"/>
          <w:szCs w:val="20"/>
        </w:rPr>
        <w:t xml:space="preserve">, select the </w:t>
      </w:r>
      <w:r w:rsidR="00801BFA" w:rsidRPr="00801BFA">
        <w:rPr>
          <w:rFonts w:ascii="Arial Narrow" w:hAnsi="Arial Narrow" w:cs="Times New Roman"/>
          <w:sz w:val="18"/>
          <w:szCs w:val="18"/>
        </w:rPr>
        <w:t>Person</w:t>
      </w:r>
      <w:r w:rsidR="00801BFA" w:rsidRPr="00801BFA">
        <w:rPr>
          <w:rFonts w:asciiTheme="majorHAnsi" w:hAnsiTheme="majorHAnsi" w:cs="Times New Roman"/>
          <w:sz w:val="20"/>
          <w:szCs w:val="20"/>
        </w:rPr>
        <w:t xml:space="preserve"> role, then in the </w:t>
      </w:r>
      <w:r w:rsidR="00801BFA" w:rsidRPr="00801BFA">
        <w:rPr>
          <w:rFonts w:ascii="Arial Narrow" w:hAnsi="Arial Narrow" w:cs="Times New Roman"/>
          <w:sz w:val="18"/>
          <w:szCs w:val="18"/>
        </w:rPr>
        <w:t xml:space="preserve">Properties </w:t>
      </w:r>
      <w:r w:rsidR="00801BFA">
        <w:rPr>
          <w:rFonts w:asciiTheme="majorHAnsi" w:hAnsiTheme="majorHAnsi" w:cs="Times New Roman"/>
          <w:sz w:val="20"/>
          <w:szCs w:val="20"/>
        </w:rPr>
        <w:t>w</w:t>
      </w:r>
      <w:r w:rsidR="00801BFA" w:rsidRPr="00801BFA">
        <w:rPr>
          <w:rFonts w:asciiTheme="majorHAnsi" w:hAnsiTheme="majorHAnsi" w:cs="Times New Roman"/>
          <w:sz w:val="20"/>
          <w:szCs w:val="20"/>
        </w:rPr>
        <w:t xml:space="preserve">indow open the drop-down list for </w:t>
      </w:r>
      <w:r w:rsidR="00801BFA" w:rsidRPr="00801BFA">
        <w:rPr>
          <w:rFonts w:ascii="Arial Narrow" w:hAnsi="Arial Narrow" w:cs="Times New Roman"/>
          <w:sz w:val="18"/>
          <w:szCs w:val="18"/>
        </w:rPr>
        <w:t>Derivation Source</w:t>
      </w:r>
      <w:r w:rsidR="007F2A9B">
        <w:rPr>
          <w:rFonts w:asciiTheme="majorHAnsi" w:hAnsiTheme="majorHAnsi" w:cs="Times New Roman"/>
          <w:sz w:val="20"/>
          <w:szCs w:val="20"/>
        </w:rPr>
        <w:t xml:space="preserve"> (as shown below), then do the same for the Country role.</w:t>
      </w:r>
    </w:p>
    <w:p w:rsidR="00D21AB0" w:rsidRDefault="00801BFA"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44608" behindDoc="1" locked="0" layoutInCell="1" allowOverlap="1" wp14:anchorId="3E79ECE3" wp14:editId="668192E2">
            <wp:simplePos x="0" y="0"/>
            <wp:positionH relativeFrom="column">
              <wp:posOffset>3252470</wp:posOffset>
            </wp:positionH>
            <wp:positionV relativeFrom="paragraph">
              <wp:posOffset>121285</wp:posOffset>
            </wp:positionV>
            <wp:extent cx="2141220" cy="1074420"/>
            <wp:effectExtent l="0" t="0" r="0" b="0"/>
            <wp:wrapNone/>
            <wp:docPr id="386" name="Picture 3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extLst>
                        <a:ext uri="{28A0092B-C50C-407E-A947-70E740481C1C}">
                          <a14:useLocalDpi xmlns:a14="http://schemas.microsoft.com/office/drawing/2010/main" val="0"/>
                        </a:ext>
                      </a:extLst>
                    </a:blip>
                    <a:stretch>
                      <a:fillRect/>
                    </a:stretch>
                  </pic:blipFill>
                  <pic:spPr>
                    <a:xfrm>
                      <a:off x="0" y="0"/>
                      <a:ext cx="2141220" cy="1074420"/>
                    </a:xfrm>
                    <a:prstGeom prst="rect">
                      <a:avLst/>
                    </a:prstGeom>
                  </pic:spPr>
                </pic:pic>
              </a:graphicData>
            </a:graphic>
            <wp14:sizeRelH relativeFrom="page">
              <wp14:pctWidth>0</wp14:pctWidth>
            </wp14:sizeRelH>
            <wp14:sizeRelV relativeFrom="page">
              <wp14:pctHeight>0</wp14:pctHeight>
            </wp14:sizeRelV>
          </wp:anchor>
        </w:drawing>
      </w:r>
    </w:p>
    <w:p w:rsidR="00D21AB0" w:rsidRDefault="007F2A9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43584" behindDoc="1" locked="0" layoutInCell="1" allowOverlap="1" wp14:anchorId="44784A2A" wp14:editId="55C21748">
            <wp:simplePos x="0" y="0"/>
            <wp:positionH relativeFrom="column">
              <wp:posOffset>1878965</wp:posOffset>
            </wp:positionH>
            <wp:positionV relativeFrom="paragraph">
              <wp:posOffset>82550</wp:posOffset>
            </wp:positionV>
            <wp:extent cx="1249680" cy="617220"/>
            <wp:effectExtent l="0" t="0" r="7620" b="0"/>
            <wp:wrapNone/>
            <wp:docPr id="385" name="Picture 3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extLst>
                        <a:ext uri="{28A0092B-C50C-407E-A947-70E740481C1C}">
                          <a14:useLocalDpi xmlns:a14="http://schemas.microsoft.com/office/drawing/2010/main" val="0"/>
                        </a:ext>
                      </a:extLst>
                    </a:blip>
                    <a:stretch>
                      <a:fillRect/>
                    </a:stretch>
                  </pic:blipFill>
                  <pic:spPr>
                    <a:xfrm>
                      <a:off x="0" y="0"/>
                      <a:ext cx="1249680" cy="6172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842560" behindDoc="0" locked="0" layoutInCell="1" allowOverlap="1" wp14:anchorId="147CD528" wp14:editId="140A2DC2">
            <wp:simplePos x="0" y="0"/>
            <wp:positionH relativeFrom="column">
              <wp:posOffset>418465</wp:posOffset>
            </wp:positionH>
            <wp:positionV relativeFrom="paragraph">
              <wp:posOffset>76200</wp:posOffset>
            </wp:positionV>
            <wp:extent cx="1272540" cy="396240"/>
            <wp:effectExtent l="0" t="0" r="3810" b="3810"/>
            <wp:wrapNone/>
            <wp:docPr id="384" name="Picture 3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1272540" cy="396240"/>
                    </a:xfrm>
                    <a:prstGeom prst="rect">
                      <a:avLst/>
                    </a:prstGeom>
                  </pic:spPr>
                </pic:pic>
              </a:graphicData>
            </a:graphic>
            <wp14:sizeRelH relativeFrom="page">
              <wp14:pctWidth>0</wp14:pctWidth>
            </wp14:sizeRelH>
            <wp14:sizeRelV relativeFrom="page">
              <wp14:pctHeight>0</wp14:pctHeight>
            </wp14:sizeRelV>
          </wp:anchor>
        </w:drawing>
      </w:r>
    </w:p>
    <w:p w:rsidR="00D21AB0" w:rsidRDefault="00801BFA"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t xml:space="preserve">      </w:t>
      </w:r>
      <w:r w:rsidRPr="00B20E00">
        <w:rPr>
          <w:rFonts w:ascii="Lucida Sans Unicode" w:hAnsi="Lucida Sans Unicode" w:cs="Lucida Sans Unicode"/>
        </w:rPr>
        <w:t>⇨</w:t>
      </w:r>
      <w:r>
        <w:rPr>
          <w:rFonts w:ascii="Lucida Sans Unicode" w:hAnsi="Lucida Sans Unicode" w:cs="Lucida Sans Unicode"/>
        </w:rPr>
        <w:tab/>
      </w:r>
      <w:r>
        <w:rPr>
          <w:rFonts w:ascii="Lucida Sans Unicode" w:hAnsi="Lucida Sans Unicode" w:cs="Lucida Sans Unicode"/>
        </w:rPr>
        <w:tab/>
      </w:r>
      <w:r>
        <w:rPr>
          <w:rFonts w:ascii="Lucida Sans Unicode" w:hAnsi="Lucida Sans Unicode" w:cs="Lucida Sans Unicode"/>
        </w:rPr>
        <w:tab/>
      </w:r>
      <w:r>
        <w:rPr>
          <w:rFonts w:ascii="Lucida Sans Unicode" w:hAnsi="Lucida Sans Unicode" w:cs="Lucida Sans Unicode"/>
        </w:rPr>
        <w:tab/>
      </w:r>
      <w:r>
        <w:rPr>
          <w:rFonts w:ascii="Lucida Sans Unicode" w:hAnsi="Lucida Sans Unicode" w:cs="Lucida Sans Unicode"/>
        </w:rPr>
        <w:tab/>
      </w:r>
      <w:r>
        <w:rPr>
          <w:rFonts w:ascii="Lucida Sans Unicode" w:hAnsi="Lucida Sans Unicode" w:cs="Lucida Sans Unicode"/>
        </w:rPr>
        <w:tab/>
      </w:r>
      <w:r w:rsidRPr="00B20E00">
        <w:rPr>
          <w:rFonts w:ascii="Lucida Sans Unicode" w:hAnsi="Lucida Sans Unicode" w:cs="Lucida Sans Unicode"/>
        </w:rPr>
        <w:t>⇨</w:t>
      </w: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0E2901" w:rsidRPr="000E2901" w:rsidRDefault="000E2901" w:rsidP="000E2901">
      <w:pPr>
        <w:tabs>
          <w:tab w:val="left" w:pos="1956"/>
        </w:tabs>
        <w:ind w:left="567"/>
        <w:rPr>
          <w:rFonts w:asciiTheme="majorHAnsi" w:hAnsiTheme="majorHAnsi" w:cs="Times New Roman"/>
          <w:sz w:val="20"/>
          <w:szCs w:val="20"/>
        </w:rPr>
      </w:pPr>
      <w:r w:rsidRPr="000E2901">
        <w:rPr>
          <w:rFonts w:asciiTheme="majorHAnsi" w:hAnsiTheme="majorHAnsi" w:cs="Times New Roman"/>
          <w:sz w:val="20"/>
          <w:szCs w:val="20"/>
        </w:rPr>
        <w:lastRenderedPageBreak/>
        <w:t xml:space="preserve">That completes the derivation rule, which now displays </w:t>
      </w:r>
      <w:r w:rsidR="00284056">
        <w:rPr>
          <w:rFonts w:asciiTheme="majorHAnsi" w:hAnsiTheme="majorHAnsi" w:cs="Times New Roman"/>
          <w:sz w:val="20"/>
          <w:szCs w:val="20"/>
        </w:rPr>
        <w:t xml:space="preserve">with no error </w:t>
      </w:r>
      <w:r w:rsidRPr="000E2901">
        <w:rPr>
          <w:rFonts w:asciiTheme="majorHAnsi" w:hAnsiTheme="majorHAnsi" w:cs="Times New Roman"/>
          <w:sz w:val="20"/>
          <w:szCs w:val="20"/>
        </w:rPr>
        <w:t xml:space="preserve">in the Model Browser. </w:t>
      </w:r>
      <w:proofErr w:type="gramStart"/>
      <w:r w:rsidRPr="000E2901">
        <w:rPr>
          <w:rFonts w:asciiTheme="majorHAnsi" w:hAnsiTheme="majorHAnsi" w:cs="Times New Roman"/>
          <w:sz w:val="20"/>
          <w:szCs w:val="20"/>
        </w:rPr>
        <w:t>To suppress display of the roles in the derivation path, click the “−” buttons preceding their fact type display.</w:t>
      </w:r>
      <w:proofErr w:type="gramEnd"/>
      <w:r w:rsidRPr="000E2901">
        <w:rPr>
          <w:rFonts w:asciiTheme="majorHAnsi" w:hAnsiTheme="majorHAnsi" w:cs="Times New Roman"/>
          <w:sz w:val="20"/>
          <w:szCs w:val="20"/>
        </w:rPr>
        <w:t xml:space="preserve"> As indicated earlier, to see the role bindings, select the derived roles and view their </w:t>
      </w:r>
      <w:r w:rsidRPr="000E2901">
        <w:rPr>
          <w:rFonts w:ascii="Arial Narrow" w:hAnsi="Arial Narrow" w:cs="Times New Roman"/>
          <w:sz w:val="18"/>
          <w:szCs w:val="18"/>
        </w:rPr>
        <w:t>Derivation Source</w:t>
      </w:r>
      <w:r w:rsidRPr="000E2901">
        <w:rPr>
          <w:rFonts w:asciiTheme="majorHAnsi" w:hAnsiTheme="majorHAnsi" w:cs="Times New Roman"/>
          <w:sz w:val="20"/>
          <w:szCs w:val="20"/>
        </w:rPr>
        <w:t xml:space="preserve"> property in the Properties </w:t>
      </w:r>
      <w:r>
        <w:rPr>
          <w:rFonts w:asciiTheme="majorHAnsi" w:hAnsiTheme="majorHAnsi" w:cs="Times New Roman"/>
          <w:sz w:val="20"/>
          <w:szCs w:val="20"/>
        </w:rPr>
        <w:t>w</w:t>
      </w:r>
      <w:r w:rsidRPr="000E2901">
        <w:rPr>
          <w:rFonts w:asciiTheme="majorHAnsi" w:hAnsiTheme="majorHAnsi" w:cs="Times New Roman"/>
          <w:sz w:val="20"/>
          <w:szCs w:val="20"/>
        </w:rPr>
        <w:t>indow</w:t>
      </w:r>
      <w:r w:rsidR="007F2A9B">
        <w:rPr>
          <w:rFonts w:asciiTheme="majorHAnsi" w:hAnsiTheme="majorHAnsi" w:cs="Times New Roman"/>
          <w:sz w:val="20"/>
          <w:szCs w:val="20"/>
        </w:rPr>
        <w:t xml:space="preserve"> (shown on the right below)</w:t>
      </w:r>
      <w:r w:rsidRPr="000E2901">
        <w:rPr>
          <w:rFonts w:asciiTheme="majorHAnsi" w:hAnsiTheme="majorHAnsi" w:cs="Times New Roman"/>
          <w:sz w:val="20"/>
          <w:szCs w:val="20"/>
        </w:rPr>
        <w:t>.</w:t>
      </w:r>
    </w:p>
    <w:p w:rsidR="00D21AB0" w:rsidRDefault="00D21AB0" w:rsidP="00D5108C">
      <w:pPr>
        <w:tabs>
          <w:tab w:val="left" w:pos="1956"/>
        </w:tabs>
        <w:ind w:left="567"/>
        <w:rPr>
          <w:rFonts w:asciiTheme="majorHAnsi" w:hAnsiTheme="majorHAnsi" w:cs="Times New Roman"/>
          <w:sz w:val="20"/>
          <w:szCs w:val="20"/>
        </w:rPr>
      </w:pPr>
    </w:p>
    <w:p w:rsidR="000E2901" w:rsidRDefault="000E2901"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52800" behindDoc="1" locked="0" layoutInCell="1" allowOverlap="1" wp14:anchorId="5481BDCA" wp14:editId="105AD111">
            <wp:simplePos x="0" y="0"/>
            <wp:positionH relativeFrom="column">
              <wp:posOffset>1339097</wp:posOffset>
            </wp:positionH>
            <wp:positionV relativeFrom="paragraph">
              <wp:posOffset>45085</wp:posOffset>
            </wp:positionV>
            <wp:extent cx="1744980" cy="1203960"/>
            <wp:effectExtent l="0" t="0" r="7620" b="0"/>
            <wp:wrapNone/>
            <wp:docPr id="394" name="Picture 3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extLst>
                        <a:ext uri="{28A0092B-C50C-407E-A947-70E740481C1C}">
                          <a14:useLocalDpi xmlns:a14="http://schemas.microsoft.com/office/drawing/2010/main" val="0"/>
                        </a:ext>
                      </a:extLst>
                    </a:blip>
                    <a:stretch>
                      <a:fillRect/>
                    </a:stretch>
                  </pic:blipFill>
                  <pic:spPr>
                    <a:xfrm>
                      <a:off x="0" y="0"/>
                      <a:ext cx="1744980" cy="1203960"/>
                    </a:xfrm>
                    <a:prstGeom prst="rect">
                      <a:avLst/>
                    </a:prstGeom>
                  </pic:spPr>
                </pic:pic>
              </a:graphicData>
            </a:graphic>
            <wp14:sizeRelH relativeFrom="page">
              <wp14:pctWidth>0</wp14:pctWidth>
            </wp14:sizeRelH>
            <wp14:sizeRelV relativeFrom="page">
              <wp14:pctHeight>0</wp14:pctHeight>
            </wp14:sizeRelV>
          </wp:anchor>
        </w:drawing>
      </w:r>
    </w:p>
    <w:p w:rsidR="000E2901" w:rsidRDefault="000E2901"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54848" behindDoc="1" locked="0" layoutInCell="1" allowOverlap="1" wp14:anchorId="0713351F" wp14:editId="06E9A5BB">
            <wp:simplePos x="0" y="0"/>
            <wp:positionH relativeFrom="column">
              <wp:posOffset>3631565</wp:posOffset>
            </wp:positionH>
            <wp:positionV relativeFrom="paragraph">
              <wp:posOffset>108585</wp:posOffset>
            </wp:positionV>
            <wp:extent cx="1600200" cy="175260"/>
            <wp:effectExtent l="0" t="0" r="0" b="0"/>
            <wp:wrapNone/>
            <wp:docPr id="396" name="Picture 3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extLst>
                        <a:ext uri="{28A0092B-C50C-407E-A947-70E740481C1C}">
                          <a14:useLocalDpi xmlns:a14="http://schemas.microsoft.com/office/drawing/2010/main" val="0"/>
                        </a:ext>
                      </a:extLst>
                    </a:blip>
                    <a:stretch>
                      <a:fillRect/>
                    </a:stretch>
                  </pic:blipFill>
                  <pic:spPr>
                    <a:xfrm>
                      <a:off x="0" y="0"/>
                      <a:ext cx="1600200" cy="175260"/>
                    </a:xfrm>
                    <a:prstGeom prst="rect">
                      <a:avLst/>
                    </a:prstGeom>
                  </pic:spPr>
                </pic:pic>
              </a:graphicData>
            </a:graphic>
            <wp14:sizeRelH relativeFrom="page">
              <wp14:pctWidth>0</wp14:pctWidth>
            </wp14:sizeRelH>
            <wp14:sizeRelV relativeFrom="page">
              <wp14:pctHeight>0</wp14:pctHeight>
            </wp14:sizeRelV>
          </wp:anchor>
        </w:drawing>
      </w:r>
    </w:p>
    <w:p w:rsidR="000E2901" w:rsidRDefault="000E2901"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55872" behindDoc="1" locked="0" layoutInCell="1" allowOverlap="1" wp14:anchorId="4C87A4A4" wp14:editId="0AC3F9C7">
            <wp:simplePos x="0" y="0"/>
            <wp:positionH relativeFrom="column">
              <wp:posOffset>3666978</wp:posOffset>
            </wp:positionH>
            <wp:positionV relativeFrom="paragraph">
              <wp:posOffset>153670</wp:posOffset>
            </wp:positionV>
            <wp:extent cx="1615440" cy="152400"/>
            <wp:effectExtent l="0" t="0" r="3810" b="0"/>
            <wp:wrapNone/>
            <wp:docPr id="397" name="Picture 3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extLst>
                        <a:ext uri="{28A0092B-C50C-407E-A947-70E740481C1C}">
                          <a14:useLocalDpi xmlns:a14="http://schemas.microsoft.com/office/drawing/2010/main" val="0"/>
                        </a:ext>
                      </a:extLst>
                    </a:blip>
                    <a:stretch>
                      <a:fillRect/>
                    </a:stretch>
                  </pic:blipFill>
                  <pic:spPr>
                    <a:xfrm>
                      <a:off x="0" y="0"/>
                      <a:ext cx="1615440" cy="152400"/>
                    </a:xfrm>
                    <a:prstGeom prst="rect">
                      <a:avLst/>
                    </a:prstGeom>
                  </pic:spPr>
                </pic:pic>
              </a:graphicData>
            </a:graphic>
            <wp14:sizeRelH relativeFrom="page">
              <wp14:pctWidth>0</wp14:pctWidth>
            </wp14:sizeRelH>
            <wp14:sizeRelV relativeFrom="page">
              <wp14:pctHeight>0</wp14:pctHeight>
            </wp14:sizeRelV>
          </wp:anchor>
        </w:drawing>
      </w:r>
    </w:p>
    <w:p w:rsidR="000E2901" w:rsidRDefault="000E2901" w:rsidP="00D5108C">
      <w:pPr>
        <w:tabs>
          <w:tab w:val="left" w:pos="1956"/>
        </w:tabs>
        <w:ind w:left="567"/>
        <w:rPr>
          <w:rFonts w:asciiTheme="majorHAnsi" w:hAnsiTheme="majorHAnsi" w:cs="Times New Roman"/>
          <w:sz w:val="20"/>
          <w:szCs w:val="20"/>
        </w:rPr>
      </w:pPr>
    </w:p>
    <w:p w:rsidR="000E2901" w:rsidRDefault="000E2901" w:rsidP="00D5108C">
      <w:pPr>
        <w:tabs>
          <w:tab w:val="left" w:pos="1956"/>
        </w:tabs>
        <w:ind w:left="567"/>
        <w:rPr>
          <w:rFonts w:asciiTheme="majorHAnsi" w:hAnsiTheme="majorHAnsi" w:cs="Times New Roman"/>
          <w:sz w:val="20"/>
          <w:szCs w:val="20"/>
        </w:rPr>
      </w:pPr>
    </w:p>
    <w:p w:rsidR="000E2901" w:rsidRDefault="000E2901" w:rsidP="00D5108C">
      <w:pPr>
        <w:tabs>
          <w:tab w:val="left" w:pos="1956"/>
        </w:tabs>
        <w:ind w:left="567"/>
        <w:rPr>
          <w:rFonts w:asciiTheme="majorHAnsi" w:hAnsiTheme="majorHAnsi" w:cs="Times New Roman"/>
          <w:sz w:val="20"/>
          <w:szCs w:val="20"/>
        </w:rPr>
      </w:pPr>
    </w:p>
    <w:p w:rsidR="000E2901" w:rsidRDefault="000E2901" w:rsidP="00D5108C">
      <w:pPr>
        <w:tabs>
          <w:tab w:val="left" w:pos="1956"/>
        </w:tabs>
        <w:ind w:left="567"/>
        <w:rPr>
          <w:rFonts w:asciiTheme="majorHAnsi" w:hAnsiTheme="majorHAnsi" w:cs="Times New Roman"/>
          <w:sz w:val="20"/>
          <w:szCs w:val="20"/>
        </w:rPr>
      </w:pPr>
    </w:p>
    <w:p w:rsidR="00837BE5" w:rsidRDefault="00837BE5" w:rsidP="00D5108C">
      <w:pPr>
        <w:tabs>
          <w:tab w:val="left" w:pos="1956"/>
        </w:tabs>
        <w:ind w:left="567"/>
        <w:rPr>
          <w:rFonts w:asciiTheme="majorHAnsi" w:hAnsiTheme="majorHAnsi" w:cs="Times New Roman"/>
          <w:sz w:val="20"/>
          <w:szCs w:val="20"/>
        </w:rPr>
      </w:pPr>
    </w:p>
    <w:p w:rsidR="00837BE5" w:rsidRDefault="000E2901" w:rsidP="000E2901">
      <w:pPr>
        <w:tabs>
          <w:tab w:val="left" w:pos="1956"/>
        </w:tabs>
        <w:ind w:left="567"/>
        <w:rPr>
          <w:rFonts w:asciiTheme="majorHAnsi" w:hAnsiTheme="majorHAnsi" w:cs="Times New Roman"/>
          <w:sz w:val="20"/>
          <w:szCs w:val="20"/>
        </w:rPr>
      </w:pPr>
      <w:r w:rsidRPr="000E2901">
        <w:rPr>
          <w:rFonts w:asciiTheme="majorHAnsi" w:hAnsiTheme="majorHAnsi" w:cs="Times New Roman"/>
          <w:sz w:val="20"/>
          <w:szCs w:val="20"/>
        </w:rPr>
        <w:t>You can view the verbalization of the derivation rule in the Verbalization Browser.</w:t>
      </w:r>
      <w:r>
        <w:rPr>
          <w:rFonts w:asciiTheme="majorHAnsi" w:hAnsiTheme="majorHAnsi" w:cs="Times New Roman"/>
          <w:sz w:val="20"/>
          <w:szCs w:val="20"/>
        </w:rPr>
        <w:t xml:space="preserve"> </w:t>
      </w:r>
    </w:p>
    <w:p w:rsidR="00837BE5" w:rsidRDefault="00837BE5" w:rsidP="000E2901">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56896" behindDoc="1" locked="0" layoutInCell="1" allowOverlap="1" wp14:anchorId="1B5204BD" wp14:editId="348C780A">
            <wp:simplePos x="0" y="0"/>
            <wp:positionH relativeFrom="column">
              <wp:posOffset>1479550</wp:posOffset>
            </wp:positionH>
            <wp:positionV relativeFrom="paragraph">
              <wp:posOffset>167640</wp:posOffset>
            </wp:positionV>
            <wp:extent cx="2872740" cy="289560"/>
            <wp:effectExtent l="0" t="0" r="3810" b="0"/>
            <wp:wrapSquare wrapText="bothSides"/>
            <wp:docPr id="398" name="Picture 3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extLst>
                        <a:ext uri="{28A0092B-C50C-407E-A947-70E740481C1C}">
                          <a14:useLocalDpi xmlns:a14="http://schemas.microsoft.com/office/drawing/2010/main" val="0"/>
                        </a:ext>
                      </a:extLst>
                    </a:blip>
                    <a:stretch>
                      <a:fillRect/>
                    </a:stretch>
                  </pic:blipFill>
                  <pic:spPr>
                    <a:xfrm>
                      <a:off x="0" y="0"/>
                      <a:ext cx="2872740" cy="289560"/>
                    </a:xfrm>
                    <a:prstGeom prst="rect">
                      <a:avLst/>
                    </a:prstGeom>
                  </pic:spPr>
                </pic:pic>
              </a:graphicData>
            </a:graphic>
            <wp14:sizeRelH relativeFrom="page">
              <wp14:pctWidth>0</wp14:pctWidth>
            </wp14:sizeRelH>
            <wp14:sizeRelV relativeFrom="page">
              <wp14:pctHeight>0</wp14:pctHeight>
            </wp14:sizeRelV>
          </wp:anchor>
        </w:drawing>
      </w:r>
    </w:p>
    <w:p w:rsidR="00837BE5" w:rsidRDefault="00837BE5" w:rsidP="000E2901">
      <w:pPr>
        <w:tabs>
          <w:tab w:val="left" w:pos="1956"/>
        </w:tabs>
        <w:ind w:left="567"/>
        <w:rPr>
          <w:rFonts w:asciiTheme="majorHAnsi" w:hAnsiTheme="majorHAnsi" w:cs="Times New Roman"/>
          <w:sz w:val="20"/>
          <w:szCs w:val="20"/>
        </w:rPr>
      </w:pPr>
    </w:p>
    <w:p w:rsidR="00837BE5" w:rsidRDefault="00837BE5" w:rsidP="000E2901">
      <w:pPr>
        <w:tabs>
          <w:tab w:val="left" w:pos="1956"/>
        </w:tabs>
        <w:ind w:left="567"/>
        <w:rPr>
          <w:rFonts w:asciiTheme="majorHAnsi" w:hAnsiTheme="majorHAnsi" w:cs="Times New Roman"/>
          <w:sz w:val="20"/>
          <w:szCs w:val="20"/>
        </w:rPr>
      </w:pPr>
    </w:p>
    <w:p w:rsidR="00837BE5" w:rsidRDefault="00837BE5" w:rsidP="000E2901">
      <w:pPr>
        <w:tabs>
          <w:tab w:val="left" w:pos="1956"/>
        </w:tabs>
        <w:ind w:left="567"/>
        <w:rPr>
          <w:rFonts w:asciiTheme="majorHAnsi" w:hAnsiTheme="majorHAnsi" w:cs="Times New Roman"/>
          <w:sz w:val="20"/>
          <w:szCs w:val="20"/>
        </w:rPr>
      </w:pPr>
    </w:p>
    <w:p w:rsidR="000E2901" w:rsidRPr="000E2901" w:rsidRDefault="000E2901" w:rsidP="000E2901">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Copy and paste this </w:t>
      </w:r>
      <w:r w:rsidR="00837BE5">
        <w:rPr>
          <w:rFonts w:asciiTheme="majorHAnsi" w:hAnsiTheme="majorHAnsi" w:cs="Times New Roman"/>
          <w:sz w:val="20"/>
          <w:szCs w:val="20"/>
        </w:rPr>
        <w:t xml:space="preserve">text </w:t>
      </w:r>
      <w:r>
        <w:rPr>
          <w:rFonts w:asciiTheme="majorHAnsi" w:hAnsiTheme="majorHAnsi" w:cs="Times New Roman"/>
          <w:sz w:val="20"/>
          <w:szCs w:val="20"/>
        </w:rPr>
        <w:t>to a Model Note to display the rule</w:t>
      </w:r>
      <w:r w:rsidR="00837BE5">
        <w:rPr>
          <w:rFonts w:asciiTheme="majorHAnsi" w:hAnsiTheme="majorHAnsi" w:cs="Times New Roman"/>
          <w:sz w:val="20"/>
          <w:szCs w:val="20"/>
        </w:rPr>
        <w:t xml:space="preserve"> i</w:t>
      </w:r>
      <w:r>
        <w:rPr>
          <w:rFonts w:asciiTheme="majorHAnsi" w:hAnsiTheme="majorHAnsi" w:cs="Times New Roman"/>
          <w:sz w:val="20"/>
          <w:szCs w:val="20"/>
        </w:rPr>
        <w:t xml:space="preserve">n </w:t>
      </w:r>
      <w:r w:rsidR="00837BE5">
        <w:rPr>
          <w:rFonts w:asciiTheme="majorHAnsi" w:hAnsiTheme="majorHAnsi" w:cs="Times New Roman"/>
          <w:sz w:val="20"/>
          <w:szCs w:val="20"/>
        </w:rPr>
        <w:t>the document window.</w:t>
      </w:r>
    </w:p>
    <w:p w:rsidR="000E2901" w:rsidRDefault="00837BE5"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57920" behindDoc="0" locked="0" layoutInCell="1" allowOverlap="1" wp14:anchorId="0BE5E603" wp14:editId="0DB5B46B">
            <wp:simplePos x="0" y="0"/>
            <wp:positionH relativeFrom="column">
              <wp:posOffset>1515110</wp:posOffset>
            </wp:positionH>
            <wp:positionV relativeFrom="paragraph">
              <wp:posOffset>156210</wp:posOffset>
            </wp:positionV>
            <wp:extent cx="2400300" cy="403860"/>
            <wp:effectExtent l="0" t="0" r="0" b="0"/>
            <wp:wrapSquare wrapText="bothSides"/>
            <wp:docPr id="399" name="Picture 3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extLst>
                        <a:ext uri="{28A0092B-C50C-407E-A947-70E740481C1C}">
                          <a14:useLocalDpi xmlns:a14="http://schemas.microsoft.com/office/drawing/2010/main" val="0"/>
                        </a:ext>
                      </a:extLst>
                    </a:blip>
                    <a:stretch>
                      <a:fillRect/>
                    </a:stretch>
                  </pic:blipFill>
                  <pic:spPr>
                    <a:xfrm>
                      <a:off x="0" y="0"/>
                      <a:ext cx="2400300" cy="403860"/>
                    </a:xfrm>
                    <a:prstGeom prst="rect">
                      <a:avLst/>
                    </a:prstGeom>
                  </pic:spPr>
                </pic:pic>
              </a:graphicData>
            </a:graphic>
            <wp14:sizeRelH relativeFrom="page">
              <wp14:pctWidth>0</wp14:pctWidth>
            </wp14:sizeRelH>
            <wp14:sizeRelV relativeFrom="page">
              <wp14:pctHeight>0</wp14:pctHeight>
            </wp14:sizeRelV>
          </wp:anchor>
        </w:drawing>
      </w:r>
    </w:p>
    <w:p w:rsidR="00837BE5" w:rsidRDefault="00837BE5" w:rsidP="00D5108C">
      <w:pPr>
        <w:tabs>
          <w:tab w:val="left" w:pos="1956"/>
        </w:tabs>
        <w:ind w:left="567"/>
        <w:rPr>
          <w:rFonts w:asciiTheme="majorHAnsi" w:hAnsiTheme="majorHAnsi" w:cs="Times New Roman"/>
          <w:sz w:val="20"/>
          <w:szCs w:val="20"/>
        </w:rPr>
      </w:pPr>
    </w:p>
    <w:p w:rsidR="00837BE5" w:rsidRDefault="00837BE5" w:rsidP="00D5108C">
      <w:pPr>
        <w:tabs>
          <w:tab w:val="left" w:pos="1956"/>
        </w:tabs>
        <w:ind w:left="567"/>
        <w:rPr>
          <w:rFonts w:asciiTheme="majorHAnsi" w:hAnsiTheme="majorHAnsi" w:cs="Times New Roman"/>
          <w:sz w:val="20"/>
          <w:szCs w:val="20"/>
        </w:rPr>
      </w:pPr>
    </w:p>
    <w:p w:rsidR="00837BE5" w:rsidRDefault="00837BE5" w:rsidP="00D5108C">
      <w:pPr>
        <w:tabs>
          <w:tab w:val="left" w:pos="1956"/>
        </w:tabs>
        <w:ind w:left="567"/>
        <w:rPr>
          <w:rFonts w:asciiTheme="majorHAnsi" w:hAnsiTheme="majorHAnsi" w:cs="Times New Roman"/>
          <w:sz w:val="20"/>
          <w:szCs w:val="20"/>
        </w:rPr>
      </w:pPr>
    </w:p>
    <w:p w:rsidR="000E2901" w:rsidRDefault="00837BE5"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The final result is shown.</w:t>
      </w:r>
    </w:p>
    <w:p w:rsidR="000E2901" w:rsidRDefault="00837BE5"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58944" behindDoc="1" locked="0" layoutInCell="1" allowOverlap="1" wp14:anchorId="0ED7309C" wp14:editId="70708BF0">
            <wp:simplePos x="0" y="0"/>
            <wp:positionH relativeFrom="column">
              <wp:posOffset>1473200</wp:posOffset>
            </wp:positionH>
            <wp:positionV relativeFrom="paragraph">
              <wp:posOffset>24765</wp:posOffset>
            </wp:positionV>
            <wp:extent cx="2575560" cy="1493520"/>
            <wp:effectExtent l="0" t="0" r="0" b="0"/>
            <wp:wrapNone/>
            <wp:docPr id="400" name="Picture 4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extLst>
                        <a:ext uri="{28A0092B-C50C-407E-A947-70E740481C1C}">
                          <a14:useLocalDpi xmlns:a14="http://schemas.microsoft.com/office/drawing/2010/main" val="0"/>
                        </a:ext>
                      </a:extLst>
                    </a:blip>
                    <a:stretch>
                      <a:fillRect/>
                    </a:stretch>
                  </pic:blipFill>
                  <pic:spPr>
                    <a:xfrm>
                      <a:off x="0" y="0"/>
                      <a:ext cx="2575560" cy="1493520"/>
                    </a:xfrm>
                    <a:prstGeom prst="rect">
                      <a:avLst/>
                    </a:prstGeom>
                  </pic:spPr>
                </pic:pic>
              </a:graphicData>
            </a:graphic>
            <wp14:sizeRelH relativeFrom="page">
              <wp14:pctWidth>0</wp14:pctWidth>
            </wp14:sizeRelH>
            <wp14:sizeRelV relativeFrom="page">
              <wp14:pctHeight>0</wp14:pctHeight>
            </wp14:sizeRelV>
          </wp:anchor>
        </w:drawing>
      </w:r>
    </w:p>
    <w:p w:rsidR="000E2901" w:rsidRDefault="000E2901" w:rsidP="00D5108C">
      <w:pPr>
        <w:tabs>
          <w:tab w:val="left" w:pos="1956"/>
        </w:tabs>
        <w:ind w:left="567"/>
        <w:rPr>
          <w:rFonts w:asciiTheme="majorHAnsi" w:hAnsiTheme="majorHAnsi" w:cs="Times New Roman"/>
          <w:sz w:val="20"/>
          <w:szCs w:val="20"/>
        </w:rPr>
      </w:pPr>
    </w:p>
    <w:p w:rsidR="000E2901" w:rsidRDefault="000E2901" w:rsidP="00D5108C">
      <w:pPr>
        <w:tabs>
          <w:tab w:val="left" w:pos="1956"/>
        </w:tabs>
        <w:ind w:left="567"/>
        <w:rPr>
          <w:rFonts w:asciiTheme="majorHAnsi" w:hAnsiTheme="majorHAnsi" w:cs="Times New Roman"/>
          <w:sz w:val="20"/>
          <w:szCs w:val="20"/>
        </w:rPr>
      </w:pPr>
    </w:p>
    <w:p w:rsidR="000E2901" w:rsidRDefault="000E2901" w:rsidP="00D5108C">
      <w:pPr>
        <w:tabs>
          <w:tab w:val="left" w:pos="1956"/>
        </w:tabs>
        <w:ind w:left="567"/>
        <w:rPr>
          <w:rFonts w:asciiTheme="majorHAnsi" w:hAnsiTheme="majorHAnsi" w:cs="Times New Roman"/>
          <w:sz w:val="20"/>
          <w:szCs w:val="20"/>
        </w:rPr>
      </w:pPr>
    </w:p>
    <w:p w:rsidR="000E2901" w:rsidRDefault="000E2901" w:rsidP="00D5108C">
      <w:pPr>
        <w:tabs>
          <w:tab w:val="left" w:pos="1956"/>
        </w:tabs>
        <w:ind w:left="567"/>
        <w:rPr>
          <w:rFonts w:asciiTheme="majorHAnsi" w:hAnsiTheme="majorHAnsi" w:cs="Times New Roman"/>
          <w:sz w:val="20"/>
          <w:szCs w:val="20"/>
        </w:rPr>
      </w:pPr>
    </w:p>
    <w:p w:rsidR="000E2901" w:rsidRDefault="000E2901" w:rsidP="00D5108C">
      <w:pPr>
        <w:tabs>
          <w:tab w:val="left" w:pos="1956"/>
        </w:tabs>
        <w:ind w:left="567"/>
        <w:rPr>
          <w:rFonts w:asciiTheme="majorHAnsi" w:hAnsiTheme="majorHAnsi" w:cs="Times New Roman"/>
          <w:sz w:val="20"/>
          <w:szCs w:val="20"/>
        </w:rPr>
      </w:pPr>
    </w:p>
    <w:p w:rsidR="000E2901" w:rsidRDefault="000E2901" w:rsidP="00D5108C">
      <w:pPr>
        <w:tabs>
          <w:tab w:val="left" w:pos="1956"/>
        </w:tabs>
        <w:ind w:left="567"/>
        <w:rPr>
          <w:rFonts w:asciiTheme="majorHAnsi" w:hAnsiTheme="majorHAnsi" w:cs="Times New Roman"/>
          <w:sz w:val="20"/>
          <w:szCs w:val="20"/>
        </w:rPr>
      </w:pPr>
    </w:p>
    <w:p w:rsidR="000E2901" w:rsidRDefault="000E2901" w:rsidP="00D5108C">
      <w:pPr>
        <w:tabs>
          <w:tab w:val="left" w:pos="1956"/>
        </w:tabs>
        <w:ind w:left="567"/>
        <w:rPr>
          <w:rFonts w:asciiTheme="majorHAnsi" w:hAnsiTheme="majorHAnsi" w:cs="Times New Roman"/>
          <w:sz w:val="20"/>
          <w:szCs w:val="20"/>
        </w:rPr>
      </w:pPr>
    </w:p>
    <w:p w:rsidR="000E2901" w:rsidRDefault="000E2901"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837BE5" w:rsidRDefault="00837BE5" w:rsidP="00837BE5">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59968" behindDoc="0" locked="0" layoutInCell="1" allowOverlap="1" wp14:anchorId="28B56A07" wp14:editId="52B16157">
            <wp:simplePos x="0" y="0"/>
            <wp:positionH relativeFrom="column">
              <wp:posOffset>3432810</wp:posOffset>
            </wp:positionH>
            <wp:positionV relativeFrom="paragraph">
              <wp:posOffset>48895</wp:posOffset>
            </wp:positionV>
            <wp:extent cx="1874520" cy="853440"/>
            <wp:effectExtent l="0" t="0" r="0" b="3810"/>
            <wp:wrapSquare wrapText="bothSides"/>
            <wp:docPr id="401" name="Picture 4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extLst>
                        <a:ext uri="{28A0092B-C50C-407E-A947-70E740481C1C}">
                          <a14:useLocalDpi xmlns:a14="http://schemas.microsoft.com/office/drawing/2010/main" val="0"/>
                        </a:ext>
                      </a:extLst>
                    </a:blip>
                    <a:stretch>
                      <a:fillRect/>
                    </a:stretch>
                  </pic:blipFill>
                  <pic:spPr>
                    <a:xfrm>
                      <a:off x="0" y="0"/>
                      <a:ext cx="1874520" cy="853440"/>
                    </a:xfrm>
                    <a:prstGeom prst="rect">
                      <a:avLst/>
                    </a:prstGeom>
                  </pic:spPr>
                </pic:pic>
              </a:graphicData>
            </a:graphic>
            <wp14:sizeRelH relativeFrom="page">
              <wp14:pctWidth>0</wp14:pctWidth>
            </wp14:sizeRelH>
            <wp14:sizeRelV relativeFrom="page">
              <wp14:pctHeight>0</wp14:pctHeight>
            </wp14:sizeRelV>
          </wp:anchor>
        </w:drawing>
      </w:r>
      <w:r w:rsidRPr="00837BE5">
        <w:rPr>
          <w:rFonts w:asciiTheme="majorHAnsi" w:hAnsiTheme="majorHAnsi" w:cs="Times New Roman"/>
          <w:sz w:val="20"/>
          <w:szCs w:val="20"/>
        </w:rPr>
        <w:t xml:space="preserve">By default, derived fact types in NORMA are </w:t>
      </w:r>
      <w:r>
        <w:rPr>
          <w:rFonts w:asciiTheme="majorHAnsi" w:hAnsiTheme="majorHAnsi" w:cs="Times New Roman"/>
          <w:sz w:val="20"/>
          <w:szCs w:val="20"/>
        </w:rPr>
        <w:t>evaluated lazily</w:t>
      </w:r>
      <w:r w:rsidRPr="00837BE5">
        <w:rPr>
          <w:rFonts w:asciiTheme="majorHAnsi" w:hAnsiTheme="majorHAnsi" w:cs="Times New Roman"/>
          <w:sz w:val="20"/>
          <w:szCs w:val="20"/>
        </w:rPr>
        <w:t xml:space="preserve">, so their fact instances are derived only on request, and are not stored. If you </w:t>
      </w:r>
      <w:r>
        <w:rPr>
          <w:rFonts w:asciiTheme="majorHAnsi" w:hAnsiTheme="majorHAnsi" w:cs="Times New Roman"/>
          <w:sz w:val="20"/>
          <w:szCs w:val="20"/>
        </w:rPr>
        <w:t xml:space="preserve">instead </w:t>
      </w:r>
      <w:r w:rsidRPr="00837BE5">
        <w:rPr>
          <w:rFonts w:asciiTheme="majorHAnsi" w:hAnsiTheme="majorHAnsi" w:cs="Times New Roman"/>
          <w:sz w:val="20"/>
          <w:szCs w:val="20"/>
        </w:rPr>
        <w:t>wish a derived fact type to be implemented as a materialized view</w:t>
      </w:r>
      <w:r>
        <w:rPr>
          <w:rFonts w:asciiTheme="majorHAnsi" w:hAnsiTheme="majorHAnsi" w:cs="Times New Roman"/>
          <w:sz w:val="20"/>
          <w:szCs w:val="20"/>
        </w:rPr>
        <w:t>,</w:t>
      </w:r>
      <w:r w:rsidRPr="00837BE5">
        <w:rPr>
          <w:rFonts w:asciiTheme="majorHAnsi" w:hAnsiTheme="majorHAnsi" w:cs="Times New Roman"/>
          <w:sz w:val="20"/>
          <w:szCs w:val="20"/>
        </w:rPr>
        <w:t xml:space="preserve"> </w:t>
      </w:r>
      <w:r>
        <w:rPr>
          <w:rFonts w:asciiTheme="majorHAnsi" w:hAnsiTheme="majorHAnsi" w:cs="Times New Roman"/>
          <w:sz w:val="20"/>
          <w:szCs w:val="20"/>
        </w:rPr>
        <w:t xml:space="preserve">select the derived fact type and </w:t>
      </w:r>
      <w:r w:rsidRPr="00837BE5">
        <w:rPr>
          <w:rFonts w:asciiTheme="majorHAnsi" w:hAnsiTheme="majorHAnsi" w:cs="Times New Roman"/>
          <w:sz w:val="20"/>
          <w:szCs w:val="20"/>
        </w:rPr>
        <w:t xml:space="preserve">change its </w:t>
      </w:r>
      <w:proofErr w:type="spellStart"/>
      <w:r w:rsidRPr="00837BE5">
        <w:rPr>
          <w:rFonts w:ascii="Arial Narrow" w:hAnsi="Arial Narrow" w:cs="Times New Roman"/>
          <w:sz w:val="18"/>
          <w:szCs w:val="18"/>
        </w:rPr>
        <w:t>DerivationStorage</w:t>
      </w:r>
      <w:proofErr w:type="spellEnd"/>
      <w:r w:rsidRPr="00837BE5">
        <w:rPr>
          <w:rFonts w:asciiTheme="majorHAnsi" w:hAnsiTheme="majorHAnsi" w:cs="Times New Roman"/>
          <w:sz w:val="20"/>
          <w:szCs w:val="20"/>
        </w:rPr>
        <w:t xml:space="preserve"> property setting </w:t>
      </w:r>
      <w:r>
        <w:rPr>
          <w:rFonts w:asciiTheme="majorHAnsi" w:hAnsiTheme="majorHAnsi" w:cs="Times New Roman"/>
          <w:sz w:val="20"/>
          <w:szCs w:val="20"/>
        </w:rPr>
        <w:t xml:space="preserve">from </w:t>
      </w:r>
      <w:r w:rsidRPr="00837BE5">
        <w:rPr>
          <w:rFonts w:ascii="Arial Narrow" w:hAnsi="Arial Narrow" w:cs="Times New Roman"/>
          <w:sz w:val="18"/>
          <w:szCs w:val="18"/>
        </w:rPr>
        <w:t>Derived</w:t>
      </w:r>
      <w:r>
        <w:rPr>
          <w:rFonts w:asciiTheme="majorHAnsi" w:hAnsiTheme="majorHAnsi" w:cs="Times New Roman"/>
          <w:sz w:val="20"/>
          <w:szCs w:val="20"/>
        </w:rPr>
        <w:t xml:space="preserve"> </w:t>
      </w:r>
      <w:r w:rsidRPr="00837BE5">
        <w:rPr>
          <w:rFonts w:asciiTheme="majorHAnsi" w:hAnsiTheme="majorHAnsi" w:cs="Times New Roman"/>
          <w:sz w:val="20"/>
          <w:szCs w:val="20"/>
        </w:rPr>
        <w:t xml:space="preserve">to </w:t>
      </w:r>
      <w:r w:rsidRPr="00837BE5">
        <w:rPr>
          <w:rFonts w:ascii="Arial Narrow" w:hAnsi="Arial Narrow" w:cs="Times New Roman"/>
          <w:sz w:val="18"/>
          <w:szCs w:val="18"/>
        </w:rPr>
        <w:t>Derived and Stored</w:t>
      </w:r>
      <w:r w:rsidRPr="00837BE5">
        <w:rPr>
          <w:rFonts w:asciiTheme="majorHAnsi" w:hAnsiTheme="majorHAnsi" w:cs="Times New Roman"/>
          <w:sz w:val="20"/>
          <w:szCs w:val="20"/>
        </w:rPr>
        <w:t xml:space="preserve">. </w:t>
      </w:r>
      <w:r>
        <w:rPr>
          <w:rFonts w:asciiTheme="majorHAnsi" w:hAnsiTheme="majorHAnsi" w:cs="Times New Roman"/>
          <w:sz w:val="20"/>
          <w:szCs w:val="20"/>
        </w:rPr>
        <w:t xml:space="preserve">The final two </w:t>
      </w:r>
      <w:proofErr w:type="spellStart"/>
      <w:r>
        <w:rPr>
          <w:rFonts w:asciiTheme="majorHAnsi" w:hAnsiTheme="majorHAnsi" w:cs="Times New Roman"/>
          <w:sz w:val="20"/>
          <w:szCs w:val="20"/>
        </w:rPr>
        <w:t>DerivationStorage</w:t>
      </w:r>
      <w:proofErr w:type="spellEnd"/>
      <w:r>
        <w:rPr>
          <w:rFonts w:asciiTheme="majorHAnsi" w:hAnsiTheme="majorHAnsi" w:cs="Times New Roman"/>
          <w:sz w:val="20"/>
          <w:szCs w:val="20"/>
        </w:rPr>
        <w:t xml:space="preserve"> options are available for </w:t>
      </w:r>
      <w:proofErr w:type="spellStart"/>
      <w:r>
        <w:rPr>
          <w:rFonts w:asciiTheme="majorHAnsi" w:hAnsiTheme="majorHAnsi" w:cs="Times New Roman"/>
          <w:sz w:val="20"/>
          <w:szCs w:val="20"/>
        </w:rPr>
        <w:t>semiderived</w:t>
      </w:r>
      <w:proofErr w:type="spellEnd"/>
      <w:r>
        <w:rPr>
          <w:rFonts w:asciiTheme="majorHAnsi" w:hAnsiTheme="majorHAnsi" w:cs="Times New Roman"/>
          <w:sz w:val="20"/>
          <w:szCs w:val="20"/>
        </w:rPr>
        <w:t xml:space="preserve"> fact types.</w:t>
      </w:r>
    </w:p>
    <w:p w:rsidR="00837BE5" w:rsidRPr="00837BE5" w:rsidRDefault="00837BE5" w:rsidP="00837BE5">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60992" behindDoc="1" locked="0" layoutInCell="1" allowOverlap="1" wp14:anchorId="79F0156D" wp14:editId="0A72FA1A">
            <wp:simplePos x="0" y="0"/>
            <wp:positionH relativeFrom="column">
              <wp:posOffset>4820285</wp:posOffset>
            </wp:positionH>
            <wp:positionV relativeFrom="paragraph">
              <wp:posOffset>213360</wp:posOffset>
            </wp:positionV>
            <wp:extent cx="586740" cy="373380"/>
            <wp:effectExtent l="0" t="0" r="3810" b="7620"/>
            <wp:wrapSquare wrapText="bothSides"/>
            <wp:docPr id="402" name="Picture 4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extLst>
                        <a:ext uri="{28A0092B-C50C-407E-A947-70E740481C1C}">
                          <a14:useLocalDpi xmlns:a14="http://schemas.microsoft.com/office/drawing/2010/main" val="0"/>
                        </a:ext>
                      </a:extLst>
                    </a:blip>
                    <a:stretch>
                      <a:fillRect/>
                    </a:stretch>
                  </pic:blipFill>
                  <pic:spPr>
                    <a:xfrm>
                      <a:off x="0" y="0"/>
                      <a:ext cx="586740" cy="373380"/>
                    </a:xfrm>
                    <a:prstGeom prst="rect">
                      <a:avLst/>
                    </a:prstGeom>
                  </pic:spPr>
                </pic:pic>
              </a:graphicData>
            </a:graphic>
            <wp14:sizeRelH relativeFrom="page">
              <wp14:pctWidth>0</wp14:pctWidth>
            </wp14:sizeRelH>
            <wp14:sizeRelV relativeFrom="page">
              <wp14:pctHeight>0</wp14:pctHeight>
            </wp14:sizeRelV>
          </wp:anchor>
        </w:drawing>
      </w:r>
    </w:p>
    <w:p w:rsidR="00837BE5" w:rsidRPr="00837BE5" w:rsidRDefault="00837BE5" w:rsidP="00837BE5">
      <w:pPr>
        <w:tabs>
          <w:tab w:val="left" w:pos="1956"/>
        </w:tabs>
        <w:ind w:left="567"/>
        <w:rPr>
          <w:rFonts w:asciiTheme="majorHAnsi" w:hAnsiTheme="majorHAnsi" w:cs="Times New Roman"/>
          <w:sz w:val="20"/>
          <w:szCs w:val="20"/>
        </w:rPr>
      </w:pPr>
      <w:r w:rsidRPr="00837BE5">
        <w:rPr>
          <w:rFonts w:asciiTheme="majorHAnsi" w:hAnsiTheme="majorHAnsi" w:cs="Times New Roman"/>
          <w:sz w:val="20"/>
          <w:szCs w:val="20"/>
        </w:rPr>
        <w:t xml:space="preserve">If you </w:t>
      </w:r>
      <w:r>
        <w:rPr>
          <w:rFonts w:asciiTheme="majorHAnsi" w:hAnsiTheme="majorHAnsi" w:cs="Times New Roman"/>
          <w:sz w:val="20"/>
          <w:szCs w:val="20"/>
        </w:rPr>
        <w:t xml:space="preserve">choose </w:t>
      </w:r>
      <w:r w:rsidRPr="003532A0">
        <w:rPr>
          <w:rFonts w:ascii="Arial Narrow" w:hAnsi="Arial Narrow" w:cs="Times New Roman"/>
          <w:sz w:val="18"/>
          <w:szCs w:val="18"/>
        </w:rPr>
        <w:t>Derived and Stored</w:t>
      </w:r>
      <w:r w:rsidRPr="00837BE5">
        <w:rPr>
          <w:rFonts w:asciiTheme="majorHAnsi" w:hAnsiTheme="majorHAnsi" w:cs="Times New Roman"/>
          <w:sz w:val="20"/>
          <w:szCs w:val="20"/>
        </w:rPr>
        <w:t xml:space="preserve">, the </w:t>
      </w:r>
      <w:r>
        <w:rPr>
          <w:rFonts w:asciiTheme="majorHAnsi" w:hAnsiTheme="majorHAnsi" w:cs="Times New Roman"/>
          <w:sz w:val="20"/>
          <w:szCs w:val="20"/>
        </w:rPr>
        <w:t xml:space="preserve">derived </w:t>
      </w:r>
      <w:r w:rsidRPr="00837BE5">
        <w:rPr>
          <w:rFonts w:asciiTheme="majorHAnsi" w:hAnsiTheme="majorHAnsi" w:cs="Times New Roman"/>
          <w:sz w:val="20"/>
          <w:szCs w:val="20"/>
        </w:rPr>
        <w:t xml:space="preserve">fact type displays with a double asterisk “**” instead of a single asterisk. </w:t>
      </w:r>
    </w:p>
    <w:p w:rsidR="00D21AB0" w:rsidRDefault="00D21AB0" w:rsidP="00D5108C">
      <w:pPr>
        <w:tabs>
          <w:tab w:val="left" w:pos="1956"/>
        </w:tabs>
        <w:ind w:left="567"/>
        <w:rPr>
          <w:rFonts w:asciiTheme="majorHAnsi" w:hAnsiTheme="majorHAnsi" w:cs="Times New Roman"/>
          <w:sz w:val="20"/>
          <w:szCs w:val="20"/>
        </w:rPr>
      </w:pPr>
    </w:p>
    <w:p w:rsidR="00D21AB0" w:rsidRDefault="001F5F64"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An alternative way to change the derivation storage option is to select the </w:t>
      </w:r>
      <w:r w:rsidRPr="001F5F64">
        <w:rPr>
          <w:rFonts w:ascii="Arial Narrow" w:hAnsi="Arial Narrow" w:cs="Times New Roman"/>
          <w:sz w:val="18"/>
          <w:szCs w:val="18"/>
        </w:rPr>
        <w:t>Derivation Path from ‘Person’</w:t>
      </w:r>
      <w:r>
        <w:rPr>
          <w:rFonts w:asciiTheme="majorHAnsi" w:hAnsiTheme="majorHAnsi" w:cs="Times New Roman"/>
          <w:sz w:val="20"/>
          <w:szCs w:val="20"/>
        </w:rPr>
        <w:t xml:space="preserve"> header in the Model Browser, and choose the relevant option for </w:t>
      </w:r>
      <w:r w:rsidRPr="001F5F64">
        <w:rPr>
          <w:rFonts w:ascii="Arial Narrow" w:hAnsi="Arial Narrow" w:cs="Times New Roman"/>
          <w:sz w:val="18"/>
          <w:szCs w:val="18"/>
        </w:rPr>
        <w:t>Completeness</w:t>
      </w:r>
      <w:r>
        <w:rPr>
          <w:rFonts w:asciiTheme="majorHAnsi" w:hAnsiTheme="majorHAnsi" w:cs="Times New Roman"/>
          <w:sz w:val="20"/>
          <w:szCs w:val="20"/>
        </w:rPr>
        <w:t xml:space="preserve"> (</w:t>
      </w:r>
      <w:r w:rsidRPr="001F5F64">
        <w:rPr>
          <w:rFonts w:ascii="Arial Narrow" w:hAnsi="Arial Narrow" w:cs="Times New Roman"/>
          <w:sz w:val="18"/>
          <w:szCs w:val="18"/>
        </w:rPr>
        <w:t>Fully Derived</w:t>
      </w:r>
      <w:r>
        <w:rPr>
          <w:rFonts w:asciiTheme="majorHAnsi" w:hAnsiTheme="majorHAnsi" w:cs="Times New Roman"/>
          <w:sz w:val="20"/>
          <w:szCs w:val="20"/>
        </w:rPr>
        <w:t xml:space="preserve">, </w:t>
      </w:r>
      <w:r w:rsidRPr="001F5F64">
        <w:rPr>
          <w:rFonts w:ascii="Arial Narrow" w:hAnsi="Arial Narrow" w:cs="Times New Roman"/>
          <w:sz w:val="18"/>
          <w:szCs w:val="18"/>
        </w:rPr>
        <w:t>Partially Derived</w:t>
      </w:r>
      <w:r>
        <w:rPr>
          <w:rFonts w:asciiTheme="majorHAnsi" w:hAnsiTheme="majorHAnsi" w:cs="Times New Roman"/>
          <w:sz w:val="20"/>
          <w:szCs w:val="20"/>
        </w:rPr>
        <w:t xml:space="preserve">) and for </w:t>
      </w:r>
      <w:r w:rsidRPr="001F5F64">
        <w:rPr>
          <w:rFonts w:ascii="Arial Narrow" w:hAnsi="Arial Narrow" w:cs="Times New Roman"/>
          <w:sz w:val="18"/>
          <w:szCs w:val="18"/>
        </w:rPr>
        <w:t>Storage</w:t>
      </w:r>
      <w:r>
        <w:rPr>
          <w:rFonts w:asciiTheme="majorHAnsi" w:hAnsiTheme="majorHAnsi" w:cs="Times New Roman"/>
          <w:sz w:val="20"/>
          <w:szCs w:val="20"/>
        </w:rPr>
        <w:t xml:space="preserve"> (</w:t>
      </w:r>
      <w:r w:rsidRPr="001F5F64">
        <w:rPr>
          <w:rFonts w:ascii="Arial Narrow" w:hAnsi="Arial Narrow" w:cs="Times New Roman"/>
          <w:sz w:val="18"/>
          <w:szCs w:val="18"/>
        </w:rPr>
        <w:t>Not Stored</w:t>
      </w:r>
      <w:r>
        <w:rPr>
          <w:rFonts w:asciiTheme="majorHAnsi" w:hAnsiTheme="majorHAnsi" w:cs="Times New Roman"/>
          <w:sz w:val="20"/>
          <w:szCs w:val="20"/>
        </w:rPr>
        <w:t xml:space="preserve">, </w:t>
      </w:r>
      <w:r w:rsidRPr="001F5F64">
        <w:rPr>
          <w:rFonts w:ascii="Arial Narrow" w:hAnsi="Arial Narrow" w:cs="Times New Roman"/>
          <w:sz w:val="18"/>
          <w:szCs w:val="18"/>
        </w:rPr>
        <w:t>Stored</w:t>
      </w:r>
      <w:r>
        <w:rPr>
          <w:rFonts w:asciiTheme="majorHAnsi" w:hAnsiTheme="majorHAnsi" w:cs="Times New Roman"/>
          <w:sz w:val="20"/>
          <w:szCs w:val="20"/>
        </w:rPr>
        <w:t>).</w:t>
      </w:r>
    </w:p>
    <w:p w:rsidR="00D54138" w:rsidRDefault="00D54138" w:rsidP="00D5108C">
      <w:pPr>
        <w:tabs>
          <w:tab w:val="left" w:pos="1956"/>
        </w:tabs>
        <w:ind w:left="567"/>
        <w:rPr>
          <w:rFonts w:asciiTheme="majorHAnsi" w:hAnsiTheme="majorHAnsi" w:cs="Times New Roman"/>
          <w:sz w:val="20"/>
          <w:szCs w:val="20"/>
        </w:rPr>
        <w:sectPr w:rsidR="00D54138" w:rsidSect="00801BFA">
          <w:headerReference w:type="default" r:id="rId214"/>
          <w:headerReference w:type="first" r:id="rId215"/>
          <w:pgSz w:w="11906" w:h="16838"/>
          <w:pgMar w:top="1440" w:right="1701" w:bottom="1440" w:left="1701" w:header="709" w:footer="709" w:gutter="0"/>
          <w:cols w:space="708"/>
          <w:docGrid w:linePitch="360"/>
        </w:sectPr>
      </w:pPr>
    </w:p>
    <w:p w:rsidR="00837BE5" w:rsidRPr="00200FCE" w:rsidRDefault="00837BE5" w:rsidP="00837BE5">
      <w:pPr>
        <w:pStyle w:val="Heading2"/>
        <w:ind w:left="567" w:hanging="567"/>
      </w:pPr>
      <w:bookmarkStart w:id="33" w:name="Sec2_3"/>
      <w:bookmarkEnd w:id="33"/>
      <w:r>
        <w:lastRenderedPageBreak/>
        <w:t>Correlating Path Variables</w:t>
      </w:r>
    </w:p>
    <w:p w:rsidR="00837BE5" w:rsidRDefault="00837BE5" w:rsidP="00837BE5">
      <w:pPr>
        <w:rPr>
          <w:b/>
          <w:sz w:val="24"/>
          <w:szCs w:val="24"/>
        </w:rPr>
      </w:pPr>
    </w:p>
    <w:p w:rsidR="00D004D7" w:rsidRDefault="00F64489" w:rsidP="00F64489">
      <w:pPr>
        <w:tabs>
          <w:tab w:val="left" w:pos="1956"/>
        </w:tabs>
        <w:ind w:left="567"/>
        <w:rPr>
          <w:rFonts w:asciiTheme="majorHAnsi" w:hAnsiTheme="majorHAnsi" w:cs="Times New Roman"/>
          <w:sz w:val="20"/>
          <w:szCs w:val="20"/>
        </w:rPr>
      </w:pPr>
      <w:r w:rsidRPr="00F64489">
        <w:rPr>
          <w:rFonts w:asciiTheme="majorHAnsi" w:hAnsiTheme="majorHAnsi" w:cs="Times New Roman"/>
          <w:sz w:val="20"/>
          <w:szCs w:val="20"/>
        </w:rPr>
        <w:t xml:space="preserve">When you grow multiple branches from the same root object type, the same variable is automatically used for the root of each branch, since the role occurrences played by the root are considered to be implicitly joined. Similarly, when you extend a path by traversing through an object type, the entry and exit role occurrences played by that object type are implicitly joined, so are assigned the same path variable. </w:t>
      </w:r>
    </w:p>
    <w:p w:rsidR="00D004D7" w:rsidRDefault="00D004D7" w:rsidP="00F64489">
      <w:pPr>
        <w:tabs>
          <w:tab w:val="left" w:pos="1956"/>
        </w:tabs>
        <w:ind w:left="567"/>
        <w:rPr>
          <w:rFonts w:asciiTheme="majorHAnsi" w:hAnsiTheme="majorHAnsi" w:cs="Times New Roman"/>
          <w:sz w:val="20"/>
          <w:szCs w:val="20"/>
        </w:rPr>
      </w:pPr>
    </w:p>
    <w:p w:rsidR="00F64489" w:rsidRDefault="00F64489" w:rsidP="00F64489">
      <w:pPr>
        <w:tabs>
          <w:tab w:val="left" w:pos="1956"/>
        </w:tabs>
        <w:ind w:left="567"/>
        <w:rPr>
          <w:rFonts w:asciiTheme="majorHAnsi" w:hAnsiTheme="majorHAnsi" w:cs="Times New Roman"/>
          <w:sz w:val="20"/>
          <w:szCs w:val="20"/>
        </w:rPr>
      </w:pPr>
      <w:r w:rsidRPr="00F64489">
        <w:rPr>
          <w:rFonts w:asciiTheme="majorHAnsi" w:hAnsiTheme="majorHAnsi" w:cs="Times New Roman"/>
          <w:sz w:val="20"/>
          <w:szCs w:val="20"/>
        </w:rPr>
        <w:t xml:space="preserve">If you wish to </w:t>
      </w:r>
      <w:r w:rsidRPr="00F64489">
        <w:rPr>
          <w:rFonts w:asciiTheme="majorHAnsi" w:hAnsiTheme="majorHAnsi" w:cs="Times New Roman"/>
          <w:i/>
          <w:sz w:val="20"/>
          <w:szCs w:val="20"/>
        </w:rPr>
        <w:t>correlate</w:t>
      </w:r>
      <w:r w:rsidRPr="00F64489">
        <w:rPr>
          <w:rFonts w:asciiTheme="majorHAnsi" w:hAnsiTheme="majorHAnsi" w:cs="Times New Roman"/>
          <w:sz w:val="20"/>
          <w:szCs w:val="20"/>
        </w:rPr>
        <w:t xml:space="preserve"> other role occurrences, you </w:t>
      </w:r>
      <w:r>
        <w:rPr>
          <w:rFonts w:asciiTheme="majorHAnsi" w:hAnsiTheme="majorHAnsi" w:cs="Times New Roman"/>
          <w:sz w:val="20"/>
          <w:szCs w:val="20"/>
        </w:rPr>
        <w:t xml:space="preserve">usually </w:t>
      </w:r>
      <w:r w:rsidRPr="00F64489">
        <w:rPr>
          <w:rFonts w:asciiTheme="majorHAnsi" w:hAnsiTheme="majorHAnsi" w:cs="Times New Roman"/>
          <w:sz w:val="20"/>
          <w:szCs w:val="20"/>
        </w:rPr>
        <w:t>need to do this explicitly, to ensure that each is assigned the same path variable. In this section, we’ll consider two simple examples of this, one involving conjunction and the other disjunction</w:t>
      </w:r>
      <w:r>
        <w:rPr>
          <w:rFonts w:asciiTheme="majorHAnsi" w:hAnsiTheme="majorHAnsi" w:cs="Times New Roman"/>
          <w:sz w:val="20"/>
          <w:szCs w:val="20"/>
        </w:rPr>
        <w:t xml:space="preserve">, based on the ORM schema 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_Ref344383183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2</w:t>
      </w:r>
      <w:r w:rsidR="00FA72A8" w:rsidRPr="00FA72A8">
        <w:rPr>
          <w:rFonts w:asciiTheme="majorHAnsi" w:hAnsiTheme="majorHAnsi" w:cs="Times New Roman"/>
          <w:sz w:val="20"/>
          <w:szCs w:val="20"/>
        </w:rPr>
        <w:noBreakHyphen/>
        <w:t>5</w:t>
      </w:r>
      <w:r>
        <w:rPr>
          <w:rFonts w:asciiTheme="majorHAnsi" w:hAnsiTheme="majorHAnsi" w:cs="Times New Roman"/>
          <w:sz w:val="20"/>
          <w:szCs w:val="20"/>
        </w:rPr>
        <w:fldChar w:fldCharType="end"/>
      </w:r>
      <w:r w:rsidRPr="00F64489">
        <w:rPr>
          <w:rFonts w:asciiTheme="majorHAnsi" w:hAnsiTheme="majorHAnsi" w:cs="Times New Roman"/>
          <w:sz w:val="20"/>
          <w:szCs w:val="20"/>
        </w:rPr>
        <w:t>. The following section on recursive rules provides another e</w:t>
      </w:r>
      <w:r>
        <w:rPr>
          <w:rFonts w:asciiTheme="majorHAnsi" w:hAnsiTheme="majorHAnsi" w:cs="Times New Roman"/>
          <w:sz w:val="20"/>
          <w:szCs w:val="20"/>
        </w:rPr>
        <w:t>xample of variable correlation.</w:t>
      </w:r>
    </w:p>
    <w:p w:rsidR="00F64489" w:rsidRDefault="00F64489" w:rsidP="00F64489">
      <w:pPr>
        <w:tabs>
          <w:tab w:val="left" w:pos="1956"/>
        </w:tabs>
        <w:ind w:left="567"/>
        <w:rPr>
          <w:rFonts w:asciiTheme="majorHAnsi" w:hAnsiTheme="majorHAnsi" w:cs="Times New Roman"/>
          <w:sz w:val="20"/>
          <w:szCs w:val="20"/>
        </w:rPr>
      </w:pPr>
    </w:p>
    <w:p w:rsidR="00F64489" w:rsidRDefault="00F64489" w:rsidP="00F64489">
      <w:pPr>
        <w:tabs>
          <w:tab w:val="left" w:pos="1956"/>
        </w:tabs>
        <w:ind w:left="567"/>
        <w:rPr>
          <w:rFonts w:asciiTheme="majorHAnsi" w:hAnsiTheme="majorHAnsi" w:cs="Times New Roman"/>
          <w:sz w:val="20"/>
          <w:szCs w:val="20"/>
        </w:rPr>
      </w:pPr>
      <w:r w:rsidRPr="00F64489">
        <w:rPr>
          <w:rFonts w:asciiTheme="majorHAnsi" w:hAnsiTheme="majorHAnsi" w:cs="Times New Roman"/>
          <w:sz w:val="20"/>
          <w:szCs w:val="20"/>
        </w:rPr>
        <w:t xml:space="preserve">Given the </w:t>
      </w:r>
      <w:r w:rsidR="009A549D">
        <w:rPr>
          <w:rFonts w:asciiTheme="majorHAnsi" w:hAnsiTheme="majorHAnsi" w:cs="Times New Roman"/>
          <w:sz w:val="20"/>
          <w:szCs w:val="20"/>
        </w:rPr>
        <w:t xml:space="preserve">asserted </w:t>
      </w:r>
      <w:r w:rsidRPr="00F64489">
        <w:rPr>
          <w:rFonts w:asciiTheme="majorHAnsi" w:hAnsiTheme="majorHAnsi" w:cs="Times New Roman"/>
          <w:sz w:val="20"/>
          <w:szCs w:val="20"/>
        </w:rPr>
        <w:t xml:space="preserve">fact types </w:t>
      </w:r>
      <w:r w:rsidRPr="00F64489">
        <w:rPr>
          <w:rFonts w:ascii="Arial Narrow" w:hAnsi="Arial Narrow" w:cs="Times New Roman"/>
          <w:sz w:val="18"/>
          <w:szCs w:val="18"/>
        </w:rPr>
        <w:t xml:space="preserve">Person can </w:t>
      </w:r>
      <w:r w:rsidR="009A549D">
        <w:rPr>
          <w:rFonts w:ascii="Arial Narrow" w:hAnsi="Arial Narrow" w:cs="Times New Roman"/>
          <w:sz w:val="18"/>
          <w:szCs w:val="18"/>
        </w:rPr>
        <w:t>speak</w:t>
      </w:r>
      <w:r w:rsidRPr="00F64489">
        <w:rPr>
          <w:rFonts w:ascii="Arial Narrow" w:hAnsi="Arial Narrow" w:cs="Times New Roman"/>
          <w:sz w:val="18"/>
          <w:szCs w:val="18"/>
        </w:rPr>
        <w:t xml:space="preserve"> Language</w:t>
      </w:r>
      <w:r w:rsidRPr="00F64489">
        <w:rPr>
          <w:rFonts w:asciiTheme="majorHAnsi" w:hAnsiTheme="majorHAnsi" w:cs="Times New Roman"/>
          <w:sz w:val="20"/>
          <w:szCs w:val="20"/>
        </w:rPr>
        <w:t xml:space="preserve"> and </w:t>
      </w:r>
      <w:r w:rsidRPr="00F64489">
        <w:rPr>
          <w:rFonts w:ascii="Arial Narrow" w:hAnsi="Arial Narrow" w:cs="Times New Roman"/>
          <w:sz w:val="18"/>
          <w:szCs w:val="18"/>
        </w:rPr>
        <w:t xml:space="preserve">Person can </w:t>
      </w:r>
      <w:r w:rsidR="009A549D">
        <w:rPr>
          <w:rFonts w:ascii="Arial Narrow" w:hAnsi="Arial Narrow" w:cs="Times New Roman"/>
          <w:sz w:val="18"/>
          <w:szCs w:val="18"/>
        </w:rPr>
        <w:t>write in</w:t>
      </w:r>
      <w:r w:rsidRPr="00F64489">
        <w:rPr>
          <w:rFonts w:ascii="Arial Narrow" w:hAnsi="Arial Narrow" w:cs="Times New Roman"/>
          <w:sz w:val="18"/>
          <w:szCs w:val="18"/>
        </w:rPr>
        <w:t xml:space="preserve"> Language</w:t>
      </w:r>
      <w:r w:rsidRPr="00F64489">
        <w:rPr>
          <w:rFonts w:asciiTheme="majorHAnsi" w:hAnsiTheme="majorHAnsi" w:cs="Times New Roman"/>
          <w:sz w:val="20"/>
          <w:szCs w:val="20"/>
        </w:rPr>
        <w:t xml:space="preserve">, we can derive the two other fact types </w:t>
      </w:r>
      <w:r w:rsidR="009A549D">
        <w:rPr>
          <w:rFonts w:asciiTheme="majorHAnsi" w:hAnsiTheme="majorHAnsi" w:cs="Times New Roman"/>
          <w:sz w:val="20"/>
          <w:szCs w:val="20"/>
        </w:rPr>
        <w:t xml:space="preserve">using the derivation rules </w:t>
      </w:r>
      <w:r w:rsidRPr="00F64489">
        <w:rPr>
          <w:rFonts w:asciiTheme="majorHAnsi" w:hAnsiTheme="majorHAnsi" w:cs="Times New Roman"/>
          <w:sz w:val="20"/>
          <w:szCs w:val="20"/>
        </w:rPr>
        <w:t xml:space="preserve">shown. </w:t>
      </w:r>
    </w:p>
    <w:p w:rsidR="00D004D7" w:rsidRPr="00C67521" w:rsidRDefault="00D004D7" w:rsidP="00F64489">
      <w:pPr>
        <w:tabs>
          <w:tab w:val="left" w:pos="1956"/>
        </w:tabs>
        <w:ind w:left="567"/>
        <w:rPr>
          <w:rFonts w:ascii="Arial Narrow" w:hAnsi="Arial Narrow" w:cs="Times New Roman"/>
          <w:sz w:val="18"/>
          <w:szCs w:val="18"/>
        </w:rPr>
      </w:pPr>
    </w:p>
    <w:p w:rsidR="00D21AB0" w:rsidRDefault="00D21AB0" w:rsidP="00D5108C">
      <w:pPr>
        <w:tabs>
          <w:tab w:val="left" w:pos="1956"/>
        </w:tabs>
        <w:ind w:left="567"/>
        <w:rPr>
          <w:rFonts w:asciiTheme="majorHAnsi" w:hAnsiTheme="majorHAnsi" w:cs="Times New Roman"/>
          <w:sz w:val="20"/>
          <w:szCs w:val="20"/>
        </w:rPr>
      </w:pPr>
    </w:p>
    <w:p w:rsidR="00D21AB0" w:rsidRDefault="00F64489" w:rsidP="00D5108C">
      <w:pPr>
        <w:tabs>
          <w:tab w:val="left" w:pos="1956"/>
        </w:tabs>
        <w:ind w:left="567"/>
        <w:rPr>
          <w:rFonts w:asciiTheme="majorHAnsi" w:hAnsiTheme="majorHAnsi" w:cs="Times New Roman"/>
          <w:sz w:val="20"/>
          <w:szCs w:val="20"/>
        </w:rPr>
      </w:pPr>
      <w:r w:rsidRPr="00F64489">
        <w:rPr>
          <w:noProof/>
          <w:lang w:eastAsia="en-AU"/>
        </w:rPr>
        <w:drawing>
          <wp:anchor distT="0" distB="0" distL="114300" distR="114300" simplePos="0" relativeHeight="251862016" behindDoc="1" locked="0" layoutInCell="1" allowOverlap="1" wp14:anchorId="542DD157" wp14:editId="7CC4D66F">
            <wp:simplePos x="0" y="0"/>
            <wp:positionH relativeFrom="column">
              <wp:posOffset>836100</wp:posOffset>
            </wp:positionH>
            <wp:positionV relativeFrom="paragraph">
              <wp:posOffset>1905</wp:posOffset>
            </wp:positionV>
            <wp:extent cx="4261485" cy="1389380"/>
            <wp:effectExtent l="0" t="0" r="0" b="1270"/>
            <wp:wrapNone/>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261485" cy="13893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D21AB0" w:rsidRDefault="00D21AB0" w:rsidP="00D5108C">
      <w:pPr>
        <w:tabs>
          <w:tab w:val="left" w:pos="1956"/>
        </w:tabs>
        <w:ind w:left="567"/>
        <w:rPr>
          <w:rFonts w:asciiTheme="majorHAnsi" w:hAnsiTheme="majorHAnsi" w:cs="Times New Roman"/>
          <w:sz w:val="20"/>
          <w:szCs w:val="20"/>
        </w:rPr>
      </w:pPr>
    </w:p>
    <w:p w:rsidR="00191263" w:rsidRDefault="00F64489" w:rsidP="00F64489">
      <w:pPr>
        <w:pStyle w:val="Caption"/>
        <w:ind w:left="567"/>
      </w:pPr>
      <w:bookmarkStart w:id="34" w:name="_Ref344383183"/>
      <w:r>
        <w:t xml:space="preserve">Figure </w:t>
      </w:r>
      <w:fldSimple w:instr=" STYLEREF 1 \s ">
        <w:r w:rsidR="00FA72A8">
          <w:rPr>
            <w:noProof/>
          </w:rPr>
          <w:t>2</w:t>
        </w:r>
      </w:fldSimple>
      <w:r>
        <w:noBreakHyphen/>
      </w:r>
      <w:fldSimple w:instr=" SEQ Figure \* ARABIC \s 1 ">
        <w:r w:rsidR="00FA72A8">
          <w:rPr>
            <w:noProof/>
          </w:rPr>
          <w:t>5</w:t>
        </w:r>
      </w:fldSimple>
      <w:bookmarkEnd w:id="34"/>
      <w:r>
        <w:t> </w:t>
      </w:r>
      <w:proofErr w:type="gramStart"/>
      <w:r>
        <w:t>The</w:t>
      </w:r>
      <w:proofErr w:type="gramEnd"/>
      <w:r>
        <w:t xml:space="preserve"> derivation rules correlate Person variables and also correlate Language variables</w:t>
      </w:r>
    </w:p>
    <w:p w:rsidR="00D54138" w:rsidRDefault="00D54138" w:rsidP="009A549D">
      <w:pPr>
        <w:tabs>
          <w:tab w:val="left" w:pos="1956"/>
        </w:tabs>
        <w:ind w:left="567"/>
        <w:rPr>
          <w:rFonts w:asciiTheme="majorHAnsi" w:hAnsiTheme="majorHAnsi" w:cs="Times New Roman"/>
          <w:sz w:val="20"/>
          <w:szCs w:val="20"/>
        </w:rPr>
      </w:pPr>
    </w:p>
    <w:p w:rsidR="00D004D7" w:rsidRDefault="009A549D" w:rsidP="009A549D">
      <w:pPr>
        <w:tabs>
          <w:tab w:val="left" w:pos="1956"/>
        </w:tabs>
        <w:ind w:left="567"/>
        <w:rPr>
          <w:rFonts w:asciiTheme="majorHAnsi" w:hAnsiTheme="majorHAnsi" w:cs="Times New Roman"/>
          <w:sz w:val="20"/>
          <w:szCs w:val="20"/>
        </w:rPr>
      </w:pPr>
      <w:r w:rsidRPr="00F64489">
        <w:rPr>
          <w:rFonts w:asciiTheme="majorHAnsi" w:hAnsiTheme="majorHAnsi" w:cs="Times New Roman"/>
          <w:sz w:val="20"/>
          <w:szCs w:val="20"/>
        </w:rPr>
        <w:t xml:space="preserve">The derivation </w:t>
      </w:r>
      <w:r>
        <w:rPr>
          <w:rFonts w:asciiTheme="majorHAnsi" w:hAnsiTheme="majorHAnsi" w:cs="Times New Roman"/>
          <w:sz w:val="20"/>
          <w:szCs w:val="20"/>
        </w:rPr>
        <w:t>rule</w:t>
      </w:r>
      <w:r w:rsidRPr="00F64489">
        <w:rPr>
          <w:rFonts w:asciiTheme="majorHAnsi" w:hAnsiTheme="majorHAnsi" w:cs="Times New Roman"/>
          <w:sz w:val="20"/>
          <w:szCs w:val="20"/>
        </w:rPr>
        <w:t xml:space="preserve"> for </w:t>
      </w:r>
      <w:r w:rsidRPr="009A549D">
        <w:rPr>
          <w:rFonts w:ascii="Arial Narrow" w:hAnsi="Arial Narrow" w:cs="Times New Roman"/>
          <w:sz w:val="18"/>
          <w:szCs w:val="18"/>
        </w:rPr>
        <w:t>Person can fully communicate in Language</w:t>
      </w:r>
      <w:r w:rsidRPr="00F64489">
        <w:rPr>
          <w:rFonts w:asciiTheme="majorHAnsi" w:hAnsiTheme="majorHAnsi" w:cs="Times New Roman"/>
          <w:sz w:val="20"/>
          <w:szCs w:val="20"/>
        </w:rPr>
        <w:t xml:space="preserve"> may be expressed in FORML thus:</w:t>
      </w:r>
      <w:r>
        <w:rPr>
          <w:rFonts w:asciiTheme="majorHAnsi" w:hAnsiTheme="majorHAnsi" w:cs="Times New Roman"/>
          <w:sz w:val="20"/>
          <w:szCs w:val="20"/>
        </w:rPr>
        <w:t xml:space="preserve"> </w:t>
      </w:r>
      <w:r w:rsidRPr="009A549D">
        <w:rPr>
          <w:rFonts w:ascii="Arial Narrow" w:hAnsi="Arial Narrow" w:cs="Times New Roman"/>
          <w:sz w:val="18"/>
          <w:szCs w:val="18"/>
        </w:rPr>
        <w:t xml:space="preserve">*Person can fully communicate in Language </w:t>
      </w:r>
      <w:proofErr w:type="spellStart"/>
      <w:r w:rsidRPr="009A549D">
        <w:rPr>
          <w:rFonts w:ascii="Arial Narrow" w:hAnsi="Arial Narrow" w:cs="Times New Roman"/>
          <w:b/>
          <w:sz w:val="18"/>
          <w:szCs w:val="18"/>
        </w:rPr>
        <w:t>iff</w:t>
      </w:r>
      <w:proofErr w:type="spellEnd"/>
      <w:r w:rsidRPr="009A549D">
        <w:rPr>
          <w:rFonts w:ascii="Arial Narrow" w:hAnsi="Arial Narrow" w:cs="Times New Roman"/>
          <w:b/>
          <w:sz w:val="18"/>
          <w:szCs w:val="18"/>
        </w:rPr>
        <w:t xml:space="preserve"> that</w:t>
      </w:r>
      <w:r w:rsidRPr="009A549D">
        <w:rPr>
          <w:rFonts w:ascii="Arial Narrow" w:hAnsi="Arial Narrow" w:cs="Times New Roman"/>
          <w:sz w:val="18"/>
          <w:szCs w:val="18"/>
        </w:rPr>
        <w:t xml:space="preserve"> Person can speak </w:t>
      </w:r>
      <w:r w:rsidRPr="009A549D">
        <w:rPr>
          <w:rFonts w:ascii="Arial Narrow" w:hAnsi="Arial Narrow" w:cs="Times New Roman"/>
          <w:b/>
          <w:sz w:val="18"/>
          <w:szCs w:val="18"/>
        </w:rPr>
        <w:t>that</w:t>
      </w:r>
      <w:r w:rsidRPr="009A549D">
        <w:rPr>
          <w:rFonts w:ascii="Arial Narrow" w:hAnsi="Arial Narrow" w:cs="Times New Roman"/>
          <w:sz w:val="18"/>
          <w:szCs w:val="18"/>
        </w:rPr>
        <w:t xml:space="preserve"> Language </w:t>
      </w:r>
      <w:r w:rsidRPr="009A549D">
        <w:rPr>
          <w:rFonts w:ascii="Arial Narrow" w:hAnsi="Arial Narrow" w:cs="Times New Roman"/>
          <w:b/>
          <w:sz w:val="18"/>
          <w:szCs w:val="18"/>
        </w:rPr>
        <w:t>and</w:t>
      </w:r>
      <w:r w:rsidRPr="009A549D">
        <w:rPr>
          <w:rFonts w:ascii="Arial Narrow" w:hAnsi="Arial Narrow" w:cs="Times New Roman"/>
          <w:sz w:val="18"/>
          <w:szCs w:val="18"/>
        </w:rPr>
        <w:t xml:space="preserve"> can write </w:t>
      </w:r>
      <w:r w:rsidRPr="009A549D">
        <w:rPr>
          <w:rFonts w:ascii="Arial Narrow" w:hAnsi="Arial Narrow" w:cs="Times New Roman"/>
          <w:b/>
          <w:sz w:val="18"/>
          <w:szCs w:val="18"/>
        </w:rPr>
        <w:t>that</w:t>
      </w:r>
      <w:r w:rsidRPr="009A549D">
        <w:rPr>
          <w:rFonts w:ascii="Arial Narrow" w:hAnsi="Arial Narrow" w:cs="Times New Roman"/>
          <w:sz w:val="18"/>
          <w:szCs w:val="18"/>
        </w:rPr>
        <w:t xml:space="preserve"> Language</w:t>
      </w:r>
      <w:r w:rsidRPr="009A549D">
        <w:rPr>
          <w:rFonts w:asciiTheme="majorHAnsi" w:hAnsiTheme="majorHAnsi" w:cs="Times New Roman"/>
          <w:sz w:val="20"/>
          <w:szCs w:val="20"/>
        </w:rPr>
        <w:t xml:space="preserve">. Here we need to correlate the person variables in both conjuncts, and also correlate the language variables. </w:t>
      </w:r>
    </w:p>
    <w:p w:rsidR="00D004D7" w:rsidRDefault="00D004D7" w:rsidP="009A549D">
      <w:pPr>
        <w:tabs>
          <w:tab w:val="left" w:pos="1956"/>
        </w:tabs>
        <w:ind w:left="567"/>
        <w:rPr>
          <w:rFonts w:asciiTheme="majorHAnsi" w:hAnsiTheme="majorHAnsi" w:cs="Times New Roman"/>
          <w:sz w:val="20"/>
          <w:szCs w:val="20"/>
        </w:rPr>
      </w:pPr>
    </w:p>
    <w:p w:rsidR="009A549D" w:rsidRPr="009A549D" w:rsidRDefault="009A549D" w:rsidP="009A549D">
      <w:pPr>
        <w:tabs>
          <w:tab w:val="left" w:pos="1956"/>
        </w:tabs>
        <w:ind w:left="567"/>
        <w:rPr>
          <w:rFonts w:asciiTheme="majorHAnsi" w:hAnsiTheme="majorHAnsi" w:cs="Times New Roman"/>
          <w:sz w:val="20"/>
          <w:szCs w:val="20"/>
        </w:rPr>
      </w:pPr>
      <w:r w:rsidRPr="009A549D">
        <w:rPr>
          <w:rFonts w:asciiTheme="majorHAnsi" w:hAnsiTheme="majorHAnsi" w:cs="Times New Roman"/>
          <w:sz w:val="20"/>
          <w:szCs w:val="20"/>
        </w:rPr>
        <w:t xml:space="preserve">In entering the derivation path, the correlation of person </w:t>
      </w:r>
      <w:r>
        <w:rPr>
          <w:rFonts w:asciiTheme="majorHAnsi" w:hAnsiTheme="majorHAnsi" w:cs="Times New Roman"/>
          <w:sz w:val="20"/>
          <w:szCs w:val="20"/>
        </w:rPr>
        <w:t xml:space="preserve">roles </w:t>
      </w:r>
      <w:r w:rsidRPr="009A549D">
        <w:rPr>
          <w:rFonts w:asciiTheme="majorHAnsi" w:hAnsiTheme="majorHAnsi" w:cs="Times New Roman"/>
          <w:sz w:val="20"/>
          <w:szCs w:val="20"/>
        </w:rPr>
        <w:t xml:space="preserve">is done automatically because </w:t>
      </w:r>
      <w:r>
        <w:rPr>
          <w:rFonts w:asciiTheme="majorHAnsi" w:hAnsiTheme="majorHAnsi" w:cs="Times New Roman"/>
          <w:sz w:val="20"/>
          <w:szCs w:val="20"/>
        </w:rPr>
        <w:t>Person</w:t>
      </w:r>
      <w:r w:rsidRPr="009A549D">
        <w:rPr>
          <w:rFonts w:asciiTheme="majorHAnsi" w:hAnsiTheme="majorHAnsi" w:cs="Times New Roman"/>
          <w:sz w:val="20"/>
          <w:szCs w:val="20"/>
        </w:rPr>
        <w:t xml:space="preserve"> is the root, but the correlation of the language variable will be done explicitly. Let’s see how to do this now.</w:t>
      </w:r>
    </w:p>
    <w:p w:rsidR="009A549D" w:rsidRPr="009A549D" w:rsidRDefault="009A549D" w:rsidP="009A549D">
      <w:pPr>
        <w:tabs>
          <w:tab w:val="left" w:pos="1956"/>
        </w:tabs>
        <w:ind w:left="567"/>
        <w:rPr>
          <w:rFonts w:asciiTheme="majorHAnsi" w:hAnsiTheme="majorHAnsi" w:cs="Times New Roman"/>
          <w:sz w:val="20"/>
          <w:szCs w:val="20"/>
        </w:rPr>
      </w:pPr>
    </w:p>
    <w:p w:rsidR="009A549D" w:rsidRPr="009A549D" w:rsidRDefault="009A549D" w:rsidP="009A549D">
      <w:pPr>
        <w:tabs>
          <w:tab w:val="left" w:pos="1956"/>
        </w:tabs>
        <w:ind w:left="567"/>
        <w:rPr>
          <w:rFonts w:asciiTheme="majorHAnsi" w:hAnsiTheme="majorHAnsi" w:cs="Times New Roman"/>
          <w:sz w:val="20"/>
          <w:szCs w:val="20"/>
        </w:rPr>
      </w:pPr>
      <w:r w:rsidRPr="009A549D">
        <w:rPr>
          <w:rFonts w:asciiTheme="majorHAnsi" w:hAnsiTheme="majorHAnsi" w:cs="Times New Roman"/>
          <w:sz w:val="20"/>
          <w:szCs w:val="20"/>
        </w:rPr>
        <w:t xml:space="preserve">Right-click the derived fact type, </w:t>
      </w:r>
      <w:proofErr w:type="gramStart"/>
      <w:r w:rsidRPr="009A549D">
        <w:rPr>
          <w:rFonts w:asciiTheme="majorHAnsi" w:hAnsiTheme="majorHAnsi" w:cs="Times New Roman"/>
          <w:sz w:val="20"/>
          <w:szCs w:val="20"/>
        </w:rPr>
        <w:t>choose</w:t>
      </w:r>
      <w:proofErr w:type="gramEnd"/>
      <w:r w:rsidRPr="009A549D">
        <w:rPr>
          <w:rFonts w:asciiTheme="majorHAnsi" w:hAnsiTheme="majorHAnsi" w:cs="Times New Roman"/>
          <w:sz w:val="20"/>
          <w:szCs w:val="20"/>
        </w:rPr>
        <w:t xml:space="preserve"> </w:t>
      </w:r>
      <w:r w:rsidRPr="009A549D">
        <w:rPr>
          <w:rFonts w:ascii="Arial Narrow" w:hAnsi="Arial Narrow" w:cs="Times New Roman"/>
          <w:sz w:val="18"/>
          <w:szCs w:val="18"/>
        </w:rPr>
        <w:t>Add Derivation Rule</w:t>
      </w:r>
      <w:r w:rsidRPr="009A549D">
        <w:rPr>
          <w:rFonts w:asciiTheme="majorHAnsi" w:hAnsiTheme="majorHAnsi" w:cs="Times New Roman"/>
          <w:sz w:val="20"/>
          <w:szCs w:val="20"/>
        </w:rPr>
        <w:t xml:space="preserve"> from its context menu, then select </w:t>
      </w:r>
      <w:r w:rsidRPr="009A549D">
        <w:rPr>
          <w:rFonts w:ascii="Arial Narrow" w:hAnsi="Arial Narrow" w:cs="Times New Roman"/>
          <w:sz w:val="18"/>
          <w:szCs w:val="18"/>
        </w:rPr>
        <w:t>Person</w:t>
      </w:r>
      <w:r w:rsidRPr="009A549D">
        <w:rPr>
          <w:rFonts w:asciiTheme="majorHAnsi" w:hAnsiTheme="majorHAnsi" w:cs="Times New Roman"/>
          <w:sz w:val="20"/>
          <w:szCs w:val="20"/>
        </w:rPr>
        <w:t xml:space="preserve"> as the root object type. </w:t>
      </w:r>
    </w:p>
    <w:p w:rsidR="009A549D" w:rsidRPr="00C67521" w:rsidRDefault="00191263" w:rsidP="009A549D">
      <w:pPr>
        <w:tabs>
          <w:tab w:val="left" w:pos="1956"/>
        </w:tabs>
        <w:ind w:left="567"/>
        <w:rPr>
          <w:rFonts w:ascii="Arial Narrow" w:hAnsi="Arial Narrow" w:cs="Times New Roman"/>
          <w:sz w:val="18"/>
          <w:szCs w:val="18"/>
        </w:rPr>
      </w:pPr>
      <w:r>
        <w:rPr>
          <w:rFonts w:asciiTheme="majorHAnsi" w:hAnsiTheme="majorHAnsi" w:cs="Times New Roman"/>
          <w:noProof/>
          <w:sz w:val="20"/>
          <w:szCs w:val="20"/>
          <w:lang w:eastAsia="en-AU"/>
        </w:rPr>
        <w:drawing>
          <wp:anchor distT="0" distB="0" distL="114300" distR="114300" simplePos="0" relativeHeight="251863040" behindDoc="1" locked="0" layoutInCell="1" allowOverlap="1" wp14:anchorId="692CAE12" wp14:editId="721ECBF7">
            <wp:simplePos x="0" y="0"/>
            <wp:positionH relativeFrom="column">
              <wp:posOffset>688975</wp:posOffset>
            </wp:positionH>
            <wp:positionV relativeFrom="paragraph">
              <wp:posOffset>110490</wp:posOffset>
            </wp:positionV>
            <wp:extent cx="2072640" cy="640080"/>
            <wp:effectExtent l="0" t="0" r="3810" b="7620"/>
            <wp:wrapNone/>
            <wp:docPr id="405" name="Picture 4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extLst>
                        <a:ext uri="{28A0092B-C50C-407E-A947-70E740481C1C}">
                          <a14:useLocalDpi xmlns:a14="http://schemas.microsoft.com/office/drawing/2010/main" val="0"/>
                        </a:ext>
                      </a:extLst>
                    </a:blip>
                    <a:stretch>
                      <a:fillRect/>
                    </a:stretch>
                  </pic:blipFill>
                  <pic:spPr>
                    <a:xfrm>
                      <a:off x="0" y="0"/>
                      <a:ext cx="2072640" cy="64008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864064" behindDoc="1" locked="0" layoutInCell="1" allowOverlap="1" wp14:anchorId="2283C45C" wp14:editId="3410BA0A">
            <wp:simplePos x="0" y="0"/>
            <wp:positionH relativeFrom="column">
              <wp:posOffset>3578860</wp:posOffset>
            </wp:positionH>
            <wp:positionV relativeFrom="paragraph">
              <wp:posOffset>105410</wp:posOffset>
            </wp:positionV>
            <wp:extent cx="1371600" cy="998220"/>
            <wp:effectExtent l="0" t="0" r="0" b="0"/>
            <wp:wrapNone/>
            <wp:docPr id="406" name="Picture 4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extLst>
                        <a:ext uri="{28A0092B-C50C-407E-A947-70E740481C1C}">
                          <a14:useLocalDpi xmlns:a14="http://schemas.microsoft.com/office/drawing/2010/main" val="0"/>
                        </a:ext>
                      </a:extLst>
                    </a:blip>
                    <a:stretch>
                      <a:fillRect/>
                    </a:stretch>
                  </pic:blipFill>
                  <pic:spPr>
                    <a:xfrm>
                      <a:off x="0" y="0"/>
                      <a:ext cx="1371600" cy="998220"/>
                    </a:xfrm>
                    <a:prstGeom prst="rect">
                      <a:avLst/>
                    </a:prstGeom>
                  </pic:spPr>
                </pic:pic>
              </a:graphicData>
            </a:graphic>
            <wp14:sizeRelH relativeFrom="page">
              <wp14:pctWidth>0</wp14:pctWidth>
            </wp14:sizeRelH>
            <wp14:sizeRelV relativeFrom="page">
              <wp14:pctHeight>0</wp14:pctHeight>
            </wp14:sizeRelV>
          </wp:anchor>
        </w:drawing>
      </w:r>
    </w:p>
    <w:p w:rsidR="00837BE5" w:rsidRDefault="00837BE5" w:rsidP="00D5108C">
      <w:pPr>
        <w:tabs>
          <w:tab w:val="left" w:pos="1956"/>
        </w:tabs>
        <w:ind w:left="567"/>
        <w:rPr>
          <w:rFonts w:asciiTheme="majorHAnsi" w:hAnsiTheme="majorHAnsi" w:cs="Times New Roman"/>
          <w:sz w:val="20"/>
          <w:szCs w:val="20"/>
        </w:rPr>
      </w:pPr>
    </w:p>
    <w:p w:rsidR="00837BE5" w:rsidRDefault="00837BE5" w:rsidP="00D5108C">
      <w:pPr>
        <w:tabs>
          <w:tab w:val="left" w:pos="1956"/>
        </w:tabs>
        <w:ind w:left="567"/>
        <w:rPr>
          <w:rFonts w:asciiTheme="majorHAnsi" w:hAnsiTheme="majorHAnsi" w:cs="Times New Roman"/>
          <w:sz w:val="20"/>
          <w:szCs w:val="20"/>
        </w:rPr>
      </w:pPr>
    </w:p>
    <w:p w:rsidR="00837BE5" w:rsidRDefault="00191263"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837BE5" w:rsidRDefault="00837BE5" w:rsidP="00D5108C">
      <w:pPr>
        <w:tabs>
          <w:tab w:val="left" w:pos="1956"/>
        </w:tabs>
        <w:ind w:left="567"/>
        <w:rPr>
          <w:rFonts w:asciiTheme="majorHAnsi" w:hAnsiTheme="majorHAnsi" w:cs="Times New Roman"/>
          <w:sz w:val="20"/>
          <w:szCs w:val="20"/>
        </w:rPr>
      </w:pPr>
    </w:p>
    <w:p w:rsidR="00837BE5" w:rsidRDefault="00837BE5" w:rsidP="00D5108C">
      <w:pPr>
        <w:tabs>
          <w:tab w:val="left" w:pos="1956"/>
        </w:tabs>
        <w:ind w:left="567"/>
        <w:rPr>
          <w:rFonts w:asciiTheme="majorHAnsi" w:hAnsiTheme="majorHAnsi" w:cs="Times New Roman"/>
          <w:sz w:val="20"/>
          <w:szCs w:val="20"/>
        </w:rPr>
      </w:pPr>
    </w:p>
    <w:p w:rsidR="00837BE5" w:rsidRDefault="00837BE5" w:rsidP="00D5108C">
      <w:pPr>
        <w:tabs>
          <w:tab w:val="left" w:pos="1956"/>
        </w:tabs>
        <w:ind w:left="567"/>
        <w:rPr>
          <w:rFonts w:asciiTheme="majorHAnsi" w:hAnsiTheme="majorHAnsi" w:cs="Times New Roman"/>
          <w:sz w:val="20"/>
          <w:szCs w:val="20"/>
        </w:rPr>
      </w:pPr>
    </w:p>
    <w:p w:rsidR="00191263" w:rsidRPr="00191263" w:rsidRDefault="00191263" w:rsidP="00D004D7">
      <w:pPr>
        <w:ind w:left="567"/>
        <w:rPr>
          <w:rFonts w:asciiTheme="majorHAnsi" w:hAnsiTheme="majorHAnsi" w:cs="Times New Roman"/>
          <w:sz w:val="20"/>
          <w:szCs w:val="20"/>
        </w:rPr>
      </w:pPr>
      <w:r w:rsidRPr="00191263">
        <w:rPr>
          <w:rFonts w:asciiTheme="majorHAnsi" w:hAnsiTheme="majorHAnsi" w:cs="Times New Roman"/>
          <w:sz w:val="20"/>
          <w:szCs w:val="20"/>
        </w:rPr>
        <w:t xml:space="preserve">Select </w:t>
      </w:r>
      <w:r w:rsidRPr="00191263">
        <w:rPr>
          <w:rFonts w:ascii="Arial Narrow" w:hAnsi="Arial Narrow" w:cs="Times New Roman"/>
          <w:sz w:val="18"/>
          <w:szCs w:val="18"/>
        </w:rPr>
        <w:t>Person can speak Language</w:t>
      </w:r>
      <w:r w:rsidRPr="00191263">
        <w:rPr>
          <w:rFonts w:asciiTheme="majorHAnsi" w:hAnsiTheme="majorHAnsi" w:cs="Times New Roman"/>
          <w:sz w:val="20"/>
          <w:szCs w:val="20"/>
        </w:rPr>
        <w:t xml:space="preserve">, then </w:t>
      </w:r>
      <w:r w:rsidR="00FA24D2">
        <w:rPr>
          <w:rFonts w:asciiTheme="majorHAnsi" w:hAnsiTheme="majorHAnsi" w:cs="Times New Roman"/>
          <w:sz w:val="20"/>
          <w:szCs w:val="20"/>
        </w:rPr>
        <w:t xml:space="preserve">select Person </w:t>
      </w:r>
      <w:r w:rsidRPr="00191263">
        <w:rPr>
          <w:rFonts w:asciiTheme="majorHAnsi" w:hAnsiTheme="majorHAnsi" w:cs="Times New Roman"/>
          <w:sz w:val="20"/>
          <w:szCs w:val="20"/>
        </w:rPr>
        <w:t xml:space="preserve">go back to </w:t>
      </w:r>
      <w:r w:rsidRPr="00191263">
        <w:rPr>
          <w:rFonts w:ascii="Arial Narrow" w:hAnsi="Arial Narrow" w:cs="Times New Roman"/>
          <w:sz w:val="18"/>
          <w:szCs w:val="18"/>
        </w:rPr>
        <w:t>Derivation Path from ‘Person’</w:t>
      </w:r>
      <w:r w:rsidRPr="00191263">
        <w:rPr>
          <w:rFonts w:asciiTheme="majorHAnsi" w:hAnsiTheme="majorHAnsi" w:cs="Times New Roman"/>
          <w:sz w:val="20"/>
          <w:szCs w:val="20"/>
        </w:rPr>
        <w:t xml:space="preserve">, open the drop-down list and select </w:t>
      </w:r>
      <w:r w:rsidRPr="00191263">
        <w:rPr>
          <w:rFonts w:ascii="Arial Narrow" w:hAnsi="Arial Narrow" w:cs="Times New Roman"/>
          <w:sz w:val="18"/>
          <w:szCs w:val="18"/>
        </w:rPr>
        <w:t>Person can write in Language</w:t>
      </w:r>
      <w:r w:rsidRPr="00191263">
        <w:rPr>
          <w:rFonts w:asciiTheme="majorHAnsi" w:hAnsiTheme="majorHAnsi" w:cs="Times New Roman"/>
          <w:sz w:val="20"/>
          <w:szCs w:val="20"/>
        </w:rPr>
        <w:t>.</w:t>
      </w:r>
    </w:p>
    <w:p w:rsidR="00837BE5" w:rsidRDefault="00FA24D2"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lastRenderedPageBreak/>
        <w:drawing>
          <wp:anchor distT="0" distB="0" distL="114300" distR="114300" simplePos="0" relativeHeight="251865088" behindDoc="1" locked="0" layoutInCell="1" allowOverlap="1" wp14:anchorId="7734A18C" wp14:editId="3926622F">
            <wp:simplePos x="0" y="0"/>
            <wp:positionH relativeFrom="column">
              <wp:posOffset>401955</wp:posOffset>
            </wp:positionH>
            <wp:positionV relativeFrom="paragraph">
              <wp:posOffset>2540</wp:posOffset>
            </wp:positionV>
            <wp:extent cx="2392680" cy="1013460"/>
            <wp:effectExtent l="0" t="0" r="7620" b="0"/>
            <wp:wrapNone/>
            <wp:docPr id="409" name="Picture 4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extLst>
                        <a:ext uri="{28A0092B-C50C-407E-A947-70E740481C1C}">
                          <a14:useLocalDpi xmlns:a14="http://schemas.microsoft.com/office/drawing/2010/main" val="0"/>
                        </a:ext>
                      </a:extLst>
                    </a:blip>
                    <a:stretch>
                      <a:fillRect/>
                    </a:stretch>
                  </pic:blipFill>
                  <pic:spPr>
                    <a:xfrm>
                      <a:off x="0" y="0"/>
                      <a:ext cx="2392680" cy="1013460"/>
                    </a:xfrm>
                    <a:prstGeom prst="rect">
                      <a:avLst/>
                    </a:prstGeom>
                  </pic:spPr>
                </pic:pic>
              </a:graphicData>
            </a:graphic>
            <wp14:sizeRelH relativeFrom="page">
              <wp14:pctWidth>0</wp14:pctWidth>
            </wp14:sizeRelH>
            <wp14:sizeRelV relativeFrom="page">
              <wp14:pctHeight>0</wp14:pctHeight>
            </wp14:sizeRelV>
          </wp:anchor>
        </w:drawing>
      </w:r>
    </w:p>
    <w:p w:rsidR="00837BE5" w:rsidRDefault="00FA24D2"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66112" behindDoc="1" locked="0" layoutInCell="1" allowOverlap="1" wp14:anchorId="2AF0539E" wp14:editId="60C48D7E">
            <wp:simplePos x="0" y="0"/>
            <wp:positionH relativeFrom="column">
              <wp:posOffset>3508375</wp:posOffset>
            </wp:positionH>
            <wp:positionV relativeFrom="paragraph">
              <wp:posOffset>60325</wp:posOffset>
            </wp:positionV>
            <wp:extent cx="1752600" cy="579120"/>
            <wp:effectExtent l="0" t="0" r="0" b="0"/>
            <wp:wrapNone/>
            <wp:docPr id="410" name="Picture 4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extLst>
                        <a:ext uri="{28A0092B-C50C-407E-A947-70E740481C1C}">
                          <a14:useLocalDpi xmlns:a14="http://schemas.microsoft.com/office/drawing/2010/main" val="0"/>
                        </a:ext>
                      </a:extLst>
                    </a:blip>
                    <a:stretch>
                      <a:fillRect/>
                    </a:stretch>
                  </pic:blipFill>
                  <pic:spPr>
                    <a:xfrm>
                      <a:off x="0" y="0"/>
                      <a:ext cx="1752600" cy="579120"/>
                    </a:xfrm>
                    <a:prstGeom prst="rect">
                      <a:avLst/>
                    </a:prstGeom>
                  </pic:spPr>
                </pic:pic>
              </a:graphicData>
            </a:graphic>
            <wp14:sizeRelH relativeFrom="page">
              <wp14:pctWidth>0</wp14:pctWidth>
            </wp14:sizeRelH>
            <wp14:sizeRelV relativeFrom="page">
              <wp14:pctHeight>0</wp14:pctHeight>
            </wp14:sizeRelV>
          </wp:anchor>
        </w:drawing>
      </w:r>
    </w:p>
    <w:p w:rsidR="00837BE5" w:rsidRDefault="00837BE5" w:rsidP="00D5108C">
      <w:pPr>
        <w:tabs>
          <w:tab w:val="left" w:pos="1956"/>
        </w:tabs>
        <w:ind w:left="567"/>
        <w:rPr>
          <w:rFonts w:asciiTheme="majorHAnsi" w:hAnsiTheme="majorHAnsi" w:cs="Times New Roman"/>
          <w:sz w:val="20"/>
          <w:szCs w:val="20"/>
        </w:rPr>
      </w:pPr>
    </w:p>
    <w:p w:rsidR="00837BE5" w:rsidRDefault="00FA24D2"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837BE5" w:rsidRDefault="00837BE5" w:rsidP="00D5108C">
      <w:pPr>
        <w:tabs>
          <w:tab w:val="left" w:pos="1956"/>
        </w:tabs>
        <w:ind w:left="567"/>
        <w:rPr>
          <w:rFonts w:asciiTheme="majorHAnsi" w:hAnsiTheme="majorHAnsi" w:cs="Times New Roman"/>
          <w:sz w:val="20"/>
          <w:szCs w:val="20"/>
        </w:rPr>
      </w:pPr>
    </w:p>
    <w:p w:rsidR="00837BE5" w:rsidRPr="00FA24D2" w:rsidRDefault="00FA24D2" w:rsidP="00D5108C">
      <w:pPr>
        <w:tabs>
          <w:tab w:val="left" w:pos="1956"/>
        </w:tabs>
        <w:ind w:left="567"/>
        <w:rPr>
          <w:rFonts w:asciiTheme="majorHAnsi" w:hAnsiTheme="majorHAnsi" w:cs="Times New Roman"/>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FA24D2">
        <w:rPr>
          <w:rFonts w:ascii="Lucida Sans Unicode" w:hAnsi="Lucida Sans Unicode" w:cs="Lucida Sans Unicode"/>
        </w:rPr>
        <w:t>⇩</w:t>
      </w:r>
    </w:p>
    <w:p w:rsidR="00837BE5" w:rsidRDefault="00FA24D2"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67136" behindDoc="1" locked="0" layoutInCell="1" allowOverlap="1" wp14:anchorId="687BE758" wp14:editId="74670DC2">
            <wp:simplePos x="0" y="0"/>
            <wp:positionH relativeFrom="column">
              <wp:posOffset>2705735</wp:posOffset>
            </wp:positionH>
            <wp:positionV relativeFrom="paragraph">
              <wp:posOffset>107950</wp:posOffset>
            </wp:positionV>
            <wp:extent cx="2583180" cy="1181100"/>
            <wp:effectExtent l="0" t="0" r="7620" b="0"/>
            <wp:wrapNone/>
            <wp:docPr id="411" name="Picture 4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extLst>
                        <a:ext uri="{28A0092B-C50C-407E-A947-70E740481C1C}">
                          <a14:useLocalDpi xmlns:a14="http://schemas.microsoft.com/office/drawing/2010/main" val="0"/>
                        </a:ext>
                      </a:extLst>
                    </a:blip>
                    <a:stretch>
                      <a:fillRect/>
                    </a:stretch>
                  </pic:blipFill>
                  <pic:spPr>
                    <a:xfrm>
                      <a:off x="0" y="0"/>
                      <a:ext cx="2583180" cy="1181100"/>
                    </a:xfrm>
                    <a:prstGeom prst="rect">
                      <a:avLst/>
                    </a:prstGeom>
                  </pic:spPr>
                </pic:pic>
              </a:graphicData>
            </a:graphic>
            <wp14:sizeRelH relativeFrom="page">
              <wp14:pctWidth>0</wp14:pctWidth>
            </wp14:sizeRelH>
            <wp14:sizeRelV relativeFrom="page">
              <wp14:pctHeight>0</wp14:pctHeight>
            </wp14:sizeRelV>
          </wp:anchor>
        </w:drawing>
      </w:r>
    </w:p>
    <w:p w:rsidR="00837BE5" w:rsidRDefault="00837BE5" w:rsidP="00D5108C">
      <w:pPr>
        <w:tabs>
          <w:tab w:val="left" w:pos="1956"/>
        </w:tabs>
        <w:ind w:left="567"/>
        <w:rPr>
          <w:rFonts w:asciiTheme="majorHAnsi" w:hAnsiTheme="majorHAnsi" w:cs="Times New Roman"/>
          <w:sz w:val="20"/>
          <w:szCs w:val="20"/>
        </w:rPr>
      </w:pPr>
    </w:p>
    <w:p w:rsidR="00837BE5" w:rsidRDefault="00837BE5" w:rsidP="00D5108C">
      <w:pPr>
        <w:tabs>
          <w:tab w:val="left" w:pos="1956"/>
        </w:tabs>
        <w:ind w:left="567"/>
        <w:rPr>
          <w:rFonts w:asciiTheme="majorHAnsi" w:hAnsiTheme="majorHAnsi" w:cs="Times New Roman"/>
          <w:sz w:val="20"/>
          <w:szCs w:val="20"/>
        </w:rPr>
      </w:pPr>
    </w:p>
    <w:p w:rsidR="00837BE5" w:rsidRDefault="00837BE5" w:rsidP="00D5108C">
      <w:pPr>
        <w:tabs>
          <w:tab w:val="left" w:pos="1956"/>
        </w:tabs>
        <w:ind w:left="567"/>
        <w:rPr>
          <w:rFonts w:asciiTheme="majorHAnsi" w:hAnsiTheme="majorHAnsi" w:cs="Times New Roman"/>
          <w:sz w:val="20"/>
          <w:szCs w:val="20"/>
        </w:rPr>
      </w:pPr>
    </w:p>
    <w:p w:rsidR="00837BE5" w:rsidRDefault="00837BE5" w:rsidP="00D5108C">
      <w:pPr>
        <w:tabs>
          <w:tab w:val="left" w:pos="1956"/>
        </w:tabs>
        <w:ind w:left="567"/>
        <w:rPr>
          <w:rFonts w:asciiTheme="majorHAnsi" w:hAnsiTheme="majorHAnsi" w:cs="Times New Roman"/>
          <w:sz w:val="20"/>
          <w:szCs w:val="20"/>
        </w:rPr>
      </w:pPr>
    </w:p>
    <w:p w:rsidR="00191263" w:rsidRDefault="00191263" w:rsidP="00D5108C">
      <w:pPr>
        <w:tabs>
          <w:tab w:val="left" w:pos="1956"/>
        </w:tabs>
        <w:ind w:left="567"/>
        <w:rPr>
          <w:rFonts w:asciiTheme="majorHAnsi" w:hAnsiTheme="majorHAnsi" w:cs="Times New Roman"/>
          <w:sz w:val="20"/>
          <w:szCs w:val="20"/>
        </w:rPr>
      </w:pPr>
    </w:p>
    <w:p w:rsidR="00191263" w:rsidRDefault="00191263" w:rsidP="00D5108C">
      <w:pPr>
        <w:tabs>
          <w:tab w:val="left" w:pos="1956"/>
        </w:tabs>
        <w:ind w:left="567"/>
        <w:rPr>
          <w:rFonts w:asciiTheme="majorHAnsi" w:hAnsiTheme="majorHAnsi" w:cs="Times New Roman"/>
          <w:sz w:val="20"/>
          <w:szCs w:val="20"/>
        </w:rPr>
      </w:pPr>
    </w:p>
    <w:p w:rsidR="00191263" w:rsidRDefault="00191263" w:rsidP="00D5108C">
      <w:pPr>
        <w:tabs>
          <w:tab w:val="left" w:pos="1956"/>
        </w:tabs>
        <w:ind w:left="567"/>
        <w:rPr>
          <w:rFonts w:asciiTheme="majorHAnsi" w:hAnsiTheme="majorHAnsi" w:cs="Times New Roman"/>
          <w:sz w:val="20"/>
          <w:szCs w:val="20"/>
        </w:rPr>
      </w:pPr>
    </w:p>
    <w:p w:rsidR="00191263" w:rsidRDefault="00191263" w:rsidP="00D5108C">
      <w:pPr>
        <w:tabs>
          <w:tab w:val="left" w:pos="1956"/>
        </w:tabs>
        <w:ind w:left="567"/>
        <w:rPr>
          <w:rFonts w:asciiTheme="majorHAnsi" w:hAnsiTheme="majorHAnsi" w:cs="Times New Roman"/>
          <w:sz w:val="20"/>
          <w:szCs w:val="20"/>
        </w:rPr>
      </w:pPr>
    </w:p>
    <w:p w:rsidR="00FA24D2" w:rsidRPr="00FA24D2" w:rsidRDefault="00741B6A" w:rsidP="00FA24D2">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69184" behindDoc="1" locked="0" layoutInCell="1" allowOverlap="1" wp14:anchorId="398CAE44" wp14:editId="650649E8">
            <wp:simplePos x="0" y="0"/>
            <wp:positionH relativeFrom="column">
              <wp:posOffset>3262630</wp:posOffset>
            </wp:positionH>
            <wp:positionV relativeFrom="paragraph">
              <wp:posOffset>1603375</wp:posOffset>
            </wp:positionV>
            <wp:extent cx="2087880" cy="1127760"/>
            <wp:effectExtent l="0" t="0" r="7620" b="0"/>
            <wp:wrapSquare wrapText="bothSides"/>
            <wp:docPr id="413" name="Picture 4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extLst>
                        <a:ext uri="{28A0092B-C50C-407E-A947-70E740481C1C}">
                          <a14:useLocalDpi xmlns:a14="http://schemas.microsoft.com/office/drawing/2010/main" val="0"/>
                        </a:ext>
                      </a:extLst>
                    </a:blip>
                    <a:stretch>
                      <a:fillRect/>
                    </a:stretch>
                  </pic:blipFill>
                  <pic:spPr>
                    <a:xfrm>
                      <a:off x="0" y="0"/>
                      <a:ext cx="2087880" cy="112776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870208" behindDoc="0" locked="0" layoutInCell="1" allowOverlap="1" wp14:anchorId="2DDAB196" wp14:editId="39DB9FC2">
            <wp:simplePos x="0" y="0"/>
            <wp:positionH relativeFrom="column">
              <wp:posOffset>3354705</wp:posOffset>
            </wp:positionH>
            <wp:positionV relativeFrom="paragraph">
              <wp:posOffset>61595</wp:posOffset>
            </wp:positionV>
            <wp:extent cx="2034540" cy="1501140"/>
            <wp:effectExtent l="0" t="0" r="3810" b="3810"/>
            <wp:wrapSquare wrapText="bothSides"/>
            <wp:docPr id="414" name="Picture 4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extLst>
                        <a:ext uri="{28A0092B-C50C-407E-A947-70E740481C1C}">
                          <a14:useLocalDpi xmlns:a14="http://schemas.microsoft.com/office/drawing/2010/main" val="0"/>
                        </a:ext>
                      </a:extLst>
                    </a:blip>
                    <a:stretch>
                      <a:fillRect/>
                    </a:stretch>
                  </pic:blipFill>
                  <pic:spPr>
                    <a:xfrm>
                      <a:off x="0" y="0"/>
                      <a:ext cx="2034540" cy="1501140"/>
                    </a:xfrm>
                    <a:prstGeom prst="rect">
                      <a:avLst/>
                    </a:prstGeom>
                  </pic:spPr>
                </pic:pic>
              </a:graphicData>
            </a:graphic>
            <wp14:sizeRelH relativeFrom="page">
              <wp14:pctWidth>0</wp14:pctWidth>
            </wp14:sizeRelH>
            <wp14:sizeRelV relativeFrom="page">
              <wp14:pctHeight>0</wp14:pctHeight>
            </wp14:sizeRelV>
          </wp:anchor>
        </w:drawing>
      </w:r>
      <w:r w:rsidR="00FA24D2" w:rsidRPr="00FA24D2">
        <w:rPr>
          <w:rFonts w:asciiTheme="majorHAnsi" w:hAnsiTheme="majorHAnsi" w:cs="Times New Roman"/>
          <w:sz w:val="20"/>
          <w:szCs w:val="20"/>
        </w:rPr>
        <w:t xml:space="preserve">The derivation path now appears as a conjunction with two branches as shown. The root (Person) variables have been automatically correlated, as shown by both being named </w:t>
      </w:r>
      <w:r w:rsidR="00FA24D2" w:rsidRPr="00B81BFC">
        <w:rPr>
          <w:rFonts w:ascii="Arial Narrow" w:hAnsi="Arial Narrow" w:cs="Times New Roman"/>
          <w:sz w:val="18"/>
          <w:szCs w:val="18"/>
        </w:rPr>
        <w:t>Person#1</w:t>
      </w:r>
      <w:r w:rsidR="00FA24D2" w:rsidRPr="00FA24D2">
        <w:rPr>
          <w:rFonts w:asciiTheme="majorHAnsi" w:hAnsiTheme="majorHAnsi" w:cs="Times New Roman"/>
          <w:sz w:val="20"/>
          <w:szCs w:val="20"/>
        </w:rPr>
        <w:t xml:space="preserve">. However, the Language occurrences are currently uncorrelated, which you can see by the lack of a numbered variable for them. Since </w:t>
      </w:r>
      <w:r w:rsidR="00FA24D2">
        <w:rPr>
          <w:rFonts w:asciiTheme="majorHAnsi" w:hAnsiTheme="majorHAnsi" w:cs="Times New Roman"/>
          <w:sz w:val="20"/>
          <w:szCs w:val="20"/>
        </w:rPr>
        <w:t>it</w:t>
      </w:r>
      <w:r w:rsidR="00FA24D2" w:rsidRPr="00FA24D2">
        <w:rPr>
          <w:rFonts w:asciiTheme="majorHAnsi" w:hAnsiTheme="majorHAnsi" w:cs="Times New Roman"/>
          <w:sz w:val="20"/>
          <w:szCs w:val="20"/>
        </w:rPr>
        <w:t xml:space="preserve"> </w:t>
      </w:r>
      <w:r w:rsidR="00FA24D2">
        <w:rPr>
          <w:rFonts w:asciiTheme="majorHAnsi" w:hAnsiTheme="majorHAnsi" w:cs="Times New Roman"/>
          <w:sz w:val="20"/>
          <w:szCs w:val="20"/>
        </w:rPr>
        <w:t>is</w:t>
      </w:r>
      <w:r w:rsidR="00FA24D2" w:rsidRPr="00FA24D2">
        <w:rPr>
          <w:rFonts w:asciiTheme="majorHAnsi" w:hAnsiTheme="majorHAnsi" w:cs="Times New Roman"/>
          <w:sz w:val="20"/>
          <w:szCs w:val="20"/>
        </w:rPr>
        <w:t xml:space="preserve"> not used elsewhere in the path, </w:t>
      </w:r>
      <w:r w:rsidR="00FA24D2">
        <w:rPr>
          <w:rFonts w:asciiTheme="majorHAnsi" w:hAnsiTheme="majorHAnsi" w:cs="Times New Roman"/>
          <w:sz w:val="20"/>
          <w:szCs w:val="20"/>
        </w:rPr>
        <w:t xml:space="preserve">each </w:t>
      </w:r>
      <w:r w:rsidR="00FA24D2" w:rsidRPr="00FA24D2">
        <w:rPr>
          <w:rFonts w:asciiTheme="majorHAnsi" w:hAnsiTheme="majorHAnsi" w:cs="Times New Roman"/>
          <w:sz w:val="20"/>
          <w:szCs w:val="20"/>
        </w:rPr>
        <w:t>“</w:t>
      </w:r>
      <w:r w:rsidR="00FA24D2" w:rsidRPr="00B81BFC">
        <w:rPr>
          <w:rFonts w:ascii="Arial Narrow" w:hAnsi="Arial Narrow" w:cs="Times New Roman"/>
          <w:sz w:val="18"/>
          <w:szCs w:val="18"/>
        </w:rPr>
        <w:t>Language</w:t>
      </w:r>
      <w:r w:rsidR="00FA24D2" w:rsidRPr="00FA24D2">
        <w:rPr>
          <w:rFonts w:asciiTheme="majorHAnsi" w:hAnsiTheme="majorHAnsi" w:cs="Times New Roman"/>
          <w:sz w:val="20"/>
          <w:szCs w:val="20"/>
        </w:rPr>
        <w:t xml:space="preserve">” </w:t>
      </w:r>
      <w:r w:rsidR="00FA24D2">
        <w:rPr>
          <w:rFonts w:asciiTheme="majorHAnsi" w:hAnsiTheme="majorHAnsi" w:cs="Times New Roman"/>
          <w:sz w:val="20"/>
          <w:szCs w:val="20"/>
        </w:rPr>
        <w:t xml:space="preserve">role </w:t>
      </w:r>
      <w:r w:rsidR="00FA24D2" w:rsidRPr="00FA24D2">
        <w:rPr>
          <w:rFonts w:asciiTheme="majorHAnsi" w:hAnsiTheme="majorHAnsi" w:cs="Times New Roman"/>
          <w:sz w:val="20"/>
          <w:szCs w:val="20"/>
        </w:rPr>
        <w:t xml:space="preserve">remains </w:t>
      </w:r>
      <w:proofErr w:type="spellStart"/>
      <w:r w:rsidR="00FA24D2" w:rsidRPr="00FA24D2">
        <w:rPr>
          <w:rFonts w:asciiTheme="majorHAnsi" w:hAnsiTheme="majorHAnsi" w:cs="Times New Roman"/>
          <w:sz w:val="20"/>
          <w:szCs w:val="20"/>
        </w:rPr>
        <w:t>unbolded</w:t>
      </w:r>
      <w:proofErr w:type="spellEnd"/>
      <w:r w:rsidR="00FA24D2" w:rsidRPr="00FA24D2">
        <w:rPr>
          <w:rFonts w:asciiTheme="majorHAnsi" w:hAnsiTheme="majorHAnsi" w:cs="Times New Roman"/>
          <w:sz w:val="20"/>
          <w:szCs w:val="20"/>
        </w:rPr>
        <w:t xml:space="preserve">, and </w:t>
      </w:r>
      <w:r w:rsidR="00FA24D2">
        <w:rPr>
          <w:rFonts w:asciiTheme="majorHAnsi" w:hAnsiTheme="majorHAnsi" w:cs="Times New Roman"/>
          <w:sz w:val="20"/>
          <w:szCs w:val="20"/>
        </w:rPr>
        <w:t>its</w:t>
      </w:r>
      <w:r w:rsidR="00FA24D2" w:rsidRPr="00FA24D2">
        <w:rPr>
          <w:rFonts w:asciiTheme="majorHAnsi" w:hAnsiTheme="majorHAnsi" w:cs="Times New Roman"/>
          <w:sz w:val="20"/>
          <w:szCs w:val="20"/>
        </w:rPr>
        <w:t xml:space="preserve"> variable property displays as </w:t>
      </w:r>
      <w:r w:rsidR="00FA24D2" w:rsidRPr="00FA24D2">
        <w:rPr>
          <w:rFonts w:ascii="Arial Narrow" w:hAnsi="Arial Narrow" w:cs="Times New Roman"/>
          <w:sz w:val="18"/>
          <w:szCs w:val="18"/>
        </w:rPr>
        <w:t>“&lt;No Variable&gt;</w:t>
      </w:r>
      <w:r w:rsidR="00FA24D2" w:rsidRPr="00FA24D2">
        <w:rPr>
          <w:rFonts w:asciiTheme="majorHAnsi" w:hAnsiTheme="majorHAnsi" w:cs="Times New Roman"/>
          <w:sz w:val="20"/>
          <w:szCs w:val="20"/>
        </w:rPr>
        <w:t xml:space="preserve">” (this corresponds to an anonymous variable). So it is possible that the language spoken might differ from the language written. </w:t>
      </w:r>
    </w:p>
    <w:p w:rsidR="00191263" w:rsidRDefault="00191263" w:rsidP="00D5108C">
      <w:pPr>
        <w:tabs>
          <w:tab w:val="left" w:pos="1956"/>
        </w:tabs>
        <w:ind w:left="567"/>
        <w:rPr>
          <w:rFonts w:asciiTheme="majorHAnsi" w:hAnsiTheme="majorHAnsi" w:cs="Times New Roman"/>
          <w:sz w:val="20"/>
          <w:szCs w:val="20"/>
        </w:rPr>
      </w:pPr>
    </w:p>
    <w:p w:rsidR="00191263" w:rsidRDefault="00191263" w:rsidP="00D5108C">
      <w:pPr>
        <w:tabs>
          <w:tab w:val="left" w:pos="1956"/>
        </w:tabs>
        <w:ind w:left="567"/>
        <w:rPr>
          <w:rFonts w:asciiTheme="majorHAnsi" w:hAnsiTheme="majorHAnsi" w:cs="Times New Roman"/>
          <w:sz w:val="20"/>
          <w:szCs w:val="20"/>
        </w:rPr>
      </w:pPr>
    </w:p>
    <w:p w:rsidR="00191263" w:rsidRDefault="00191263" w:rsidP="00D5108C">
      <w:pPr>
        <w:tabs>
          <w:tab w:val="left" w:pos="1956"/>
        </w:tabs>
        <w:ind w:left="567"/>
        <w:rPr>
          <w:rFonts w:asciiTheme="majorHAnsi" w:hAnsiTheme="majorHAnsi" w:cs="Times New Roman"/>
          <w:sz w:val="20"/>
          <w:szCs w:val="20"/>
        </w:rPr>
      </w:pPr>
    </w:p>
    <w:p w:rsidR="00191263" w:rsidRDefault="00191263" w:rsidP="00D5108C">
      <w:pPr>
        <w:tabs>
          <w:tab w:val="left" w:pos="1956"/>
        </w:tabs>
        <w:ind w:left="567"/>
        <w:rPr>
          <w:rFonts w:asciiTheme="majorHAnsi" w:hAnsiTheme="majorHAnsi" w:cs="Times New Roman"/>
          <w:sz w:val="20"/>
          <w:szCs w:val="20"/>
        </w:rPr>
      </w:pPr>
    </w:p>
    <w:p w:rsidR="00D004D7" w:rsidRDefault="00D004D7" w:rsidP="00D5108C">
      <w:pPr>
        <w:tabs>
          <w:tab w:val="left" w:pos="1956"/>
        </w:tabs>
        <w:ind w:left="567"/>
        <w:rPr>
          <w:rFonts w:asciiTheme="majorHAnsi" w:hAnsiTheme="majorHAnsi" w:cs="Times New Roman"/>
          <w:sz w:val="20"/>
          <w:szCs w:val="20"/>
        </w:rPr>
      </w:pPr>
    </w:p>
    <w:p w:rsidR="00B81BFC" w:rsidRPr="00B81BFC" w:rsidRDefault="00B81BFC" w:rsidP="00B81BFC">
      <w:pPr>
        <w:tabs>
          <w:tab w:val="left" w:pos="1956"/>
        </w:tabs>
        <w:ind w:left="567"/>
        <w:rPr>
          <w:rFonts w:asciiTheme="majorHAnsi" w:hAnsiTheme="majorHAnsi" w:cs="Times New Roman"/>
          <w:sz w:val="20"/>
          <w:szCs w:val="20"/>
        </w:rPr>
      </w:pPr>
      <w:r w:rsidRPr="00B81BFC">
        <w:rPr>
          <w:rFonts w:asciiTheme="majorHAnsi" w:hAnsiTheme="majorHAnsi" w:cs="Times New Roman"/>
          <w:sz w:val="20"/>
          <w:szCs w:val="20"/>
        </w:rPr>
        <w:t xml:space="preserve">For this rule however, we want to ensure that the same language is both spoken and written by the relevant person. To do this, we must explicitly </w:t>
      </w:r>
      <w:r w:rsidRPr="00B81BFC">
        <w:rPr>
          <w:rFonts w:asciiTheme="majorHAnsi" w:hAnsiTheme="majorHAnsi" w:cs="Times New Roman"/>
          <w:i/>
          <w:sz w:val="20"/>
          <w:szCs w:val="20"/>
        </w:rPr>
        <w:t>correlate</w:t>
      </w:r>
      <w:r w:rsidRPr="00B81BFC">
        <w:rPr>
          <w:rFonts w:asciiTheme="majorHAnsi" w:hAnsiTheme="majorHAnsi" w:cs="Times New Roman"/>
          <w:sz w:val="20"/>
          <w:szCs w:val="20"/>
        </w:rPr>
        <w:t xml:space="preserve"> (</w:t>
      </w:r>
      <w:r w:rsidRPr="00B81BFC">
        <w:rPr>
          <w:rFonts w:asciiTheme="majorHAnsi" w:hAnsiTheme="majorHAnsi" w:cs="Times New Roman"/>
          <w:i/>
          <w:sz w:val="20"/>
          <w:szCs w:val="20"/>
        </w:rPr>
        <w:t>equate</w:t>
      </w:r>
      <w:r w:rsidRPr="00B81BFC">
        <w:rPr>
          <w:rFonts w:asciiTheme="majorHAnsi" w:hAnsiTheme="majorHAnsi" w:cs="Times New Roman"/>
          <w:sz w:val="20"/>
          <w:szCs w:val="20"/>
        </w:rPr>
        <w:t xml:space="preserve">) the two Language </w:t>
      </w:r>
      <w:r w:rsidR="00CE5294">
        <w:rPr>
          <w:rFonts w:asciiTheme="majorHAnsi" w:hAnsiTheme="majorHAnsi" w:cs="Times New Roman"/>
          <w:sz w:val="20"/>
          <w:szCs w:val="20"/>
        </w:rPr>
        <w:t xml:space="preserve">role </w:t>
      </w:r>
      <w:r w:rsidRPr="00B81BFC">
        <w:rPr>
          <w:rFonts w:asciiTheme="majorHAnsi" w:hAnsiTheme="majorHAnsi" w:cs="Times New Roman"/>
          <w:sz w:val="20"/>
          <w:szCs w:val="20"/>
        </w:rPr>
        <w:t>occurrences</w:t>
      </w:r>
      <w:r w:rsidR="00CE5294">
        <w:rPr>
          <w:rFonts w:asciiTheme="majorHAnsi" w:hAnsiTheme="majorHAnsi" w:cs="Times New Roman"/>
          <w:sz w:val="20"/>
          <w:szCs w:val="20"/>
        </w:rPr>
        <w:t xml:space="preserve">. To do this, </w:t>
      </w:r>
      <w:r w:rsidRPr="00B81BFC">
        <w:rPr>
          <w:rFonts w:asciiTheme="majorHAnsi" w:hAnsiTheme="majorHAnsi" w:cs="Times New Roman"/>
          <w:sz w:val="20"/>
          <w:szCs w:val="20"/>
        </w:rPr>
        <w:t xml:space="preserve">select </w:t>
      </w:r>
      <w:r w:rsidR="009E62DD">
        <w:rPr>
          <w:rFonts w:asciiTheme="majorHAnsi" w:hAnsiTheme="majorHAnsi" w:cs="Times New Roman"/>
          <w:sz w:val="20"/>
          <w:szCs w:val="20"/>
        </w:rPr>
        <w:t>one</w:t>
      </w:r>
      <w:r w:rsidRPr="00B81BFC">
        <w:rPr>
          <w:rFonts w:asciiTheme="majorHAnsi" w:hAnsiTheme="majorHAnsi" w:cs="Times New Roman"/>
          <w:sz w:val="20"/>
          <w:szCs w:val="20"/>
        </w:rPr>
        <w:t xml:space="preserve"> Language </w:t>
      </w:r>
      <w:r w:rsidR="009E62DD">
        <w:rPr>
          <w:rFonts w:asciiTheme="majorHAnsi" w:hAnsiTheme="majorHAnsi" w:cs="Times New Roman"/>
          <w:sz w:val="20"/>
          <w:szCs w:val="20"/>
        </w:rPr>
        <w:t xml:space="preserve">role </w:t>
      </w:r>
      <w:r w:rsidRPr="00B81BFC">
        <w:rPr>
          <w:rFonts w:asciiTheme="majorHAnsi" w:hAnsiTheme="majorHAnsi" w:cs="Times New Roman"/>
          <w:sz w:val="20"/>
          <w:szCs w:val="20"/>
        </w:rPr>
        <w:t xml:space="preserve">occurrence, open the drop-down list of its </w:t>
      </w:r>
      <w:r w:rsidRPr="00B81BFC">
        <w:rPr>
          <w:rFonts w:ascii="Arial Narrow" w:hAnsi="Arial Narrow" w:cs="Times New Roman"/>
          <w:sz w:val="18"/>
          <w:szCs w:val="18"/>
        </w:rPr>
        <w:t>Variable</w:t>
      </w:r>
      <w:r w:rsidRPr="00B81BFC">
        <w:rPr>
          <w:rFonts w:asciiTheme="majorHAnsi" w:hAnsiTheme="majorHAnsi" w:cs="Times New Roman"/>
          <w:sz w:val="20"/>
          <w:szCs w:val="20"/>
        </w:rPr>
        <w:t xml:space="preserve"> property, and select the other Language </w:t>
      </w:r>
      <w:r w:rsidR="009E62DD">
        <w:rPr>
          <w:rFonts w:asciiTheme="majorHAnsi" w:hAnsiTheme="majorHAnsi" w:cs="Times New Roman"/>
          <w:sz w:val="20"/>
          <w:szCs w:val="20"/>
        </w:rPr>
        <w:t xml:space="preserve">role </w:t>
      </w:r>
      <w:r w:rsidRPr="00B81BFC">
        <w:rPr>
          <w:rFonts w:asciiTheme="majorHAnsi" w:hAnsiTheme="majorHAnsi" w:cs="Times New Roman"/>
          <w:sz w:val="20"/>
          <w:szCs w:val="20"/>
        </w:rPr>
        <w:t>occurrence</w:t>
      </w:r>
      <w:r w:rsidR="009E62DD">
        <w:rPr>
          <w:rFonts w:asciiTheme="majorHAnsi" w:hAnsiTheme="majorHAnsi" w:cs="Times New Roman"/>
          <w:sz w:val="20"/>
          <w:szCs w:val="20"/>
        </w:rPr>
        <w:t xml:space="preserve">. The screen shot shown below first selects the language spoken role then sets its variable to that of the </w:t>
      </w:r>
      <w:r w:rsidRPr="00B81BFC">
        <w:rPr>
          <w:rFonts w:asciiTheme="majorHAnsi" w:hAnsiTheme="majorHAnsi" w:cs="Times New Roman"/>
          <w:sz w:val="20"/>
          <w:szCs w:val="20"/>
        </w:rPr>
        <w:t>language written</w:t>
      </w:r>
      <w:r w:rsidR="009E62DD">
        <w:rPr>
          <w:rFonts w:asciiTheme="majorHAnsi" w:hAnsiTheme="majorHAnsi" w:cs="Times New Roman"/>
          <w:sz w:val="20"/>
          <w:szCs w:val="20"/>
        </w:rPr>
        <w:t xml:space="preserve"> role.</w:t>
      </w:r>
      <w:r w:rsidRPr="00B81BFC">
        <w:rPr>
          <w:rFonts w:asciiTheme="majorHAnsi" w:hAnsiTheme="majorHAnsi" w:cs="Times New Roman"/>
          <w:sz w:val="20"/>
          <w:szCs w:val="20"/>
        </w:rPr>
        <w:t xml:space="preserve"> This correlates the two </w:t>
      </w:r>
      <w:r>
        <w:rPr>
          <w:rFonts w:asciiTheme="majorHAnsi" w:hAnsiTheme="majorHAnsi" w:cs="Times New Roman"/>
          <w:sz w:val="20"/>
          <w:szCs w:val="20"/>
        </w:rPr>
        <w:t xml:space="preserve">Language role </w:t>
      </w:r>
      <w:r w:rsidRPr="00B81BFC">
        <w:rPr>
          <w:rFonts w:asciiTheme="majorHAnsi" w:hAnsiTheme="majorHAnsi" w:cs="Times New Roman"/>
          <w:sz w:val="20"/>
          <w:szCs w:val="20"/>
        </w:rPr>
        <w:t xml:space="preserve">occurrences so each is assigned the same variable, depicted as </w:t>
      </w:r>
      <w:r w:rsidRPr="00B81BFC">
        <w:rPr>
          <w:rFonts w:ascii="Arial Narrow" w:hAnsi="Arial Narrow" w:cs="Times New Roman"/>
          <w:sz w:val="18"/>
          <w:szCs w:val="18"/>
        </w:rPr>
        <w:t>Language#1</w:t>
      </w:r>
      <w:r w:rsidR="00CE5294">
        <w:rPr>
          <w:rStyle w:val="FootnoteReference"/>
          <w:rFonts w:ascii="Arial Narrow" w:hAnsi="Arial Narrow" w:cs="Times New Roman"/>
          <w:sz w:val="18"/>
          <w:szCs w:val="18"/>
        </w:rPr>
        <w:footnoteReference w:id="11"/>
      </w:r>
      <w:r w:rsidRPr="00B81BFC">
        <w:rPr>
          <w:rFonts w:asciiTheme="majorHAnsi" w:hAnsiTheme="majorHAnsi" w:cs="Times New Roman"/>
          <w:sz w:val="20"/>
          <w:szCs w:val="20"/>
        </w:rPr>
        <w:t>.</w:t>
      </w:r>
    </w:p>
    <w:p w:rsidR="00191263" w:rsidRDefault="00191263" w:rsidP="00D5108C">
      <w:pPr>
        <w:tabs>
          <w:tab w:val="left" w:pos="1956"/>
        </w:tabs>
        <w:ind w:left="567"/>
        <w:rPr>
          <w:rFonts w:asciiTheme="majorHAnsi" w:hAnsiTheme="majorHAnsi" w:cs="Times New Roman"/>
          <w:sz w:val="20"/>
          <w:szCs w:val="20"/>
        </w:rPr>
      </w:pPr>
    </w:p>
    <w:p w:rsidR="00191263" w:rsidRDefault="00B81BFC"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72256" behindDoc="1" locked="0" layoutInCell="1" allowOverlap="1" wp14:anchorId="15F782C2" wp14:editId="535FF7A2">
            <wp:simplePos x="0" y="0"/>
            <wp:positionH relativeFrom="column">
              <wp:posOffset>565785</wp:posOffset>
            </wp:positionH>
            <wp:positionV relativeFrom="paragraph">
              <wp:posOffset>3175</wp:posOffset>
            </wp:positionV>
            <wp:extent cx="1554480" cy="495300"/>
            <wp:effectExtent l="0" t="0" r="7620" b="0"/>
            <wp:wrapNone/>
            <wp:docPr id="321" name="Picture 3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extLst>
                        <a:ext uri="{28A0092B-C50C-407E-A947-70E740481C1C}">
                          <a14:useLocalDpi xmlns:a14="http://schemas.microsoft.com/office/drawing/2010/main" val="0"/>
                        </a:ext>
                      </a:extLst>
                    </a:blip>
                    <a:stretch>
                      <a:fillRect/>
                    </a:stretch>
                  </pic:blipFill>
                  <pic:spPr>
                    <a:xfrm>
                      <a:off x="0" y="0"/>
                      <a:ext cx="1554480" cy="4953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871232" behindDoc="1" locked="0" layoutInCell="1" allowOverlap="1" wp14:anchorId="23ABF3AB" wp14:editId="16AFBD97">
            <wp:simplePos x="0" y="0"/>
            <wp:positionH relativeFrom="column">
              <wp:posOffset>2682240</wp:posOffset>
            </wp:positionH>
            <wp:positionV relativeFrom="paragraph">
              <wp:posOffset>635</wp:posOffset>
            </wp:positionV>
            <wp:extent cx="2613660" cy="617220"/>
            <wp:effectExtent l="0" t="0" r="0" b="0"/>
            <wp:wrapNone/>
            <wp:docPr id="415" name="Picture 4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extLst>
                        <a:ext uri="{28A0092B-C50C-407E-A947-70E740481C1C}">
                          <a14:useLocalDpi xmlns:a14="http://schemas.microsoft.com/office/drawing/2010/main" val="0"/>
                        </a:ext>
                      </a:extLst>
                    </a:blip>
                    <a:stretch>
                      <a:fillRect/>
                    </a:stretch>
                  </pic:blipFill>
                  <pic:spPr>
                    <a:xfrm>
                      <a:off x="0" y="0"/>
                      <a:ext cx="2613660" cy="617220"/>
                    </a:xfrm>
                    <a:prstGeom prst="rect">
                      <a:avLst/>
                    </a:prstGeom>
                  </pic:spPr>
                </pic:pic>
              </a:graphicData>
            </a:graphic>
            <wp14:sizeRelH relativeFrom="page">
              <wp14:pctWidth>0</wp14:pctWidth>
            </wp14:sizeRelH>
            <wp14:sizeRelV relativeFrom="page">
              <wp14:pctHeight>0</wp14:pctHeight>
            </wp14:sizeRelV>
          </wp:anchor>
        </w:drawing>
      </w:r>
    </w:p>
    <w:p w:rsidR="00191263" w:rsidRDefault="009E62DD"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191263" w:rsidRDefault="00191263" w:rsidP="00D5108C">
      <w:pPr>
        <w:tabs>
          <w:tab w:val="left" w:pos="1956"/>
        </w:tabs>
        <w:ind w:left="567"/>
        <w:rPr>
          <w:rFonts w:asciiTheme="majorHAnsi" w:hAnsiTheme="majorHAnsi" w:cs="Times New Roman"/>
          <w:sz w:val="20"/>
          <w:szCs w:val="20"/>
        </w:rPr>
      </w:pPr>
    </w:p>
    <w:p w:rsidR="00191263" w:rsidRDefault="00B81BFC"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73280" behindDoc="1" locked="0" layoutInCell="1" allowOverlap="1" wp14:anchorId="6F0914DB" wp14:editId="4A720EF1">
            <wp:simplePos x="0" y="0"/>
            <wp:positionH relativeFrom="column">
              <wp:posOffset>2945765</wp:posOffset>
            </wp:positionH>
            <wp:positionV relativeFrom="paragraph">
              <wp:posOffset>243352</wp:posOffset>
            </wp:positionV>
            <wp:extent cx="1965960" cy="190500"/>
            <wp:effectExtent l="0" t="0" r="0" b="0"/>
            <wp:wrapNone/>
            <wp:docPr id="323" name="Picture 3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extLst>
                        <a:ext uri="{28A0092B-C50C-407E-A947-70E740481C1C}">
                          <a14:useLocalDpi xmlns:a14="http://schemas.microsoft.com/office/drawing/2010/main" val="0"/>
                        </a:ext>
                      </a:extLst>
                    </a:blip>
                    <a:stretch>
                      <a:fillRect/>
                    </a:stretch>
                  </pic:blipFill>
                  <pic:spPr>
                    <a:xfrm>
                      <a:off x="0" y="0"/>
                      <a:ext cx="1965960" cy="1905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FA24D2">
        <w:rPr>
          <w:rFonts w:ascii="Lucida Sans Unicode" w:hAnsi="Lucida Sans Unicode" w:cs="Lucida Sans Unicode"/>
        </w:rPr>
        <w:t>⇩</w:t>
      </w:r>
    </w:p>
    <w:p w:rsidR="00191263" w:rsidRDefault="00191263" w:rsidP="00D5108C">
      <w:pPr>
        <w:tabs>
          <w:tab w:val="left" w:pos="1956"/>
        </w:tabs>
        <w:ind w:left="567"/>
        <w:rPr>
          <w:rFonts w:asciiTheme="majorHAnsi" w:hAnsiTheme="majorHAnsi" w:cs="Times New Roman"/>
          <w:sz w:val="20"/>
          <w:szCs w:val="20"/>
        </w:rPr>
      </w:pPr>
    </w:p>
    <w:p w:rsidR="00191263" w:rsidRDefault="00191263" w:rsidP="00D5108C">
      <w:pPr>
        <w:tabs>
          <w:tab w:val="left" w:pos="1956"/>
        </w:tabs>
        <w:ind w:left="567"/>
        <w:rPr>
          <w:rFonts w:asciiTheme="majorHAnsi" w:hAnsiTheme="majorHAnsi" w:cs="Times New Roman"/>
          <w:sz w:val="20"/>
          <w:szCs w:val="20"/>
        </w:rPr>
      </w:pPr>
    </w:p>
    <w:p w:rsidR="00CE5294" w:rsidRPr="00B81BFC" w:rsidRDefault="00CE5294" w:rsidP="00CE5294">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lastRenderedPageBreak/>
        <w:drawing>
          <wp:anchor distT="0" distB="0" distL="114300" distR="114300" simplePos="0" relativeHeight="251885568" behindDoc="1" locked="0" layoutInCell="1" allowOverlap="1" wp14:anchorId="4B5F1488" wp14:editId="19A38D56">
            <wp:simplePos x="0" y="0"/>
            <wp:positionH relativeFrom="column">
              <wp:posOffset>3227705</wp:posOffset>
            </wp:positionH>
            <wp:positionV relativeFrom="paragraph">
              <wp:posOffset>4445</wp:posOffset>
            </wp:positionV>
            <wp:extent cx="2148840" cy="1516380"/>
            <wp:effectExtent l="0" t="0" r="3810" b="7620"/>
            <wp:wrapSquare wrapText="bothSides"/>
            <wp:docPr id="324" name="Picture 3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extLst>
                        <a:ext uri="{28A0092B-C50C-407E-A947-70E740481C1C}">
                          <a14:useLocalDpi xmlns:a14="http://schemas.microsoft.com/office/drawing/2010/main" val="0"/>
                        </a:ext>
                      </a:extLst>
                    </a:blip>
                    <a:stretch>
                      <a:fillRect/>
                    </a:stretch>
                  </pic:blipFill>
                  <pic:spPr>
                    <a:xfrm>
                      <a:off x="0" y="0"/>
                      <a:ext cx="2148840" cy="1516380"/>
                    </a:xfrm>
                    <a:prstGeom prst="rect">
                      <a:avLst/>
                    </a:prstGeom>
                  </pic:spPr>
                </pic:pic>
              </a:graphicData>
            </a:graphic>
            <wp14:sizeRelH relativeFrom="page">
              <wp14:pctWidth>0</wp14:pctWidth>
            </wp14:sizeRelH>
            <wp14:sizeRelV relativeFrom="page">
              <wp14:pctHeight>0</wp14:pctHeight>
            </wp14:sizeRelV>
          </wp:anchor>
        </w:drawing>
      </w:r>
      <w:r w:rsidRPr="00B81BFC">
        <w:rPr>
          <w:rFonts w:asciiTheme="majorHAnsi" w:hAnsiTheme="majorHAnsi" w:cs="Times New Roman"/>
          <w:sz w:val="20"/>
          <w:szCs w:val="20"/>
        </w:rPr>
        <w:t xml:space="preserve">The common </w:t>
      </w:r>
      <w:r w:rsidRPr="00B81BFC">
        <w:rPr>
          <w:rFonts w:ascii="Arial Narrow" w:hAnsi="Arial Narrow" w:cs="Times New Roman"/>
          <w:sz w:val="18"/>
          <w:szCs w:val="18"/>
        </w:rPr>
        <w:t>Language#1</w:t>
      </w:r>
      <w:r w:rsidRPr="00B81BFC">
        <w:rPr>
          <w:rFonts w:asciiTheme="majorHAnsi" w:hAnsiTheme="majorHAnsi" w:cs="Times New Roman"/>
          <w:sz w:val="20"/>
          <w:szCs w:val="20"/>
        </w:rPr>
        <w:t xml:space="preserve"> variable now appears in the derivation path, and both Language </w:t>
      </w:r>
      <w:r>
        <w:rPr>
          <w:rFonts w:asciiTheme="majorHAnsi" w:hAnsiTheme="majorHAnsi" w:cs="Times New Roman"/>
          <w:sz w:val="20"/>
          <w:szCs w:val="20"/>
        </w:rPr>
        <w:t xml:space="preserve">role </w:t>
      </w:r>
      <w:r w:rsidRPr="00B81BFC">
        <w:rPr>
          <w:rFonts w:asciiTheme="majorHAnsi" w:hAnsiTheme="majorHAnsi" w:cs="Times New Roman"/>
          <w:sz w:val="20"/>
          <w:szCs w:val="20"/>
        </w:rPr>
        <w:t xml:space="preserve">occurrences are bolded, indicating they </w:t>
      </w:r>
      <w:r>
        <w:rPr>
          <w:rFonts w:asciiTheme="majorHAnsi" w:hAnsiTheme="majorHAnsi" w:cs="Times New Roman"/>
          <w:sz w:val="20"/>
          <w:szCs w:val="20"/>
        </w:rPr>
        <w:t>are</w:t>
      </w:r>
      <w:r w:rsidRPr="00B81BFC">
        <w:rPr>
          <w:rFonts w:asciiTheme="majorHAnsi" w:hAnsiTheme="majorHAnsi" w:cs="Times New Roman"/>
          <w:sz w:val="20"/>
          <w:szCs w:val="20"/>
        </w:rPr>
        <w:t xml:space="preserve"> used elsewhere, rather than simply being existentially quantified</w:t>
      </w:r>
      <w:r>
        <w:rPr>
          <w:rFonts w:asciiTheme="majorHAnsi" w:hAnsiTheme="majorHAnsi" w:cs="Times New Roman"/>
          <w:sz w:val="20"/>
          <w:szCs w:val="20"/>
        </w:rPr>
        <w:t xml:space="preserve"> (equivalently</w:t>
      </w:r>
      <w:r w:rsidRPr="00B81BFC">
        <w:rPr>
          <w:rFonts w:asciiTheme="majorHAnsi" w:hAnsiTheme="majorHAnsi" w:cs="Times New Roman"/>
          <w:sz w:val="20"/>
          <w:szCs w:val="20"/>
        </w:rPr>
        <w:t>, the two anonymous variables for Language are replaced by the same, named variable</w:t>
      </w:r>
      <w:r>
        <w:rPr>
          <w:rFonts w:asciiTheme="majorHAnsi" w:hAnsiTheme="majorHAnsi" w:cs="Times New Roman"/>
          <w:sz w:val="20"/>
          <w:szCs w:val="20"/>
        </w:rPr>
        <w:t>)</w:t>
      </w:r>
      <w:r w:rsidRPr="00B81BFC">
        <w:rPr>
          <w:rFonts w:asciiTheme="majorHAnsi" w:hAnsiTheme="majorHAnsi" w:cs="Times New Roman"/>
          <w:sz w:val="20"/>
          <w:szCs w:val="20"/>
        </w:rPr>
        <w:t>.</w:t>
      </w:r>
    </w:p>
    <w:p w:rsidR="00CE5294" w:rsidRDefault="00CE5294" w:rsidP="00CE5294">
      <w:pPr>
        <w:tabs>
          <w:tab w:val="left" w:pos="1956"/>
        </w:tabs>
        <w:ind w:left="567"/>
        <w:rPr>
          <w:rFonts w:asciiTheme="majorHAnsi" w:hAnsiTheme="majorHAnsi" w:cs="Times New Roman"/>
          <w:sz w:val="20"/>
          <w:szCs w:val="20"/>
        </w:rPr>
      </w:pPr>
    </w:p>
    <w:p w:rsidR="00CE5294" w:rsidRDefault="00CE5294" w:rsidP="00CE5294">
      <w:pPr>
        <w:tabs>
          <w:tab w:val="left" w:pos="1956"/>
        </w:tabs>
        <w:ind w:left="567"/>
        <w:rPr>
          <w:rFonts w:asciiTheme="majorHAnsi" w:hAnsiTheme="majorHAnsi" w:cs="Times New Roman"/>
          <w:sz w:val="20"/>
          <w:szCs w:val="20"/>
        </w:rPr>
      </w:pPr>
    </w:p>
    <w:p w:rsidR="00CE5294" w:rsidRDefault="00CE5294" w:rsidP="00CE5294">
      <w:pPr>
        <w:tabs>
          <w:tab w:val="left" w:pos="1956"/>
        </w:tabs>
        <w:ind w:left="567"/>
        <w:rPr>
          <w:rFonts w:asciiTheme="majorHAnsi" w:hAnsiTheme="majorHAnsi" w:cs="Times New Roman"/>
          <w:sz w:val="20"/>
          <w:szCs w:val="20"/>
        </w:rPr>
      </w:pPr>
    </w:p>
    <w:p w:rsidR="009E62DD" w:rsidRPr="009E62DD" w:rsidRDefault="009E62DD" w:rsidP="009E62DD">
      <w:pPr>
        <w:tabs>
          <w:tab w:val="left" w:pos="1956"/>
        </w:tabs>
        <w:ind w:left="567"/>
        <w:rPr>
          <w:rFonts w:asciiTheme="majorHAnsi" w:hAnsiTheme="majorHAnsi" w:cs="Times New Roman"/>
          <w:sz w:val="20"/>
          <w:szCs w:val="20"/>
        </w:rPr>
      </w:pPr>
      <w:r w:rsidRPr="009E62DD">
        <w:rPr>
          <w:rFonts w:asciiTheme="majorHAnsi" w:hAnsiTheme="majorHAnsi" w:cs="Times New Roman"/>
          <w:sz w:val="20"/>
          <w:szCs w:val="20"/>
        </w:rPr>
        <w:t xml:space="preserve">To complete the </w:t>
      </w:r>
      <w:r>
        <w:rPr>
          <w:rFonts w:asciiTheme="majorHAnsi" w:hAnsiTheme="majorHAnsi" w:cs="Times New Roman"/>
          <w:sz w:val="20"/>
          <w:szCs w:val="20"/>
        </w:rPr>
        <w:t xml:space="preserve">derivation </w:t>
      </w:r>
      <w:r w:rsidRPr="009E62DD">
        <w:rPr>
          <w:rFonts w:asciiTheme="majorHAnsi" w:hAnsiTheme="majorHAnsi" w:cs="Times New Roman"/>
          <w:sz w:val="20"/>
          <w:szCs w:val="20"/>
        </w:rPr>
        <w:t xml:space="preserve">rule, </w:t>
      </w:r>
      <w:r w:rsidR="00061546">
        <w:rPr>
          <w:rFonts w:asciiTheme="majorHAnsi" w:hAnsiTheme="majorHAnsi" w:cs="Times New Roman"/>
          <w:sz w:val="20"/>
          <w:szCs w:val="20"/>
        </w:rPr>
        <w:t xml:space="preserve">select the </w:t>
      </w:r>
      <w:r w:rsidR="00061546" w:rsidRPr="00061546">
        <w:rPr>
          <w:rFonts w:ascii="Arial Narrow" w:hAnsi="Arial Narrow" w:cs="Times New Roman"/>
          <w:sz w:val="18"/>
          <w:szCs w:val="18"/>
        </w:rPr>
        <w:t>Derivation Path from ‘Person’</w:t>
      </w:r>
      <w:r w:rsidR="00061546">
        <w:rPr>
          <w:rFonts w:asciiTheme="majorHAnsi" w:hAnsiTheme="majorHAnsi" w:cs="Times New Roman"/>
          <w:sz w:val="20"/>
          <w:szCs w:val="20"/>
        </w:rPr>
        <w:t xml:space="preserve"> header, then in the Properties window </w:t>
      </w:r>
      <w:r w:rsidRPr="009E62DD">
        <w:rPr>
          <w:rFonts w:asciiTheme="majorHAnsi" w:hAnsiTheme="majorHAnsi" w:cs="Times New Roman"/>
          <w:sz w:val="20"/>
          <w:szCs w:val="20"/>
        </w:rPr>
        <w:t xml:space="preserve">select its </w:t>
      </w:r>
      <w:r w:rsidRPr="009E62DD">
        <w:rPr>
          <w:rFonts w:ascii="Arial Narrow" w:hAnsi="Arial Narrow" w:cs="Times New Roman"/>
          <w:sz w:val="18"/>
          <w:szCs w:val="18"/>
        </w:rPr>
        <w:t>DerivationSource</w:t>
      </w:r>
      <w:r w:rsidR="00061546">
        <w:rPr>
          <w:rFonts w:ascii="Arial Narrow" w:hAnsi="Arial Narrow" w:cs="Times New Roman"/>
          <w:sz w:val="18"/>
          <w:szCs w:val="18"/>
        </w:rPr>
        <w:t>1 (Person</w:t>
      </w:r>
      <w:r w:rsidR="00061546" w:rsidRPr="00061546">
        <w:rPr>
          <w:rFonts w:ascii="Arial Narrow" w:hAnsi="Arial Narrow" w:cs="Times New Roman"/>
          <w:sz w:val="18"/>
          <w:szCs w:val="18"/>
        </w:rPr>
        <w:t>)</w:t>
      </w:r>
      <w:r w:rsidR="00061546">
        <w:rPr>
          <w:rFonts w:ascii="Arial Narrow" w:hAnsi="Arial Narrow" w:cs="Times New Roman"/>
          <w:sz w:val="18"/>
          <w:szCs w:val="18"/>
        </w:rPr>
        <w:t xml:space="preserve"> </w:t>
      </w:r>
      <w:r w:rsidR="00061546" w:rsidRPr="00061546">
        <w:rPr>
          <w:rFonts w:asciiTheme="majorHAnsi" w:hAnsiTheme="majorHAnsi" w:cs="Times New Roman"/>
          <w:sz w:val="20"/>
          <w:szCs w:val="20"/>
        </w:rPr>
        <w:t>property, open its drop-down, expand</w:t>
      </w:r>
      <w:r w:rsidR="00061546">
        <w:rPr>
          <w:rFonts w:ascii="Arial Narrow" w:hAnsi="Arial Narrow" w:cs="Times New Roman"/>
          <w:sz w:val="18"/>
          <w:szCs w:val="18"/>
        </w:rPr>
        <w:t xml:space="preserve"> Path Variables</w:t>
      </w:r>
      <w:r w:rsidR="00061546" w:rsidRPr="00061546">
        <w:rPr>
          <w:rFonts w:asciiTheme="majorHAnsi" w:hAnsiTheme="majorHAnsi" w:cs="Times New Roman"/>
          <w:sz w:val="20"/>
          <w:szCs w:val="20"/>
        </w:rPr>
        <w:t xml:space="preserve">, and select </w:t>
      </w:r>
      <w:r w:rsidR="00061546">
        <w:rPr>
          <w:rFonts w:ascii="Arial Narrow" w:hAnsi="Arial Narrow" w:cs="Times New Roman"/>
          <w:sz w:val="18"/>
          <w:szCs w:val="18"/>
        </w:rPr>
        <w:t>Person#1</w:t>
      </w:r>
      <w:r w:rsidR="00061546">
        <w:rPr>
          <w:rFonts w:asciiTheme="majorHAnsi" w:hAnsiTheme="majorHAnsi" w:cs="Times New Roman"/>
          <w:sz w:val="20"/>
          <w:szCs w:val="20"/>
        </w:rPr>
        <w:t xml:space="preserve">. Similarly, bind </w:t>
      </w:r>
      <w:r w:rsidR="00061546" w:rsidRPr="009E62DD">
        <w:rPr>
          <w:rFonts w:ascii="Arial Narrow" w:hAnsi="Arial Narrow" w:cs="Times New Roman"/>
          <w:sz w:val="18"/>
          <w:szCs w:val="18"/>
        </w:rPr>
        <w:t>DerivationSource</w:t>
      </w:r>
      <w:r w:rsidR="00061546">
        <w:rPr>
          <w:rFonts w:ascii="Arial Narrow" w:hAnsi="Arial Narrow" w:cs="Times New Roman"/>
          <w:sz w:val="18"/>
          <w:szCs w:val="18"/>
        </w:rPr>
        <w:t xml:space="preserve">2 (Language) </w:t>
      </w:r>
      <w:r w:rsidRPr="009E62DD">
        <w:rPr>
          <w:rFonts w:asciiTheme="majorHAnsi" w:hAnsiTheme="majorHAnsi" w:cs="Times New Roman"/>
          <w:sz w:val="20"/>
          <w:szCs w:val="20"/>
        </w:rPr>
        <w:t xml:space="preserve">to the path variable </w:t>
      </w:r>
      <w:r w:rsidR="00061546">
        <w:rPr>
          <w:rFonts w:ascii="Arial Narrow" w:hAnsi="Arial Narrow" w:cs="Times New Roman"/>
          <w:sz w:val="18"/>
          <w:szCs w:val="18"/>
        </w:rPr>
        <w:t>Language</w:t>
      </w:r>
      <w:r w:rsidRPr="009E62DD">
        <w:rPr>
          <w:rFonts w:ascii="Arial Narrow" w:hAnsi="Arial Narrow" w:cs="Times New Roman"/>
          <w:sz w:val="18"/>
          <w:szCs w:val="18"/>
        </w:rPr>
        <w:t>#1</w:t>
      </w:r>
      <w:r w:rsidRPr="009E62DD">
        <w:rPr>
          <w:rFonts w:asciiTheme="majorHAnsi" w:hAnsiTheme="majorHAnsi" w:cs="Times New Roman"/>
          <w:sz w:val="20"/>
          <w:szCs w:val="20"/>
        </w:rPr>
        <w:t>.</w:t>
      </w:r>
    </w:p>
    <w:p w:rsidR="00191263" w:rsidRDefault="00191263" w:rsidP="00D5108C">
      <w:pPr>
        <w:tabs>
          <w:tab w:val="left" w:pos="1956"/>
        </w:tabs>
        <w:ind w:left="567"/>
        <w:rPr>
          <w:rFonts w:asciiTheme="majorHAnsi" w:hAnsiTheme="majorHAnsi" w:cs="Times New Roman"/>
          <w:sz w:val="20"/>
          <w:szCs w:val="20"/>
        </w:rPr>
      </w:pPr>
    </w:p>
    <w:p w:rsidR="00191263" w:rsidRDefault="00061546"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88000" behindDoc="1" locked="0" layoutInCell="1" allowOverlap="1" wp14:anchorId="0BCA527E" wp14:editId="6BCB6385">
            <wp:simplePos x="0" y="0"/>
            <wp:positionH relativeFrom="column">
              <wp:posOffset>799465</wp:posOffset>
            </wp:positionH>
            <wp:positionV relativeFrom="paragraph">
              <wp:posOffset>15875</wp:posOffset>
            </wp:positionV>
            <wp:extent cx="1584960" cy="632460"/>
            <wp:effectExtent l="0" t="0" r="0" b="0"/>
            <wp:wrapNone/>
            <wp:docPr id="614" name="Picture 6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extLst>
                        <a:ext uri="{28A0092B-C50C-407E-A947-70E740481C1C}">
                          <a14:useLocalDpi xmlns:a14="http://schemas.microsoft.com/office/drawing/2010/main" val="0"/>
                        </a:ext>
                      </a:extLst>
                    </a:blip>
                    <a:stretch>
                      <a:fillRect/>
                    </a:stretch>
                  </pic:blipFill>
                  <pic:spPr>
                    <a:xfrm>
                      <a:off x="0" y="0"/>
                      <a:ext cx="1584960" cy="63246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289024" behindDoc="1" locked="0" layoutInCell="1" allowOverlap="1" wp14:anchorId="424FAD6B" wp14:editId="05BCB771">
            <wp:simplePos x="0" y="0"/>
            <wp:positionH relativeFrom="column">
              <wp:posOffset>3028315</wp:posOffset>
            </wp:positionH>
            <wp:positionV relativeFrom="paragraph">
              <wp:posOffset>16980</wp:posOffset>
            </wp:positionV>
            <wp:extent cx="1645920" cy="609600"/>
            <wp:effectExtent l="0" t="0" r="0" b="0"/>
            <wp:wrapNone/>
            <wp:docPr id="616" name="Picture 6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1645920" cy="609600"/>
                    </a:xfrm>
                    <a:prstGeom prst="rect">
                      <a:avLst/>
                    </a:prstGeom>
                  </pic:spPr>
                </pic:pic>
              </a:graphicData>
            </a:graphic>
            <wp14:sizeRelH relativeFrom="page">
              <wp14:pctWidth>0</wp14:pctWidth>
            </wp14:sizeRelH>
            <wp14:sizeRelV relativeFrom="page">
              <wp14:pctHeight>0</wp14:pctHeight>
            </wp14:sizeRelV>
          </wp:anchor>
        </w:drawing>
      </w:r>
    </w:p>
    <w:p w:rsidR="00061546" w:rsidRDefault="00061546" w:rsidP="00D5108C">
      <w:pPr>
        <w:tabs>
          <w:tab w:val="left" w:pos="1956"/>
        </w:tabs>
        <w:ind w:left="567"/>
        <w:rPr>
          <w:rFonts w:asciiTheme="majorHAnsi" w:hAnsiTheme="majorHAnsi" w:cs="Times New Roman"/>
          <w:sz w:val="20"/>
          <w:szCs w:val="20"/>
        </w:rPr>
      </w:pPr>
    </w:p>
    <w:p w:rsidR="00061546" w:rsidRDefault="00061546" w:rsidP="00D5108C">
      <w:pPr>
        <w:tabs>
          <w:tab w:val="left" w:pos="1956"/>
        </w:tabs>
        <w:ind w:left="567"/>
        <w:rPr>
          <w:rFonts w:asciiTheme="majorHAnsi" w:hAnsiTheme="majorHAnsi" w:cs="Times New Roman"/>
          <w:sz w:val="20"/>
          <w:szCs w:val="20"/>
        </w:rPr>
      </w:pPr>
    </w:p>
    <w:p w:rsidR="00061546" w:rsidRDefault="00061546" w:rsidP="00D5108C">
      <w:pPr>
        <w:tabs>
          <w:tab w:val="left" w:pos="1956"/>
        </w:tabs>
        <w:ind w:left="567"/>
        <w:rPr>
          <w:rFonts w:asciiTheme="majorHAnsi" w:hAnsiTheme="majorHAnsi" w:cs="Times New Roman"/>
          <w:sz w:val="20"/>
          <w:szCs w:val="20"/>
        </w:rPr>
      </w:pPr>
    </w:p>
    <w:p w:rsidR="00CE5294" w:rsidRDefault="00CE5294" w:rsidP="00CE5294">
      <w:pPr>
        <w:tabs>
          <w:tab w:val="left" w:pos="1956"/>
        </w:tabs>
        <w:ind w:left="567"/>
        <w:rPr>
          <w:rFonts w:asciiTheme="majorHAnsi" w:hAnsiTheme="majorHAnsi" w:cs="Times New Roman"/>
          <w:sz w:val="20"/>
          <w:szCs w:val="20"/>
        </w:rPr>
      </w:pPr>
    </w:p>
    <w:p w:rsidR="00CE5294" w:rsidRPr="00CE5294" w:rsidRDefault="00CE5294" w:rsidP="00CE5294">
      <w:pPr>
        <w:tabs>
          <w:tab w:val="left" w:pos="1956"/>
        </w:tabs>
        <w:ind w:left="567"/>
        <w:rPr>
          <w:rFonts w:asciiTheme="majorHAnsi" w:hAnsiTheme="majorHAnsi" w:cs="Times New Roman"/>
          <w:sz w:val="20"/>
          <w:szCs w:val="20"/>
        </w:rPr>
      </w:pPr>
      <w:r w:rsidRPr="00CE5294">
        <w:rPr>
          <w:rFonts w:asciiTheme="majorHAnsi" w:hAnsiTheme="majorHAnsi" w:cs="Times New Roman"/>
          <w:sz w:val="20"/>
          <w:szCs w:val="20"/>
        </w:rPr>
        <w:t>Select the derived fact type and open the Verbalization Browser to see the rule verbalization.</w:t>
      </w:r>
    </w:p>
    <w:p w:rsidR="00837BE5" w:rsidRDefault="00837BE5" w:rsidP="00D5108C">
      <w:pPr>
        <w:tabs>
          <w:tab w:val="left" w:pos="1956"/>
        </w:tabs>
        <w:ind w:left="567"/>
        <w:rPr>
          <w:rFonts w:asciiTheme="majorHAnsi" w:hAnsiTheme="majorHAnsi" w:cs="Times New Roman"/>
          <w:sz w:val="20"/>
          <w:szCs w:val="20"/>
        </w:rPr>
      </w:pPr>
    </w:p>
    <w:p w:rsidR="00837BE5" w:rsidRDefault="00922F04"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90688" behindDoc="1" locked="0" layoutInCell="1" allowOverlap="1">
            <wp:simplePos x="0" y="0"/>
            <wp:positionH relativeFrom="column">
              <wp:posOffset>894715</wp:posOffset>
            </wp:positionH>
            <wp:positionV relativeFrom="paragraph">
              <wp:posOffset>58616</wp:posOffset>
            </wp:positionV>
            <wp:extent cx="2987040" cy="426720"/>
            <wp:effectExtent l="0" t="0" r="3810" b="0"/>
            <wp:wrapNone/>
            <wp:docPr id="336" name="Picture 3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2987040" cy="426720"/>
                    </a:xfrm>
                    <a:prstGeom prst="rect">
                      <a:avLst/>
                    </a:prstGeom>
                  </pic:spPr>
                </pic:pic>
              </a:graphicData>
            </a:graphic>
            <wp14:sizeRelH relativeFrom="page">
              <wp14:pctWidth>0</wp14:pctWidth>
            </wp14:sizeRelH>
            <wp14:sizeRelV relativeFrom="page">
              <wp14:pctHeight>0</wp14:pctHeight>
            </wp14:sizeRelV>
          </wp:anchor>
        </w:drawing>
      </w:r>
    </w:p>
    <w:p w:rsidR="00B81BFC" w:rsidRDefault="00B81BFC" w:rsidP="00D5108C">
      <w:pPr>
        <w:tabs>
          <w:tab w:val="left" w:pos="1956"/>
        </w:tabs>
        <w:ind w:left="567"/>
        <w:rPr>
          <w:rFonts w:asciiTheme="majorHAnsi" w:hAnsiTheme="majorHAnsi" w:cs="Times New Roman"/>
          <w:sz w:val="20"/>
          <w:szCs w:val="20"/>
        </w:rPr>
      </w:pPr>
    </w:p>
    <w:p w:rsidR="00B81BFC" w:rsidRDefault="00B81BFC" w:rsidP="00D5108C">
      <w:pPr>
        <w:tabs>
          <w:tab w:val="left" w:pos="1956"/>
        </w:tabs>
        <w:ind w:left="567"/>
        <w:rPr>
          <w:rFonts w:asciiTheme="majorHAnsi" w:hAnsiTheme="majorHAnsi" w:cs="Times New Roman"/>
          <w:sz w:val="20"/>
          <w:szCs w:val="20"/>
        </w:rPr>
      </w:pPr>
    </w:p>
    <w:p w:rsidR="00B81BFC" w:rsidRDefault="00B81BFC" w:rsidP="00D5108C">
      <w:pPr>
        <w:tabs>
          <w:tab w:val="left" w:pos="1956"/>
        </w:tabs>
        <w:ind w:left="567"/>
        <w:rPr>
          <w:rFonts w:asciiTheme="majorHAnsi" w:hAnsiTheme="majorHAnsi" w:cs="Times New Roman"/>
          <w:sz w:val="20"/>
          <w:szCs w:val="20"/>
        </w:rPr>
      </w:pPr>
    </w:p>
    <w:p w:rsidR="00837C1F" w:rsidRDefault="00CE5294"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Now copy </w:t>
      </w:r>
      <w:r w:rsidR="00837C1F">
        <w:rPr>
          <w:rFonts w:asciiTheme="majorHAnsi" w:hAnsiTheme="majorHAnsi" w:cs="Times New Roman"/>
          <w:sz w:val="20"/>
          <w:szCs w:val="20"/>
        </w:rPr>
        <w:t>and paste the verbalization text to a</w:t>
      </w:r>
      <w:r>
        <w:rPr>
          <w:rFonts w:asciiTheme="majorHAnsi" w:hAnsiTheme="majorHAnsi" w:cs="Times New Roman"/>
          <w:sz w:val="20"/>
          <w:szCs w:val="20"/>
        </w:rPr>
        <w:t xml:space="preserve"> model note </w:t>
      </w:r>
      <w:r w:rsidR="00837C1F">
        <w:rPr>
          <w:rFonts w:asciiTheme="majorHAnsi" w:hAnsiTheme="majorHAnsi" w:cs="Times New Roman"/>
          <w:sz w:val="20"/>
          <w:szCs w:val="20"/>
        </w:rPr>
        <w:t>so that the derivation rule is displayed with the O</w:t>
      </w:r>
      <w:r w:rsidR="008C4F47">
        <w:rPr>
          <w:rFonts w:asciiTheme="majorHAnsi" w:hAnsiTheme="majorHAnsi" w:cs="Times New Roman"/>
          <w:sz w:val="20"/>
          <w:szCs w:val="20"/>
        </w:rPr>
        <w:t>R</w:t>
      </w:r>
      <w:r w:rsidR="00837C1F">
        <w:rPr>
          <w:rFonts w:asciiTheme="majorHAnsi" w:hAnsiTheme="majorHAnsi" w:cs="Times New Roman"/>
          <w:sz w:val="20"/>
          <w:szCs w:val="20"/>
        </w:rPr>
        <w:t>M diagram, as shown below.</w:t>
      </w:r>
    </w:p>
    <w:p w:rsidR="00837C1F" w:rsidRDefault="00837C1F"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89664" behindDoc="1" locked="0" layoutInCell="1" allowOverlap="1" wp14:anchorId="5BE82490" wp14:editId="73CF9089">
            <wp:simplePos x="0" y="0"/>
            <wp:positionH relativeFrom="column">
              <wp:posOffset>753745</wp:posOffset>
            </wp:positionH>
            <wp:positionV relativeFrom="paragraph">
              <wp:posOffset>167640</wp:posOffset>
            </wp:positionV>
            <wp:extent cx="3916680" cy="1851660"/>
            <wp:effectExtent l="0" t="0" r="7620" b="0"/>
            <wp:wrapNone/>
            <wp:docPr id="335" name="Picture 3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3916680" cy="1851660"/>
                    </a:xfrm>
                    <a:prstGeom prst="rect">
                      <a:avLst/>
                    </a:prstGeom>
                  </pic:spPr>
                </pic:pic>
              </a:graphicData>
            </a:graphic>
            <wp14:sizeRelH relativeFrom="page">
              <wp14:pctWidth>0</wp14:pctWidth>
            </wp14:sizeRelH>
            <wp14:sizeRelV relativeFrom="page">
              <wp14:pctHeight>0</wp14:pctHeight>
            </wp14:sizeRelV>
          </wp:anchor>
        </w:drawing>
      </w:r>
    </w:p>
    <w:p w:rsidR="00B81BFC" w:rsidRDefault="00B81BFC" w:rsidP="00D5108C">
      <w:pPr>
        <w:tabs>
          <w:tab w:val="left" w:pos="1956"/>
        </w:tabs>
        <w:ind w:left="567"/>
        <w:rPr>
          <w:rFonts w:asciiTheme="majorHAnsi" w:hAnsiTheme="majorHAnsi" w:cs="Times New Roman"/>
          <w:sz w:val="20"/>
          <w:szCs w:val="20"/>
        </w:rPr>
      </w:pPr>
    </w:p>
    <w:p w:rsidR="00B81BFC" w:rsidRDefault="00B81BFC" w:rsidP="00D5108C">
      <w:pPr>
        <w:tabs>
          <w:tab w:val="left" w:pos="1956"/>
        </w:tabs>
        <w:ind w:left="567"/>
        <w:rPr>
          <w:rFonts w:asciiTheme="majorHAnsi" w:hAnsiTheme="majorHAnsi" w:cs="Times New Roman"/>
          <w:sz w:val="20"/>
          <w:szCs w:val="20"/>
        </w:rPr>
      </w:pPr>
    </w:p>
    <w:p w:rsidR="00B81BFC" w:rsidRDefault="00B81BFC" w:rsidP="00D5108C">
      <w:pPr>
        <w:tabs>
          <w:tab w:val="left" w:pos="1956"/>
        </w:tabs>
        <w:ind w:left="567"/>
        <w:rPr>
          <w:rFonts w:asciiTheme="majorHAnsi" w:hAnsiTheme="majorHAnsi" w:cs="Times New Roman"/>
          <w:sz w:val="20"/>
          <w:szCs w:val="20"/>
        </w:rPr>
      </w:pPr>
    </w:p>
    <w:p w:rsidR="00B81BFC" w:rsidRDefault="00B81BFC" w:rsidP="00D5108C">
      <w:pPr>
        <w:tabs>
          <w:tab w:val="left" w:pos="1956"/>
        </w:tabs>
        <w:ind w:left="567"/>
        <w:rPr>
          <w:rFonts w:asciiTheme="majorHAnsi" w:hAnsiTheme="majorHAnsi" w:cs="Times New Roman"/>
          <w:sz w:val="20"/>
          <w:szCs w:val="20"/>
        </w:rPr>
      </w:pPr>
    </w:p>
    <w:p w:rsidR="00B81BFC" w:rsidRDefault="00B81BFC" w:rsidP="00D5108C">
      <w:pPr>
        <w:tabs>
          <w:tab w:val="left" w:pos="1956"/>
        </w:tabs>
        <w:ind w:left="567"/>
        <w:rPr>
          <w:rFonts w:asciiTheme="majorHAnsi" w:hAnsiTheme="majorHAnsi" w:cs="Times New Roman"/>
          <w:sz w:val="20"/>
          <w:szCs w:val="20"/>
        </w:rPr>
      </w:pPr>
    </w:p>
    <w:p w:rsidR="00B81BFC" w:rsidRDefault="00B81BFC" w:rsidP="00D5108C">
      <w:pPr>
        <w:tabs>
          <w:tab w:val="left" w:pos="1956"/>
        </w:tabs>
        <w:ind w:left="567"/>
        <w:rPr>
          <w:rFonts w:asciiTheme="majorHAnsi" w:hAnsiTheme="majorHAnsi" w:cs="Times New Roman"/>
          <w:sz w:val="20"/>
          <w:szCs w:val="20"/>
        </w:rPr>
      </w:pPr>
    </w:p>
    <w:p w:rsidR="00B81BFC" w:rsidRDefault="00B81BFC" w:rsidP="00D5108C">
      <w:pPr>
        <w:tabs>
          <w:tab w:val="left" w:pos="1956"/>
        </w:tabs>
        <w:ind w:left="567"/>
        <w:rPr>
          <w:rFonts w:asciiTheme="majorHAnsi" w:hAnsiTheme="majorHAnsi" w:cs="Times New Roman"/>
          <w:sz w:val="20"/>
          <w:szCs w:val="20"/>
        </w:rPr>
      </w:pPr>
    </w:p>
    <w:p w:rsidR="00B81BFC" w:rsidRDefault="00B81BFC" w:rsidP="00D5108C">
      <w:pPr>
        <w:tabs>
          <w:tab w:val="left" w:pos="1956"/>
        </w:tabs>
        <w:ind w:left="567"/>
        <w:rPr>
          <w:rFonts w:asciiTheme="majorHAnsi" w:hAnsiTheme="majorHAnsi" w:cs="Times New Roman"/>
          <w:sz w:val="20"/>
          <w:szCs w:val="20"/>
        </w:rPr>
      </w:pPr>
    </w:p>
    <w:p w:rsidR="00B81BFC" w:rsidRDefault="00B81BFC" w:rsidP="00D5108C">
      <w:pPr>
        <w:tabs>
          <w:tab w:val="left" w:pos="1956"/>
        </w:tabs>
        <w:ind w:left="567"/>
        <w:rPr>
          <w:rFonts w:asciiTheme="majorHAnsi" w:hAnsiTheme="majorHAnsi" w:cs="Times New Roman"/>
          <w:sz w:val="20"/>
          <w:szCs w:val="20"/>
        </w:rPr>
      </w:pPr>
    </w:p>
    <w:p w:rsidR="00B81BFC" w:rsidRDefault="00B81BFC" w:rsidP="00D5108C">
      <w:pPr>
        <w:tabs>
          <w:tab w:val="left" w:pos="1956"/>
        </w:tabs>
        <w:ind w:left="567"/>
        <w:rPr>
          <w:rFonts w:asciiTheme="majorHAnsi" w:hAnsiTheme="majorHAnsi" w:cs="Times New Roman"/>
          <w:sz w:val="20"/>
          <w:szCs w:val="20"/>
        </w:rPr>
      </w:pPr>
    </w:p>
    <w:p w:rsidR="00B81BFC" w:rsidRDefault="00B81BFC" w:rsidP="00D5108C">
      <w:pPr>
        <w:tabs>
          <w:tab w:val="left" w:pos="1956"/>
        </w:tabs>
        <w:ind w:left="567"/>
        <w:rPr>
          <w:rFonts w:asciiTheme="majorHAnsi" w:hAnsiTheme="majorHAnsi" w:cs="Times New Roman"/>
          <w:sz w:val="20"/>
          <w:szCs w:val="20"/>
        </w:rPr>
      </w:pPr>
    </w:p>
    <w:p w:rsidR="00B81BFC" w:rsidRDefault="00B81BFC" w:rsidP="00D5108C">
      <w:pPr>
        <w:tabs>
          <w:tab w:val="left" w:pos="1956"/>
        </w:tabs>
        <w:ind w:left="567"/>
        <w:rPr>
          <w:rFonts w:asciiTheme="majorHAnsi" w:hAnsiTheme="majorHAnsi" w:cs="Times New Roman"/>
          <w:sz w:val="20"/>
          <w:szCs w:val="20"/>
        </w:rPr>
      </w:pPr>
    </w:p>
    <w:p w:rsidR="008C4F47" w:rsidRPr="008C4F47" w:rsidRDefault="008C4F47" w:rsidP="008C4F47">
      <w:pPr>
        <w:tabs>
          <w:tab w:val="left" w:pos="1956"/>
        </w:tabs>
        <w:ind w:left="567"/>
        <w:rPr>
          <w:rFonts w:asciiTheme="majorHAnsi" w:hAnsiTheme="majorHAnsi" w:cs="Times New Roman"/>
          <w:sz w:val="20"/>
          <w:szCs w:val="20"/>
        </w:rPr>
      </w:pPr>
      <w:r w:rsidRPr="008C4F47">
        <w:rPr>
          <w:rFonts w:asciiTheme="majorHAnsi" w:hAnsiTheme="majorHAnsi" w:cs="Times New Roman"/>
          <w:sz w:val="20"/>
          <w:szCs w:val="20"/>
        </w:rPr>
        <w:t xml:space="preserve">The other derivation rule for language communication </w:t>
      </w:r>
      <w:r>
        <w:rPr>
          <w:rFonts w:asciiTheme="majorHAnsi" w:hAnsiTheme="majorHAnsi" w:cs="Times New Roman"/>
          <w:sz w:val="20"/>
          <w:szCs w:val="20"/>
        </w:rPr>
        <w:t xml:space="preserve">expressed in FORML below </w:t>
      </w:r>
      <w:r w:rsidRPr="008C4F47">
        <w:rPr>
          <w:rFonts w:asciiTheme="majorHAnsi" w:hAnsiTheme="majorHAnsi" w:cs="Times New Roman"/>
          <w:sz w:val="20"/>
          <w:szCs w:val="20"/>
        </w:rPr>
        <w:t>involves an inclusive disjunction</w:t>
      </w:r>
      <w:r>
        <w:rPr>
          <w:rFonts w:asciiTheme="majorHAnsi" w:hAnsiTheme="majorHAnsi" w:cs="Times New Roman"/>
          <w:sz w:val="20"/>
          <w:szCs w:val="20"/>
        </w:rPr>
        <w:t>:</w:t>
      </w:r>
    </w:p>
    <w:p w:rsidR="008C4F47" w:rsidRPr="008C4F47" w:rsidRDefault="008C4F47" w:rsidP="008C4F47">
      <w:pPr>
        <w:rPr>
          <w:rFonts w:ascii="Times New Roman" w:hAnsi="Times New Roman" w:cs="Times New Roman"/>
          <w:sz w:val="10"/>
          <w:szCs w:val="10"/>
        </w:rPr>
      </w:pPr>
    </w:p>
    <w:p w:rsidR="008C4F47" w:rsidRPr="00C67521" w:rsidRDefault="008C4F47" w:rsidP="008C4F47">
      <w:pPr>
        <w:ind w:left="1020"/>
        <w:rPr>
          <w:rFonts w:ascii="Arial Narrow" w:hAnsi="Arial Narrow" w:cs="Times New Roman"/>
          <w:b/>
          <w:sz w:val="18"/>
          <w:szCs w:val="18"/>
        </w:rPr>
      </w:pPr>
      <w:r w:rsidRPr="00C67521">
        <w:rPr>
          <w:rFonts w:ascii="Arial Narrow" w:hAnsi="Arial Narrow" w:cs="Times New Roman"/>
          <w:sz w:val="18"/>
          <w:szCs w:val="18"/>
        </w:rPr>
        <w:t xml:space="preserve">*Person can communicate in Language </w:t>
      </w:r>
      <w:proofErr w:type="spellStart"/>
      <w:r w:rsidRPr="00C67521">
        <w:rPr>
          <w:rFonts w:ascii="Arial Narrow" w:hAnsi="Arial Narrow" w:cs="Times New Roman"/>
          <w:b/>
          <w:sz w:val="18"/>
          <w:szCs w:val="18"/>
        </w:rPr>
        <w:t>iff</w:t>
      </w:r>
      <w:proofErr w:type="spellEnd"/>
    </w:p>
    <w:p w:rsidR="008C4F47" w:rsidRPr="00C67521" w:rsidRDefault="008C4F47" w:rsidP="008C4F47">
      <w:pPr>
        <w:ind w:left="1020"/>
        <w:rPr>
          <w:rFonts w:ascii="Arial Narrow" w:hAnsi="Arial Narrow" w:cs="Times New Roman"/>
          <w:sz w:val="18"/>
          <w:szCs w:val="18"/>
        </w:rPr>
      </w:pPr>
      <w:r w:rsidRPr="00C67521">
        <w:rPr>
          <w:rFonts w:ascii="Arial Narrow" w:hAnsi="Arial Narrow" w:cs="Times New Roman"/>
          <w:b/>
          <w:sz w:val="18"/>
          <w:szCs w:val="18"/>
        </w:rPr>
        <w:t xml:space="preserve">  </w:t>
      </w:r>
      <w:proofErr w:type="gramStart"/>
      <w:r w:rsidRPr="00C67521">
        <w:rPr>
          <w:rFonts w:ascii="Arial Narrow" w:hAnsi="Arial Narrow" w:cs="Times New Roman"/>
          <w:b/>
          <w:sz w:val="18"/>
          <w:szCs w:val="18"/>
        </w:rPr>
        <w:t>that</w:t>
      </w:r>
      <w:proofErr w:type="gramEnd"/>
      <w:r w:rsidRPr="00C67521">
        <w:rPr>
          <w:rFonts w:ascii="Arial Narrow" w:hAnsi="Arial Narrow" w:cs="Times New Roman"/>
          <w:b/>
          <w:sz w:val="18"/>
          <w:szCs w:val="18"/>
        </w:rPr>
        <w:t xml:space="preserve"> </w:t>
      </w:r>
      <w:r w:rsidRPr="00C67521">
        <w:rPr>
          <w:rFonts w:ascii="Arial Narrow" w:hAnsi="Arial Narrow" w:cs="Times New Roman"/>
          <w:sz w:val="18"/>
          <w:szCs w:val="18"/>
        </w:rPr>
        <w:t xml:space="preserve">Person can speak </w:t>
      </w:r>
      <w:r w:rsidRPr="00C67521">
        <w:rPr>
          <w:rFonts w:ascii="Arial Narrow" w:hAnsi="Arial Narrow" w:cs="Times New Roman"/>
          <w:b/>
          <w:sz w:val="18"/>
          <w:szCs w:val="18"/>
        </w:rPr>
        <w:t>that</w:t>
      </w:r>
      <w:r w:rsidRPr="00C67521">
        <w:rPr>
          <w:rFonts w:ascii="Arial Narrow" w:hAnsi="Arial Narrow" w:cs="Times New Roman"/>
          <w:sz w:val="18"/>
          <w:szCs w:val="18"/>
        </w:rPr>
        <w:t xml:space="preserve"> Language </w:t>
      </w:r>
      <w:r>
        <w:rPr>
          <w:rFonts w:ascii="Arial Narrow" w:hAnsi="Arial Narrow" w:cs="Times New Roman"/>
          <w:b/>
          <w:sz w:val="18"/>
          <w:szCs w:val="18"/>
        </w:rPr>
        <w:t>or</w:t>
      </w:r>
      <w:r w:rsidRPr="00C67521">
        <w:rPr>
          <w:rFonts w:ascii="Arial Narrow" w:hAnsi="Arial Narrow" w:cs="Times New Roman"/>
          <w:sz w:val="18"/>
          <w:szCs w:val="18"/>
        </w:rPr>
        <w:t xml:space="preserve"> can write</w:t>
      </w:r>
      <w:r>
        <w:rPr>
          <w:rFonts w:ascii="Arial Narrow" w:hAnsi="Arial Narrow" w:cs="Times New Roman"/>
          <w:sz w:val="18"/>
          <w:szCs w:val="18"/>
        </w:rPr>
        <w:t xml:space="preserve"> in</w:t>
      </w:r>
      <w:r w:rsidRPr="00C67521">
        <w:rPr>
          <w:rFonts w:ascii="Arial Narrow" w:hAnsi="Arial Narrow" w:cs="Times New Roman"/>
          <w:sz w:val="18"/>
          <w:szCs w:val="18"/>
        </w:rPr>
        <w:t xml:space="preserve"> </w:t>
      </w:r>
      <w:r w:rsidRPr="00C67521">
        <w:rPr>
          <w:rFonts w:ascii="Arial Narrow" w:hAnsi="Arial Narrow" w:cs="Times New Roman"/>
          <w:b/>
          <w:sz w:val="18"/>
          <w:szCs w:val="18"/>
        </w:rPr>
        <w:t>that</w:t>
      </w:r>
      <w:r w:rsidRPr="00C67521">
        <w:rPr>
          <w:rFonts w:ascii="Arial Narrow" w:hAnsi="Arial Narrow" w:cs="Times New Roman"/>
          <w:sz w:val="18"/>
          <w:szCs w:val="18"/>
        </w:rPr>
        <w:t xml:space="preserve"> Language.</w:t>
      </w:r>
    </w:p>
    <w:p w:rsidR="00B81BFC" w:rsidRDefault="00B81BFC" w:rsidP="00D5108C">
      <w:pPr>
        <w:tabs>
          <w:tab w:val="left" w:pos="1956"/>
        </w:tabs>
        <w:ind w:left="567"/>
        <w:rPr>
          <w:rFonts w:asciiTheme="majorHAnsi" w:hAnsiTheme="majorHAnsi" w:cs="Times New Roman"/>
          <w:sz w:val="20"/>
          <w:szCs w:val="20"/>
        </w:rPr>
      </w:pPr>
    </w:p>
    <w:p w:rsidR="008C4F47" w:rsidRPr="008C4F47" w:rsidRDefault="008C4F47" w:rsidP="008C4F47">
      <w:pPr>
        <w:tabs>
          <w:tab w:val="left" w:pos="1956"/>
        </w:tabs>
        <w:ind w:left="567"/>
        <w:rPr>
          <w:rFonts w:asciiTheme="majorHAnsi" w:hAnsiTheme="majorHAnsi" w:cs="Times New Roman"/>
          <w:sz w:val="20"/>
          <w:szCs w:val="20"/>
        </w:rPr>
      </w:pPr>
      <w:r w:rsidRPr="008C4F47">
        <w:rPr>
          <w:rFonts w:asciiTheme="majorHAnsi" w:hAnsiTheme="majorHAnsi" w:cs="Times New Roman"/>
          <w:sz w:val="20"/>
          <w:szCs w:val="20"/>
        </w:rPr>
        <w:t xml:space="preserve">This rule may be entered in a similar way to the previous one, the crucial difference being the choice of the </w:t>
      </w:r>
      <w:proofErr w:type="gramStart"/>
      <w:r w:rsidRPr="008C4F47">
        <w:rPr>
          <w:rFonts w:ascii="Arial Narrow" w:hAnsi="Arial Narrow" w:cs="Times New Roman"/>
          <w:sz w:val="18"/>
          <w:szCs w:val="18"/>
        </w:rPr>
        <w:t>Or</w:t>
      </w:r>
      <w:proofErr w:type="gramEnd"/>
      <w:r w:rsidRPr="008C4F47">
        <w:rPr>
          <w:rFonts w:ascii="Arial Narrow" w:hAnsi="Arial Narrow" w:cs="Times New Roman"/>
          <w:sz w:val="18"/>
          <w:szCs w:val="18"/>
        </w:rPr>
        <w:t xml:space="preserve"> (inclusive)</w:t>
      </w:r>
      <w:r w:rsidRPr="008C4F47">
        <w:rPr>
          <w:rFonts w:asciiTheme="majorHAnsi" w:hAnsiTheme="majorHAnsi" w:cs="Times New Roman"/>
          <w:sz w:val="20"/>
          <w:szCs w:val="20"/>
        </w:rPr>
        <w:t xml:space="preserve"> operator when branching to the second disjunct after first </w:t>
      </w:r>
      <w:proofErr w:type="spellStart"/>
      <w:r w:rsidRPr="008C4F47">
        <w:rPr>
          <w:rFonts w:asciiTheme="majorHAnsi" w:hAnsiTheme="majorHAnsi" w:cs="Times New Roman"/>
          <w:sz w:val="20"/>
          <w:szCs w:val="20"/>
        </w:rPr>
        <w:t>pathing</w:t>
      </w:r>
      <w:proofErr w:type="spellEnd"/>
      <w:r w:rsidRPr="008C4F47">
        <w:rPr>
          <w:rFonts w:asciiTheme="majorHAnsi" w:hAnsiTheme="majorHAnsi" w:cs="Times New Roman"/>
          <w:sz w:val="20"/>
          <w:szCs w:val="20"/>
        </w:rPr>
        <w:t xml:space="preserve"> to </w:t>
      </w:r>
      <w:r w:rsidRPr="008C4F47">
        <w:rPr>
          <w:rFonts w:ascii="Arial Narrow" w:hAnsi="Arial Narrow" w:cs="Times New Roman"/>
          <w:sz w:val="18"/>
          <w:szCs w:val="18"/>
        </w:rPr>
        <w:t>Person can speak Language</w:t>
      </w:r>
      <w:r w:rsidRPr="008C4F47">
        <w:rPr>
          <w:rFonts w:asciiTheme="majorHAnsi" w:hAnsiTheme="majorHAnsi" w:cs="Times New Roman"/>
          <w:sz w:val="20"/>
          <w:szCs w:val="20"/>
        </w:rPr>
        <w:t xml:space="preserve">, as shown </w:t>
      </w:r>
      <w:r w:rsidR="00061546">
        <w:rPr>
          <w:rFonts w:asciiTheme="majorHAnsi" w:hAnsiTheme="majorHAnsi" w:cs="Times New Roman"/>
          <w:sz w:val="20"/>
          <w:szCs w:val="20"/>
        </w:rPr>
        <w:t>below</w:t>
      </w:r>
      <w:r w:rsidRPr="008C4F47">
        <w:rPr>
          <w:rFonts w:asciiTheme="majorHAnsi" w:hAnsiTheme="majorHAnsi" w:cs="Times New Roman"/>
          <w:sz w:val="20"/>
          <w:szCs w:val="20"/>
        </w:rPr>
        <w:t>.</w:t>
      </w:r>
    </w:p>
    <w:p w:rsidR="00B81BFC" w:rsidRDefault="00061546"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lastRenderedPageBreak/>
        <w:drawing>
          <wp:anchor distT="0" distB="0" distL="114300" distR="114300" simplePos="0" relativeHeight="251891712" behindDoc="1" locked="0" layoutInCell="1" allowOverlap="1" wp14:anchorId="51052887" wp14:editId="4DF094A4">
            <wp:simplePos x="0" y="0"/>
            <wp:positionH relativeFrom="column">
              <wp:posOffset>1659890</wp:posOffset>
            </wp:positionH>
            <wp:positionV relativeFrom="paragraph">
              <wp:posOffset>39370</wp:posOffset>
            </wp:positionV>
            <wp:extent cx="2667000" cy="2499360"/>
            <wp:effectExtent l="0" t="0" r="0" b="0"/>
            <wp:wrapSquare wrapText="bothSides"/>
            <wp:docPr id="337" name="Picture 3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2667000" cy="2499360"/>
                    </a:xfrm>
                    <a:prstGeom prst="rect">
                      <a:avLst/>
                    </a:prstGeom>
                  </pic:spPr>
                </pic:pic>
              </a:graphicData>
            </a:graphic>
            <wp14:sizeRelH relativeFrom="page">
              <wp14:pctWidth>0</wp14:pctWidth>
            </wp14:sizeRelH>
            <wp14:sizeRelV relativeFrom="page">
              <wp14:pctHeight>0</wp14:pctHeight>
            </wp14:sizeRelV>
          </wp:anchor>
        </w:drawing>
      </w:r>
    </w:p>
    <w:p w:rsidR="00B81BFC" w:rsidRDefault="00B81BFC" w:rsidP="00D5108C">
      <w:pPr>
        <w:tabs>
          <w:tab w:val="left" w:pos="1956"/>
        </w:tabs>
        <w:ind w:left="567"/>
        <w:rPr>
          <w:rFonts w:asciiTheme="majorHAnsi" w:hAnsiTheme="majorHAnsi" w:cs="Times New Roman"/>
          <w:sz w:val="20"/>
          <w:szCs w:val="20"/>
        </w:rPr>
      </w:pPr>
    </w:p>
    <w:p w:rsidR="00B81BFC" w:rsidRDefault="00B81BFC" w:rsidP="00D5108C">
      <w:pPr>
        <w:tabs>
          <w:tab w:val="left" w:pos="1956"/>
        </w:tabs>
        <w:ind w:left="567"/>
        <w:rPr>
          <w:rFonts w:asciiTheme="majorHAnsi" w:hAnsiTheme="majorHAnsi" w:cs="Times New Roman"/>
          <w:sz w:val="20"/>
          <w:szCs w:val="20"/>
        </w:rPr>
      </w:pPr>
    </w:p>
    <w:p w:rsidR="00061546" w:rsidRDefault="00061546" w:rsidP="00D5108C">
      <w:pPr>
        <w:tabs>
          <w:tab w:val="left" w:pos="1956"/>
        </w:tabs>
        <w:ind w:left="567"/>
        <w:rPr>
          <w:rFonts w:asciiTheme="majorHAnsi" w:hAnsiTheme="majorHAnsi" w:cs="Times New Roman"/>
          <w:sz w:val="20"/>
          <w:szCs w:val="20"/>
        </w:rPr>
      </w:pPr>
    </w:p>
    <w:p w:rsidR="00061546" w:rsidRDefault="00061546" w:rsidP="00D5108C">
      <w:pPr>
        <w:tabs>
          <w:tab w:val="left" w:pos="1956"/>
        </w:tabs>
        <w:ind w:left="567"/>
        <w:rPr>
          <w:rFonts w:asciiTheme="majorHAnsi" w:hAnsiTheme="majorHAnsi" w:cs="Times New Roman"/>
          <w:sz w:val="20"/>
          <w:szCs w:val="20"/>
        </w:rPr>
      </w:pPr>
    </w:p>
    <w:p w:rsidR="00061546" w:rsidRDefault="00061546" w:rsidP="00D5108C">
      <w:pPr>
        <w:tabs>
          <w:tab w:val="left" w:pos="1956"/>
        </w:tabs>
        <w:ind w:left="567"/>
        <w:rPr>
          <w:rFonts w:asciiTheme="majorHAnsi" w:hAnsiTheme="majorHAnsi" w:cs="Times New Roman"/>
          <w:sz w:val="20"/>
          <w:szCs w:val="20"/>
        </w:rPr>
      </w:pPr>
    </w:p>
    <w:p w:rsidR="00061546" w:rsidRDefault="00061546" w:rsidP="00D5108C">
      <w:pPr>
        <w:tabs>
          <w:tab w:val="left" w:pos="1956"/>
        </w:tabs>
        <w:ind w:left="567"/>
        <w:rPr>
          <w:rFonts w:asciiTheme="majorHAnsi" w:hAnsiTheme="majorHAnsi" w:cs="Times New Roman"/>
          <w:sz w:val="20"/>
          <w:szCs w:val="20"/>
        </w:rPr>
      </w:pPr>
    </w:p>
    <w:p w:rsidR="00061546" w:rsidRDefault="00061546" w:rsidP="00D5108C">
      <w:pPr>
        <w:tabs>
          <w:tab w:val="left" w:pos="1956"/>
        </w:tabs>
        <w:ind w:left="567"/>
        <w:rPr>
          <w:rFonts w:asciiTheme="majorHAnsi" w:hAnsiTheme="majorHAnsi" w:cs="Times New Roman"/>
          <w:sz w:val="20"/>
          <w:szCs w:val="20"/>
        </w:rPr>
      </w:pPr>
    </w:p>
    <w:p w:rsidR="00061546" w:rsidRDefault="00061546" w:rsidP="00D5108C">
      <w:pPr>
        <w:tabs>
          <w:tab w:val="left" w:pos="1956"/>
        </w:tabs>
        <w:ind w:left="567"/>
        <w:rPr>
          <w:rFonts w:asciiTheme="majorHAnsi" w:hAnsiTheme="majorHAnsi" w:cs="Times New Roman"/>
          <w:sz w:val="20"/>
          <w:szCs w:val="20"/>
        </w:rPr>
      </w:pPr>
    </w:p>
    <w:p w:rsidR="00061546" w:rsidRDefault="00061546" w:rsidP="00D5108C">
      <w:pPr>
        <w:tabs>
          <w:tab w:val="left" w:pos="1956"/>
        </w:tabs>
        <w:ind w:left="567"/>
        <w:rPr>
          <w:rFonts w:asciiTheme="majorHAnsi" w:hAnsiTheme="majorHAnsi" w:cs="Times New Roman"/>
          <w:sz w:val="20"/>
          <w:szCs w:val="20"/>
        </w:rPr>
      </w:pPr>
    </w:p>
    <w:p w:rsidR="00061546" w:rsidRDefault="00061546" w:rsidP="00D5108C">
      <w:pPr>
        <w:tabs>
          <w:tab w:val="left" w:pos="1956"/>
        </w:tabs>
        <w:ind w:left="567"/>
        <w:rPr>
          <w:rFonts w:asciiTheme="majorHAnsi" w:hAnsiTheme="majorHAnsi" w:cs="Times New Roman"/>
          <w:sz w:val="20"/>
          <w:szCs w:val="20"/>
        </w:rPr>
      </w:pPr>
    </w:p>
    <w:p w:rsidR="00061546" w:rsidRDefault="00061546" w:rsidP="00D5108C">
      <w:pPr>
        <w:tabs>
          <w:tab w:val="left" w:pos="1956"/>
        </w:tabs>
        <w:ind w:left="567"/>
        <w:rPr>
          <w:rFonts w:asciiTheme="majorHAnsi" w:hAnsiTheme="majorHAnsi" w:cs="Times New Roman"/>
          <w:sz w:val="20"/>
          <w:szCs w:val="20"/>
        </w:rPr>
      </w:pPr>
    </w:p>
    <w:p w:rsidR="00061546" w:rsidRDefault="00061546" w:rsidP="00D5108C">
      <w:pPr>
        <w:tabs>
          <w:tab w:val="left" w:pos="1956"/>
        </w:tabs>
        <w:ind w:left="567"/>
        <w:rPr>
          <w:rFonts w:asciiTheme="majorHAnsi" w:hAnsiTheme="majorHAnsi" w:cs="Times New Roman"/>
          <w:sz w:val="20"/>
          <w:szCs w:val="20"/>
        </w:rPr>
      </w:pPr>
    </w:p>
    <w:p w:rsidR="00061546" w:rsidRDefault="00061546" w:rsidP="00D5108C">
      <w:pPr>
        <w:tabs>
          <w:tab w:val="left" w:pos="1956"/>
        </w:tabs>
        <w:ind w:left="567"/>
        <w:rPr>
          <w:rFonts w:asciiTheme="majorHAnsi" w:hAnsiTheme="majorHAnsi" w:cs="Times New Roman"/>
          <w:sz w:val="20"/>
          <w:szCs w:val="20"/>
        </w:rPr>
      </w:pPr>
    </w:p>
    <w:p w:rsidR="00061546" w:rsidRDefault="00061546" w:rsidP="00D5108C">
      <w:pPr>
        <w:tabs>
          <w:tab w:val="left" w:pos="1956"/>
        </w:tabs>
        <w:ind w:left="567"/>
        <w:rPr>
          <w:rFonts w:asciiTheme="majorHAnsi" w:hAnsiTheme="majorHAnsi" w:cs="Times New Roman"/>
          <w:sz w:val="20"/>
          <w:szCs w:val="20"/>
        </w:rPr>
      </w:pPr>
    </w:p>
    <w:p w:rsidR="00061546" w:rsidRDefault="00061546" w:rsidP="008C4F47">
      <w:pPr>
        <w:tabs>
          <w:tab w:val="left" w:pos="1956"/>
        </w:tabs>
        <w:ind w:left="567"/>
        <w:rPr>
          <w:rFonts w:asciiTheme="majorHAnsi" w:hAnsiTheme="majorHAnsi" w:cs="Times New Roman"/>
          <w:sz w:val="20"/>
          <w:szCs w:val="20"/>
        </w:rPr>
      </w:pPr>
    </w:p>
    <w:p w:rsidR="008C4F47" w:rsidRPr="008C4F47" w:rsidRDefault="008C4F47" w:rsidP="008C4F47">
      <w:pPr>
        <w:tabs>
          <w:tab w:val="left" w:pos="1956"/>
        </w:tabs>
        <w:ind w:left="567"/>
        <w:rPr>
          <w:rFonts w:asciiTheme="majorHAnsi" w:hAnsiTheme="majorHAnsi" w:cs="Times New Roman"/>
          <w:sz w:val="20"/>
          <w:szCs w:val="20"/>
        </w:rPr>
      </w:pPr>
      <w:r w:rsidRPr="008C4F47">
        <w:rPr>
          <w:rFonts w:asciiTheme="majorHAnsi" w:hAnsiTheme="majorHAnsi" w:cs="Times New Roman"/>
          <w:sz w:val="20"/>
          <w:szCs w:val="20"/>
        </w:rPr>
        <w:t>The final derivation path and verbalization appear as shown</w:t>
      </w:r>
      <w:r>
        <w:rPr>
          <w:rFonts w:asciiTheme="majorHAnsi" w:hAnsiTheme="majorHAnsi" w:cs="Times New Roman"/>
          <w:sz w:val="20"/>
          <w:szCs w:val="20"/>
        </w:rPr>
        <w:t xml:space="preserve"> below.</w:t>
      </w:r>
    </w:p>
    <w:p w:rsidR="008C4F47" w:rsidRDefault="008C4F47" w:rsidP="00D5108C">
      <w:pPr>
        <w:tabs>
          <w:tab w:val="left" w:pos="1956"/>
        </w:tabs>
        <w:ind w:left="567"/>
        <w:rPr>
          <w:rFonts w:asciiTheme="majorHAnsi" w:hAnsiTheme="majorHAnsi" w:cs="Times New Roman"/>
          <w:sz w:val="20"/>
          <w:szCs w:val="20"/>
        </w:rPr>
      </w:pPr>
    </w:p>
    <w:p w:rsidR="008C4F47" w:rsidRDefault="008C4F47"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92736" behindDoc="1" locked="0" layoutInCell="1" allowOverlap="1" wp14:anchorId="5A211E23" wp14:editId="438E157B">
            <wp:simplePos x="0" y="0"/>
            <wp:positionH relativeFrom="column">
              <wp:posOffset>823595</wp:posOffset>
            </wp:positionH>
            <wp:positionV relativeFrom="paragraph">
              <wp:posOffset>28575</wp:posOffset>
            </wp:positionV>
            <wp:extent cx="2308860" cy="1653540"/>
            <wp:effectExtent l="0" t="0" r="0" b="3810"/>
            <wp:wrapNone/>
            <wp:docPr id="338" name="Picture 3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2308860" cy="1653540"/>
                    </a:xfrm>
                    <a:prstGeom prst="rect">
                      <a:avLst/>
                    </a:prstGeom>
                  </pic:spPr>
                </pic:pic>
              </a:graphicData>
            </a:graphic>
            <wp14:sizeRelH relativeFrom="page">
              <wp14:pctWidth>0</wp14:pctWidth>
            </wp14:sizeRelH>
            <wp14:sizeRelV relativeFrom="page">
              <wp14:pctHeight>0</wp14:pctHeight>
            </wp14:sizeRelV>
          </wp:anchor>
        </w:drawing>
      </w:r>
    </w:p>
    <w:p w:rsidR="008C4F47" w:rsidRDefault="008C4F47"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93760" behindDoc="1" locked="0" layoutInCell="1" allowOverlap="1" wp14:anchorId="3CDAF7AF" wp14:editId="375CD2E9">
            <wp:simplePos x="0" y="0"/>
            <wp:positionH relativeFrom="column">
              <wp:posOffset>3057525</wp:posOffset>
            </wp:positionH>
            <wp:positionV relativeFrom="paragraph">
              <wp:posOffset>109220</wp:posOffset>
            </wp:positionV>
            <wp:extent cx="1851660" cy="129540"/>
            <wp:effectExtent l="0" t="0" r="0" b="3810"/>
            <wp:wrapNone/>
            <wp:docPr id="339" name="Picture 3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1851660" cy="129540"/>
                    </a:xfrm>
                    <a:prstGeom prst="rect">
                      <a:avLst/>
                    </a:prstGeom>
                  </pic:spPr>
                </pic:pic>
              </a:graphicData>
            </a:graphic>
            <wp14:sizeRelH relativeFrom="page">
              <wp14:pctWidth>0</wp14:pctWidth>
            </wp14:sizeRelH>
            <wp14:sizeRelV relativeFrom="page">
              <wp14:pctHeight>0</wp14:pctHeight>
            </wp14:sizeRelV>
          </wp:anchor>
        </w:drawing>
      </w:r>
    </w:p>
    <w:p w:rsidR="008C4F47" w:rsidRDefault="008C4F47"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94784" behindDoc="1" locked="0" layoutInCell="1" allowOverlap="1" wp14:anchorId="7F14026B" wp14:editId="3DADB18A">
            <wp:simplePos x="0" y="0"/>
            <wp:positionH relativeFrom="column">
              <wp:posOffset>3046095</wp:posOffset>
            </wp:positionH>
            <wp:positionV relativeFrom="paragraph">
              <wp:posOffset>72390</wp:posOffset>
            </wp:positionV>
            <wp:extent cx="2019300" cy="144780"/>
            <wp:effectExtent l="0" t="0" r="0" b="7620"/>
            <wp:wrapNone/>
            <wp:docPr id="340" name="Picture 3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extLst>
                        <a:ext uri="{28A0092B-C50C-407E-A947-70E740481C1C}">
                          <a14:useLocalDpi xmlns:a14="http://schemas.microsoft.com/office/drawing/2010/main" val="0"/>
                        </a:ext>
                      </a:extLst>
                    </a:blip>
                    <a:stretch>
                      <a:fillRect/>
                    </a:stretch>
                  </pic:blipFill>
                  <pic:spPr>
                    <a:xfrm>
                      <a:off x="0" y="0"/>
                      <a:ext cx="2019300" cy="144780"/>
                    </a:xfrm>
                    <a:prstGeom prst="rect">
                      <a:avLst/>
                    </a:prstGeom>
                  </pic:spPr>
                </pic:pic>
              </a:graphicData>
            </a:graphic>
            <wp14:sizeRelH relativeFrom="page">
              <wp14:pctWidth>0</wp14:pctWidth>
            </wp14:sizeRelH>
            <wp14:sizeRelV relativeFrom="page">
              <wp14:pctHeight>0</wp14:pctHeight>
            </wp14:sizeRelV>
          </wp:anchor>
        </w:drawing>
      </w:r>
    </w:p>
    <w:p w:rsidR="008C4F47" w:rsidRDefault="008C4F47" w:rsidP="00D5108C">
      <w:pPr>
        <w:tabs>
          <w:tab w:val="left" w:pos="1956"/>
        </w:tabs>
        <w:ind w:left="567"/>
        <w:rPr>
          <w:rFonts w:asciiTheme="majorHAnsi" w:hAnsiTheme="majorHAnsi" w:cs="Times New Roman"/>
          <w:sz w:val="20"/>
          <w:szCs w:val="20"/>
        </w:rPr>
      </w:pPr>
    </w:p>
    <w:p w:rsidR="008C4F47" w:rsidRDefault="008C4F47" w:rsidP="00D5108C">
      <w:pPr>
        <w:tabs>
          <w:tab w:val="left" w:pos="1956"/>
        </w:tabs>
        <w:ind w:left="567"/>
        <w:rPr>
          <w:rFonts w:asciiTheme="majorHAnsi" w:hAnsiTheme="majorHAnsi" w:cs="Times New Roman"/>
          <w:sz w:val="20"/>
          <w:szCs w:val="20"/>
        </w:rPr>
      </w:pPr>
    </w:p>
    <w:p w:rsidR="008C4F47" w:rsidRDefault="008C4F47" w:rsidP="00D5108C">
      <w:pPr>
        <w:tabs>
          <w:tab w:val="left" w:pos="1956"/>
        </w:tabs>
        <w:ind w:left="567"/>
        <w:rPr>
          <w:rFonts w:asciiTheme="majorHAnsi" w:hAnsiTheme="majorHAnsi" w:cs="Times New Roman"/>
          <w:sz w:val="20"/>
          <w:szCs w:val="20"/>
        </w:rPr>
      </w:pPr>
    </w:p>
    <w:p w:rsidR="008C4F47" w:rsidRDefault="008C4F47" w:rsidP="00D5108C">
      <w:pPr>
        <w:tabs>
          <w:tab w:val="left" w:pos="1956"/>
        </w:tabs>
        <w:ind w:left="567"/>
        <w:rPr>
          <w:rFonts w:asciiTheme="majorHAnsi" w:hAnsiTheme="majorHAnsi" w:cs="Times New Roman"/>
          <w:sz w:val="20"/>
          <w:szCs w:val="20"/>
        </w:rPr>
      </w:pPr>
    </w:p>
    <w:p w:rsidR="008C4F47" w:rsidRDefault="008C4F47" w:rsidP="00D5108C">
      <w:pPr>
        <w:tabs>
          <w:tab w:val="left" w:pos="1956"/>
        </w:tabs>
        <w:ind w:left="567"/>
        <w:rPr>
          <w:rFonts w:asciiTheme="majorHAnsi" w:hAnsiTheme="majorHAnsi" w:cs="Times New Roman"/>
          <w:sz w:val="20"/>
          <w:szCs w:val="20"/>
        </w:rPr>
      </w:pPr>
    </w:p>
    <w:p w:rsidR="008C4F47" w:rsidRDefault="008C4F47" w:rsidP="00D5108C">
      <w:pPr>
        <w:tabs>
          <w:tab w:val="left" w:pos="1956"/>
        </w:tabs>
        <w:ind w:left="567"/>
        <w:rPr>
          <w:rFonts w:asciiTheme="majorHAnsi" w:hAnsiTheme="majorHAnsi" w:cs="Times New Roman"/>
          <w:sz w:val="20"/>
          <w:szCs w:val="20"/>
        </w:rPr>
      </w:pPr>
    </w:p>
    <w:p w:rsidR="008C4F47" w:rsidRDefault="008C4F47" w:rsidP="00D5108C">
      <w:pPr>
        <w:tabs>
          <w:tab w:val="left" w:pos="1956"/>
        </w:tabs>
        <w:ind w:left="567"/>
        <w:rPr>
          <w:rFonts w:asciiTheme="majorHAnsi" w:hAnsiTheme="majorHAnsi" w:cs="Times New Roman"/>
          <w:sz w:val="20"/>
          <w:szCs w:val="20"/>
        </w:rPr>
      </w:pPr>
    </w:p>
    <w:p w:rsidR="00061546" w:rsidRDefault="00061546" w:rsidP="00D5108C">
      <w:pPr>
        <w:tabs>
          <w:tab w:val="left" w:pos="1956"/>
        </w:tabs>
        <w:ind w:left="567"/>
        <w:rPr>
          <w:rFonts w:asciiTheme="majorHAnsi" w:hAnsiTheme="majorHAnsi" w:cs="Times New Roman"/>
          <w:sz w:val="20"/>
          <w:szCs w:val="20"/>
        </w:rPr>
      </w:pPr>
    </w:p>
    <w:p w:rsidR="00576EA5" w:rsidRDefault="00576EA5"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95808" behindDoc="1" locked="0" layoutInCell="1" allowOverlap="1" wp14:anchorId="078E8182" wp14:editId="010B0CAF">
            <wp:simplePos x="0" y="0"/>
            <wp:positionH relativeFrom="column">
              <wp:posOffset>1844040</wp:posOffset>
            </wp:positionH>
            <wp:positionV relativeFrom="paragraph">
              <wp:posOffset>87483</wp:posOffset>
            </wp:positionV>
            <wp:extent cx="2735580" cy="434340"/>
            <wp:effectExtent l="0" t="0" r="7620" b="3810"/>
            <wp:wrapNone/>
            <wp:docPr id="341" name="Picture 3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extLst>
                        <a:ext uri="{28A0092B-C50C-407E-A947-70E740481C1C}">
                          <a14:useLocalDpi xmlns:a14="http://schemas.microsoft.com/office/drawing/2010/main" val="0"/>
                        </a:ext>
                      </a:extLst>
                    </a:blip>
                    <a:stretch>
                      <a:fillRect/>
                    </a:stretch>
                  </pic:blipFill>
                  <pic:spPr>
                    <a:xfrm>
                      <a:off x="0" y="0"/>
                      <a:ext cx="2735580" cy="434340"/>
                    </a:xfrm>
                    <a:prstGeom prst="rect">
                      <a:avLst/>
                    </a:prstGeom>
                  </pic:spPr>
                </pic:pic>
              </a:graphicData>
            </a:graphic>
            <wp14:sizeRelH relativeFrom="page">
              <wp14:pctWidth>0</wp14:pctWidth>
            </wp14:sizeRelH>
            <wp14:sizeRelV relativeFrom="page">
              <wp14:pctHeight>0</wp14:pctHeight>
            </wp14:sizeRelV>
          </wp:anchor>
        </w:drawing>
      </w:r>
    </w:p>
    <w:p w:rsidR="008C4F47" w:rsidRDefault="008C4F47" w:rsidP="00D5108C">
      <w:pPr>
        <w:tabs>
          <w:tab w:val="left" w:pos="1956"/>
        </w:tabs>
        <w:ind w:left="567"/>
        <w:rPr>
          <w:rFonts w:asciiTheme="majorHAnsi" w:hAnsiTheme="majorHAnsi" w:cs="Times New Roman"/>
          <w:sz w:val="20"/>
          <w:szCs w:val="20"/>
        </w:rPr>
      </w:pPr>
    </w:p>
    <w:p w:rsidR="002A1570" w:rsidRDefault="002A1570" w:rsidP="00D5108C">
      <w:pPr>
        <w:tabs>
          <w:tab w:val="left" w:pos="1956"/>
        </w:tabs>
        <w:ind w:left="567"/>
        <w:rPr>
          <w:rFonts w:asciiTheme="majorHAnsi" w:hAnsiTheme="majorHAnsi" w:cs="Times New Roman"/>
          <w:sz w:val="20"/>
          <w:szCs w:val="20"/>
        </w:rPr>
      </w:pPr>
    </w:p>
    <w:p w:rsidR="002A1570" w:rsidRDefault="002A1570" w:rsidP="00D5108C">
      <w:pPr>
        <w:tabs>
          <w:tab w:val="left" w:pos="1956"/>
        </w:tabs>
        <w:ind w:left="567"/>
        <w:rPr>
          <w:rFonts w:asciiTheme="majorHAnsi" w:hAnsiTheme="majorHAnsi" w:cs="Times New Roman"/>
          <w:sz w:val="20"/>
          <w:szCs w:val="20"/>
        </w:rPr>
      </w:pPr>
    </w:p>
    <w:p w:rsidR="00061546" w:rsidRDefault="00061546" w:rsidP="00061546">
      <w:pPr>
        <w:tabs>
          <w:tab w:val="left" w:pos="1956"/>
        </w:tabs>
        <w:ind w:left="567"/>
        <w:rPr>
          <w:rFonts w:asciiTheme="majorHAnsi" w:hAnsiTheme="majorHAnsi" w:cs="Times New Roman"/>
          <w:sz w:val="20"/>
          <w:szCs w:val="20"/>
        </w:rPr>
      </w:pPr>
      <w:r>
        <w:rPr>
          <w:rFonts w:asciiTheme="majorHAnsi" w:hAnsiTheme="majorHAnsi" w:cs="Times New Roman"/>
          <w:sz w:val="20"/>
          <w:szCs w:val="20"/>
        </w:rPr>
        <w:t>Now copy and paste the verbalization text to the bottom of the model note so that both the derivation rules are displayed with the ORM diagram, as shown below.</w:t>
      </w:r>
    </w:p>
    <w:p w:rsidR="00061546" w:rsidRDefault="00061546" w:rsidP="00061546">
      <w:pPr>
        <w:tabs>
          <w:tab w:val="left" w:pos="1956"/>
        </w:tabs>
        <w:ind w:left="567"/>
        <w:rPr>
          <w:rFonts w:asciiTheme="majorHAnsi" w:hAnsiTheme="majorHAnsi" w:cs="Times New Roman"/>
          <w:sz w:val="20"/>
          <w:szCs w:val="20"/>
        </w:rPr>
      </w:pPr>
    </w:p>
    <w:p w:rsidR="00061546" w:rsidRDefault="00061546" w:rsidP="00061546">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91072" behindDoc="1" locked="0" layoutInCell="1" allowOverlap="1" wp14:anchorId="1D2B683A" wp14:editId="254A35D7">
            <wp:simplePos x="0" y="0"/>
            <wp:positionH relativeFrom="column">
              <wp:posOffset>836099</wp:posOffset>
            </wp:positionH>
            <wp:positionV relativeFrom="paragraph">
              <wp:posOffset>37074</wp:posOffset>
            </wp:positionV>
            <wp:extent cx="3901440" cy="2072640"/>
            <wp:effectExtent l="0" t="0" r="3810" b="3810"/>
            <wp:wrapNone/>
            <wp:docPr id="342" name="Picture 3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extLst>
                        <a:ext uri="{28A0092B-C50C-407E-A947-70E740481C1C}">
                          <a14:useLocalDpi xmlns:a14="http://schemas.microsoft.com/office/drawing/2010/main" val="0"/>
                        </a:ext>
                      </a:extLst>
                    </a:blip>
                    <a:stretch>
                      <a:fillRect/>
                    </a:stretch>
                  </pic:blipFill>
                  <pic:spPr>
                    <a:xfrm>
                      <a:off x="0" y="0"/>
                      <a:ext cx="3901440" cy="2072640"/>
                    </a:xfrm>
                    <a:prstGeom prst="rect">
                      <a:avLst/>
                    </a:prstGeom>
                  </pic:spPr>
                </pic:pic>
              </a:graphicData>
            </a:graphic>
            <wp14:sizeRelH relativeFrom="page">
              <wp14:pctWidth>0</wp14:pctWidth>
            </wp14:sizeRelH>
            <wp14:sizeRelV relativeFrom="page">
              <wp14:pctHeight>0</wp14:pctHeight>
            </wp14:sizeRelV>
          </wp:anchor>
        </w:drawing>
      </w:r>
    </w:p>
    <w:p w:rsidR="00061546" w:rsidRDefault="00061546" w:rsidP="00061546">
      <w:pPr>
        <w:tabs>
          <w:tab w:val="left" w:pos="1956"/>
        </w:tabs>
        <w:ind w:left="567"/>
        <w:rPr>
          <w:rFonts w:asciiTheme="majorHAnsi" w:hAnsiTheme="majorHAnsi" w:cs="Times New Roman"/>
          <w:sz w:val="20"/>
          <w:szCs w:val="20"/>
        </w:rPr>
      </w:pPr>
    </w:p>
    <w:p w:rsidR="00061546" w:rsidRDefault="00061546" w:rsidP="00061546">
      <w:pPr>
        <w:tabs>
          <w:tab w:val="left" w:pos="1956"/>
        </w:tabs>
        <w:ind w:left="567"/>
        <w:rPr>
          <w:rFonts w:asciiTheme="majorHAnsi" w:hAnsiTheme="majorHAnsi" w:cs="Times New Roman"/>
          <w:sz w:val="20"/>
          <w:szCs w:val="20"/>
        </w:rPr>
      </w:pPr>
    </w:p>
    <w:p w:rsidR="00061546" w:rsidRDefault="00061546" w:rsidP="00061546">
      <w:pPr>
        <w:tabs>
          <w:tab w:val="left" w:pos="1956"/>
        </w:tabs>
        <w:ind w:left="567"/>
        <w:rPr>
          <w:rFonts w:asciiTheme="majorHAnsi" w:hAnsiTheme="majorHAnsi" w:cs="Times New Roman"/>
          <w:sz w:val="20"/>
          <w:szCs w:val="20"/>
        </w:rPr>
      </w:pPr>
    </w:p>
    <w:p w:rsidR="00061546" w:rsidRDefault="00061546" w:rsidP="00061546">
      <w:pPr>
        <w:tabs>
          <w:tab w:val="left" w:pos="1956"/>
        </w:tabs>
        <w:ind w:left="567"/>
        <w:rPr>
          <w:rFonts w:asciiTheme="majorHAnsi" w:hAnsiTheme="majorHAnsi" w:cs="Times New Roman"/>
          <w:sz w:val="20"/>
          <w:szCs w:val="20"/>
        </w:rPr>
      </w:pPr>
    </w:p>
    <w:p w:rsidR="00061546" w:rsidRDefault="00061546" w:rsidP="00061546">
      <w:pPr>
        <w:tabs>
          <w:tab w:val="left" w:pos="1956"/>
        </w:tabs>
        <w:ind w:left="567"/>
        <w:rPr>
          <w:rFonts w:asciiTheme="majorHAnsi" w:hAnsiTheme="majorHAnsi" w:cs="Times New Roman"/>
          <w:sz w:val="20"/>
          <w:szCs w:val="20"/>
        </w:rPr>
      </w:pPr>
    </w:p>
    <w:p w:rsidR="00061546" w:rsidRDefault="00061546" w:rsidP="00061546">
      <w:pPr>
        <w:tabs>
          <w:tab w:val="left" w:pos="1956"/>
        </w:tabs>
        <w:ind w:left="567"/>
        <w:rPr>
          <w:rFonts w:asciiTheme="majorHAnsi" w:hAnsiTheme="majorHAnsi" w:cs="Times New Roman"/>
          <w:sz w:val="20"/>
          <w:szCs w:val="20"/>
        </w:rPr>
      </w:pPr>
    </w:p>
    <w:p w:rsidR="00061546" w:rsidRDefault="00061546" w:rsidP="00061546">
      <w:pPr>
        <w:tabs>
          <w:tab w:val="left" w:pos="1956"/>
        </w:tabs>
        <w:ind w:left="567"/>
        <w:rPr>
          <w:rFonts w:asciiTheme="majorHAnsi" w:hAnsiTheme="majorHAnsi" w:cs="Times New Roman"/>
          <w:sz w:val="20"/>
          <w:szCs w:val="20"/>
        </w:rPr>
      </w:pPr>
    </w:p>
    <w:p w:rsidR="00061546" w:rsidRDefault="00061546" w:rsidP="00061546">
      <w:pPr>
        <w:tabs>
          <w:tab w:val="left" w:pos="1956"/>
        </w:tabs>
        <w:ind w:left="567"/>
        <w:rPr>
          <w:rFonts w:asciiTheme="majorHAnsi" w:hAnsiTheme="majorHAnsi" w:cs="Times New Roman"/>
          <w:sz w:val="20"/>
          <w:szCs w:val="20"/>
        </w:rPr>
      </w:pPr>
    </w:p>
    <w:p w:rsidR="00061546" w:rsidRDefault="00061546" w:rsidP="00061546">
      <w:pPr>
        <w:tabs>
          <w:tab w:val="left" w:pos="1956"/>
        </w:tabs>
        <w:ind w:left="567"/>
        <w:rPr>
          <w:rFonts w:asciiTheme="majorHAnsi" w:hAnsiTheme="majorHAnsi" w:cs="Times New Roman"/>
          <w:sz w:val="20"/>
          <w:szCs w:val="20"/>
        </w:rPr>
      </w:pPr>
    </w:p>
    <w:p w:rsidR="00061546" w:rsidRDefault="00061546" w:rsidP="00061546">
      <w:pPr>
        <w:tabs>
          <w:tab w:val="left" w:pos="1956"/>
        </w:tabs>
        <w:ind w:left="567"/>
        <w:rPr>
          <w:rFonts w:asciiTheme="majorHAnsi" w:hAnsiTheme="majorHAnsi" w:cs="Times New Roman"/>
          <w:sz w:val="20"/>
          <w:szCs w:val="20"/>
        </w:rPr>
      </w:pPr>
    </w:p>
    <w:p w:rsidR="00061546" w:rsidRDefault="00061546" w:rsidP="00061546">
      <w:pPr>
        <w:tabs>
          <w:tab w:val="left" w:pos="1956"/>
        </w:tabs>
        <w:ind w:left="567"/>
        <w:rPr>
          <w:rFonts w:asciiTheme="majorHAnsi" w:hAnsiTheme="majorHAnsi" w:cs="Times New Roman"/>
          <w:sz w:val="20"/>
          <w:szCs w:val="20"/>
        </w:rPr>
      </w:pPr>
    </w:p>
    <w:p w:rsidR="00061546" w:rsidRDefault="00061546" w:rsidP="00061546">
      <w:pPr>
        <w:tabs>
          <w:tab w:val="left" w:pos="1956"/>
        </w:tabs>
        <w:ind w:left="567"/>
        <w:rPr>
          <w:rFonts w:asciiTheme="majorHAnsi" w:hAnsiTheme="majorHAnsi" w:cs="Times New Roman"/>
          <w:sz w:val="20"/>
          <w:szCs w:val="20"/>
        </w:rPr>
      </w:pPr>
    </w:p>
    <w:p w:rsidR="008C4F47" w:rsidRDefault="008C4F47" w:rsidP="00D5108C">
      <w:pPr>
        <w:tabs>
          <w:tab w:val="left" w:pos="1956"/>
        </w:tabs>
        <w:ind w:left="567"/>
        <w:rPr>
          <w:rFonts w:asciiTheme="majorHAnsi" w:hAnsiTheme="majorHAnsi" w:cs="Times New Roman"/>
          <w:sz w:val="20"/>
          <w:szCs w:val="20"/>
        </w:rPr>
      </w:pPr>
    </w:p>
    <w:p w:rsidR="001871A3" w:rsidRDefault="001871A3" w:rsidP="00D5108C">
      <w:pPr>
        <w:tabs>
          <w:tab w:val="left" w:pos="1956"/>
        </w:tabs>
        <w:ind w:left="567"/>
        <w:rPr>
          <w:rFonts w:asciiTheme="majorHAnsi" w:hAnsiTheme="majorHAnsi" w:cs="Times New Roman"/>
          <w:sz w:val="20"/>
          <w:szCs w:val="20"/>
        </w:rPr>
        <w:sectPr w:rsidR="001871A3" w:rsidSect="00801BFA">
          <w:headerReference w:type="default" r:id="rId238"/>
          <w:pgSz w:w="11906" w:h="16838"/>
          <w:pgMar w:top="1440" w:right="1701" w:bottom="1440" w:left="1701" w:header="709" w:footer="709" w:gutter="0"/>
          <w:cols w:space="708"/>
          <w:docGrid w:linePitch="360"/>
        </w:sectPr>
      </w:pPr>
    </w:p>
    <w:p w:rsidR="008C4F47" w:rsidRPr="00200FCE" w:rsidRDefault="008C4F47" w:rsidP="008C4F47">
      <w:pPr>
        <w:pStyle w:val="Heading2"/>
        <w:ind w:left="567" w:hanging="567"/>
      </w:pPr>
      <w:bookmarkStart w:id="35" w:name="Sec2_4"/>
      <w:bookmarkEnd w:id="35"/>
      <w:r>
        <w:lastRenderedPageBreak/>
        <w:t>Recursive Rules</w:t>
      </w:r>
    </w:p>
    <w:p w:rsidR="008C4F47" w:rsidRDefault="008C4F47" w:rsidP="008C4F47">
      <w:pPr>
        <w:rPr>
          <w:b/>
          <w:sz w:val="24"/>
          <w:szCs w:val="24"/>
        </w:rPr>
      </w:pPr>
    </w:p>
    <w:p w:rsidR="00593E60" w:rsidRDefault="00593E60" w:rsidP="00593E60">
      <w:pPr>
        <w:tabs>
          <w:tab w:val="left" w:pos="1956"/>
        </w:tabs>
        <w:ind w:left="567"/>
        <w:rPr>
          <w:rFonts w:asciiTheme="majorHAnsi" w:hAnsiTheme="majorHAnsi" w:cs="Times New Roman"/>
          <w:sz w:val="20"/>
          <w:szCs w:val="20"/>
        </w:rPr>
      </w:pPr>
      <w:r w:rsidRPr="00593E60">
        <w:rPr>
          <w:rFonts w:asciiTheme="majorHAnsi" w:hAnsiTheme="majorHAnsi" w:cs="Times New Roman"/>
          <w:sz w:val="20"/>
          <w:szCs w:val="20"/>
        </w:rPr>
        <w:t xml:space="preserve">The ORM schema </w:t>
      </w:r>
      <w:r>
        <w:rPr>
          <w:rFonts w:asciiTheme="majorHAnsi" w:hAnsiTheme="majorHAnsi" w:cs="Times New Roman"/>
          <w:sz w:val="20"/>
          <w:szCs w:val="20"/>
        </w:rPr>
        <w:t xml:space="preserve">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_Ref344458780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2</w:t>
      </w:r>
      <w:r w:rsidR="00FA72A8" w:rsidRPr="00FA72A8">
        <w:rPr>
          <w:rFonts w:asciiTheme="majorHAnsi" w:hAnsiTheme="majorHAnsi" w:cs="Times New Roman"/>
          <w:sz w:val="20"/>
          <w:szCs w:val="20"/>
        </w:rPr>
        <w:noBreakHyphen/>
        <w:t>6</w:t>
      </w:r>
      <w:r>
        <w:rPr>
          <w:rFonts w:asciiTheme="majorHAnsi" w:hAnsiTheme="majorHAnsi" w:cs="Times New Roman"/>
          <w:sz w:val="20"/>
          <w:szCs w:val="20"/>
        </w:rPr>
        <w:fldChar w:fldCharType="end"/>
      </w:r>
      <w:r>
        <w:rPr>
          <w:rFonts w:asciiTheme="majorHAnsi" w:hAnsiTheme="majorHAnsi" w:cs="Times New Roman"/>
          <w:sz w:val="20"/>
          <w:szCs w:val="20"/>
        </w:rPr>
        <w:t xml:space="preserve"> </w:t>
      </w:r>
      <w:r w:rsidRPr="00593E60">
        <w:rPr>
          <w:rFonts w:asciiTheme="majorHAnsi" w:hAnsiTheme="majorHAnsi" w:cs="Times New Roman"/>
          <w:sz w:val="20"/>
          <w:szCs w:val="20"/>
        </w:rPr>
        <w:t xml:space="preserve">includes a classic example </w:t>
      </w:r>
      <w:r>
        <w:rPr>
          <w:rFonts w:asciiTheme="majorHAnsi" w:hAnsiTheme="majorHAnsi" w:cs="Times New Roman"/>
          <w:sz w:val="20"/>
          <w:szCs w:val="20"/>
        </w:rPr>
        <w:t xml:space="preserve">where </w:t>
      </w:r>
      <w:proofErr w:type="gramStart"/>
      <w:r>
        <w:rPr>
          <w:rFonts w:asciiTheme="majorHAnsi" w:hAnsiTheme="majorHAnsi" w:cs="Times New Roman"/>
          <w:sz w:val="20"/>
          <w:szCs w:val="20"/>
        </w:rPr>
        <w:t>ancest</w:t>
      </w:r>
      <w:r w:rsidR="000B1FFD">
        <w:rPr>
          <w:rFonts w:asciiTheme="majorHAnsi" w:hAnsiTheme="majorHAnsi" w:cs="Times New Roman"/>
          <w:sz w:val="20"/>
          <w:szCs w:val="20"/>
        </w:rPr>
        <w:t>ry</w:t>
      </w:r>
      <w:proofErr w:type="gramEnd"/>
      <w:r>
        <w:rPr>
          <w:rFonts w:asciiTheme="majorHAnsi" w:hAnsiTheme="majorHAnsi" w:cs="Times New Roman"/>
          <w:sz w:val="20"/>
          <w:szCs w:val="20"/>
        </w:rPr>
        <w:t xml:space="preserve"> facts are derived using</w:t>
      </w:r>
      <w:r w:rsidRPr="00593E60">
        <w:rPr>
          <w:rFonts w:asciiTheme="majorHAnsi" w:hAnsiTheme="majorHAnsi" w:cs="Times New Roman"/>
          <w:sz w:val="20"/>
          <w:szCs w:val="20"/>
        </w:rPr>
        <w:t xml:space="preserve"> </w:t>
      </w:r>
      <w:r>
        <w:rPr>
          <w:rFonts w:asciiTheme="majorHAnsi" w:hAnsiTheme="majorHAnsi" w:cs="Times New Roman"/>
          <w:sz w:val="20"/>
          <w:szCs w:val="20"/>
        </w:rPr>
        <w:t xml:space="preserve">a </w:t>
      </w:r>
      <w:r w:rsidRPr="00593E60">
        <w:rPr>
          <w:rFonts w:asciiTheme="majorHAnsi" w:hAnsiTheme="majorHAnsi" w:cs="Times New Roman"/>
          <w:i/>
          <w:sz w:val="20"/>
          <w:szCs w:val="20"/>
        </w:rPr>
        <w:t>recursi</w:t>
      </w:r>
      <w:r>
        <w:rPr>
          <w:rFonts w:asciiTheme="majorHAnsi" w:hAnsiTheme="majorHAnsi" w:cs="Times New Roman"/>
          <w:i/>
          <w:sz w:val="20"/>
          <w:szCs w:val="20"/>
        </w:rPr>
        <w:t>ve derivation rule</w:t>
      </w:r>
      <w:r w:rsidRPr="00593E60">
        <w:rPr>
          <w:rFonts w:asciiTheme="majorHAnsi" w:hAnsiTheme="majorHAnsi" w:cs="Times New Roman"/>
          <w:sz w:val="20"/>
          <w:szCs w:val="20"/>
        </w:rPr>
        <w:t>, which is expressed in</w:t>
      </w:r>
      <w:r>
        <w:rPr>
          <w:rFonts w:asciiTheme="majorHAnsi" w:hAnsiTheme="majorHAnsi" w:cs="Times New Roman"/>
          <w:i/>
          <w:sz w:val="20"/>
          <w:szCs w:val="20"/>
        </w:rPr>
        <w:t xml:space="preserve"> </w:t>
      </w:r>
      <w:r w:rsidRPr="00593E60">
        <w:rPr>
          <w:rFonts w:asciiTheme="majorHAnsi" w:hAnsiTheme="majorHAnsi" w:cs="Times New Roman"/>
          <w:sz w:val="20"/>
          <w:szCs w:val="20"/>
        </w:rPr>
        <w:t xml:space="preserve">FORML as </w:t>
      </w:r>
      <w:r>
        <w:rPr>
          <w:rFonts w:asciiTheme="majorHAnsi" w:hAnsiTheme="majorHAnsi" w:cs="Times New Roman"/>
          <w:sz w:val="20"/>
          <w:szCs w:val="20"/>
        </w:rPr>
        <w:t xml:space="preserve">follows: </w:t>
      </w:r>
    </w:p>
    <w:p w:rsidR="00593E60" w:rsidRPr="00593E60" w:rsidRDefault="00593E60" w:rsidP="00593E60">
      <w:pPr>
        <w:tabs>
          <w:tab w:val="left" w:pos="1956"/>
        </w:tabs>
        <w:ind w:left="567"/>
        <w:rPr>
          <w:rFonts w:asciiTheme="majorHAnsi" w:hAnsiTheme="majorHAnsi" w:cs="Times New Roman"/>
          <w:sz w:val="10"/>
          <w:szCs w:val="10"/>
        </w:rPr>
      </w:pPr>
    </w:p>
    <w:p w:rsidR="00593E60" w:rsidRPr="0016210C" w:rsidRDefault="00593E60" w:rsidP="00593E60">
      <w:pPr>
        <w:ind w:left="1020"/>
        <w:rPr>
          <w:rFonts w:ascii="Arial Narrow" w:hAnsi="Arial Narrow"/>
          <w:sz w:val="18"/>
          <w:szCs w:val="18"/>
        </w:rPr>
      </w:pPr>
      <w:r w:rsidRPr="0016210C">
        <w:rPr>
          <w:rFonts w:ascii="Arial Narrow" w:hAnsi="Arial Narrow"/>
          <w:sz w:val="18"/>
          <w:szCs w:val="18"/>
        </w:rPr>
        <w:t>*</w:t>
      </w:r>
      <w:r>
        <w:rPr>
          <w:rFonts w:ascii="Arial Narrow" w:hAnsi="Arial Narrow"/>
          <w:sz w:val="18"/>
          <w:szCs w:val="18"/>
        </w:rPr>
        <w:t>*</w:t>
      </w:r>
      <w:r w:rsidR="004278FB">
        <w:rPr>
          <w:rFonts w:ascii="Arial Narrow" w:hAnsi="Arial Narrow"/>
          <w:sz w:val="18"/>
          <w:szCs w:val="18"/>
        </w:rPr>
        <w:t xml:space="preserve"> </w:t>
      </w:r>
      <w:r w:rsidRPr="0016210C">
        <w:rPr>
          <w:rFonts w:ascii="Arial Narrow" w:hAnsi="Arial Narrow"/>
          <w:sz w:val="18"/>
          <w:szCs w:val="18"/>
        </w:rPr>
        <w:t>Person</w:t>
      </w:r>
      <w:r w:rsidRPr="0016210C">
        <w:rPr>
          <w:rFonts w:ascii="Arial Narrow" w:hAnsi="Arial Narrow"/>
          <w:sz w:val="18"/>
          <w:szCs w:val="18"/>
          <w:vertAlign w:val="subscript"/>
        </w:rPr>
        <w:t>1</w:t>
      </w:r>
      <w:r w:rsidRPr="0016210C">
        <w:rPr>
          <w:rFonts w:ascii="Arial Narrow" w:hAnsi="Arial Narrow"/>
          <w:sz w:val="18"/>
          <w:szCs w:val="18"/>
        </w:rPr>
        <w:t xml:space="preserve"> is an ancestor of Person</w:t>
      </w:r>
      <w:r w:rsidRPr="0016210C">
        <w:rPr>
          <w:rFonts w:ascii="Arial Narrow" w:hAnsi="Arial Narrow"/>
          <w:sz w:val="18"/>
          <w:szCs w:val="18"/>
          <w:vertAlign w:val="subscript"/>
        </w:rPr>
        <w:t>2</w:t>
      </w:r>
      <w:r w:rsidRPr="0016210C">
        <w:rPr>
          <w:rFonts w:ascii="Arial Narrow" w:hAnsi="Arial Narrow"/>
          <w:sz w:val="18"/>
          <w:szCs w:val="18"/>
        </w:rPr>
        <w:t xml:space="preserve"> </w:t>
      </w:r>
      <w:proofErr w:type="spellStart"/>
      <w:r w:rsidRPr="0016210C">
        <w:rPr>
          <w:rFonts w:ascii="Arial Narrow" w:hAnsi="Arial Narrow"/>
          <w:b/>
          <w:sz w:val="18"/>
          <w:szCs w:val="18"/>
        </w:rPr>
        <w:t>iff</w:t>
      </w:r>
      <w:proofErr w:type="spellEnd"/>
    </w:p>
    <w:p w:rsidR="00593E60" w:rsidRPr="0016210C" w:rsidRDefault="00593E60" w:rsidP="00593E60">
      <w:pPr>
        <w:ind w:left="1740"/>
        <w:rPr>
          <w:rFonts w:ascii="Arial Narrow" w:hAnsi="Arial Narrow"/>
          <w:sz w:val="18"/>
          <w:szCs w:val="18"/>
        </w:rPr>
      </w:pPr>
      <w:r w:rsidRPr="0016210C">
        <w:rPr>
          <w:rFonts w:ascii="Arial Narrow" w:hAnsi="Arial Narrow"/>
          <w:sz w:val="18"/>
          <w:szCs w:val="18"/>
        </w:rPr>
        <w:t xml:space="preserve"> Person</w:t>
      </w:r>
      <w:r w:rsidRPr="0016210C">
        <w:rPr>
          <w:rFonts w:ascii="Arial Narrow" w:hAnsi="Arial Narrow"/>
          <w:sz w:val="18"/>
          <w:szCs w:val="18"/>
          <w:vertAlign w:val="subscript"/>
        </w:rPr>
        <w:t>1</w:t>
      </w:r>
      <w:r w:rsidRPr="0016210C">
        <w:rPr>
          <w:rFonts w:ascii="Arial Narrow" w:hAnsi="Arial Narrow"/>
          <w:sz w:val="18"/>
          <w:szCs w:val="18"/>
        </w:rPr>
        <w:t xml:space="preserve"> is a parent of Person</w:t>
      </w:r>
      <w:r w:rsidRPr="0016210C">
        <w:rPr>
          <w:rFonts w:ascii="Arial Narrow" w:hAnsi="Arial Narrow"/>
          <w:sz w:val="18"/>
          <w:szCs w:val="18"/>
          <w:vertAlign w:val="subscript"/>
        </w:rPr>
        <w:t>2</w:t>
      </w:r>
    </w:p>
    <w:p w:rsidR="00593E60" w:rsidRPr="0016210C" w:rsidRDefault="00593E60" w:rsidP="00593E60">
      <w:pPr>
        <w:ind w:left="1740"/>
        <w:rPr>
          <w:rFonts w:ascii="Arial Narrow" w:hAnsi="Arial Narrow"/>
          <w:sz w:val="18"/>
          <w:szCs w:val="18"/>
        </w:rPr>
      </w:pPr>
      <w:r w:rsidRPr="0016210C">
        <w:rPr>
          <w:rFonts w:ascii="Arial Narrow" w:hAnsi="Arial Narrow"/>
          <w:sz w:val="18"/>
          <w:szCs w:val="18"/>
        </w:rPr>
        <w:t xml:space="preserve"> </w:t>
      </w:r>
      <w:proofErr w:type="gramStart"/>
      <w:r w:rsidRPr="0016210C">
        <w:rPr>
          <w:rFonts w:ascii="Arial Narrow" w:hAnsi="Arial Narrow"/>
          <w:b/>
          <w:sz w:val="18"/>
          <w:szCs w:val="18"/>
        </w:rPr>
        <w:t>or</w:t>
      </w:r>
      <w:proofErr w:type="gramEnd"/>
    </w:p>
    <w:p w:rsidR="00593E60" w:rsidRPr="0016210C" w:rsidRDefault="00593E60" w:rsidP="00593E60">
      <w:pPr>
        <w:ind w:left="1740"/>
        <w:rPr>
          <w:rFonts w:ascii="Arial Narrow" w:hAnsi="Arial Narrow"/>
          <w:sz w:val="18"/>
          <w:szCs w:val="18"/>
        </w:rPr>
      </w:pPr>
      <w:r w:rsidRPr="0016210C">
        <w:rPr>
          <w:rFonts w:ascii="Arial Narrow" w:hAnsi="Arial Narrow"/>
          <w:sz w:val="18"/>
          <w:szCs w:val="18"/>
        </w:rPr>
        <w:t xml:space="preserve"> Person</w:t>
      </w:r>
      <w:r w:rsidRPr="0016210C">
        <w:rPr>
          <w:rFonts w:ascii="Arial Narrow" w:hAnsi="Arial Narrow"/>
          <w:sz w:val="18"/>
          <w:szCs w:val="18"/>
          <w:vertAlign w:val="subscript"/>
        </w:rPr>
        <w:t>1</w:t>
      </w:r>
      <w:r w:rsidRPr="0016210C">
        <w:rPr>
          <w:rFonts w:ascii="Arial Narrow" w:hAnsi="Arial Narrow"/>
          <w:sz w:val="18"/>
          <w:szCs w:val="18"/>
        </w:rPr>
        <w:t xml:space="preserve"> is a parent of </w:t>
      </w:r>
      <w:r w:rsidRPr="0016210C">
        <w:rPr>
          <w:rFonts w:ascii="Arial Narrow" w:hAnsi="Arial Narrow"/>
          <w:b/>
          <w:sz w:val="18"/>
          <w:szCs w:val="18"/>
        </w:rPr>
        <w:t>some</w:t>
      </w:r>
      <w:r w:rsidRPr="0016210C">
        <w:rPr>
          <w:rFonts w:ascii="Arial Narrow" w:hAnsi="Arial Narrow"/>
          <w:sz w:val="18"/>
          <w:szCs w:val="18"/>
        </w:rPr>
        <w:t xml:space="preserve"> Person</w:t>
      </w:r>
      <w:r w:rsidRPr="0016210C">
        <w:rPr>
          <w:rFonts w:ascii="Arial Narrow" w:hAnsi="Arial Narrow"/>
          <w:sz w:val="18"/>
          <w:szCs w:val="18"/>
          <w:vertAlign w:val="subscript"/>
        </w:rPr>
        <w:t>3</w:t>
      </w:r>
      <w:r w:rsidRPr="0016210C">
        <w:rPr>
          <w:rFonts w:ascii="Arial Narrow" w:hAnsi="Arial Narrow"/>
          <w:sz w:val="18"/>
          <w:szCs w:val="18"/>
        </w:rPr>
        <w:t xml:space="preserve"> </w:t>
      </w:r>
      <w:r w:rsidRPr="0016210C">
        <w:rPr>
          <w:rFonts w:ascii="Arial Narrow" w:hAnsi="Arial Narrow"/>
          <w:b/>
          <w:sz w:val="18"/>
          <w:szCs w:val="18"/>
        </w:rPr>
        <w:t>who</w:t>
      </w:r>
      <w:r w:rsidRPr="0016210C">
        <w:rPr>
          <w:rFonts w:ascii="Arial Narrow" w:hAnsi="Arial Narrow"/>
          <w:sz w:val="18"/>
          <w:szCs w:val="18"/>
        </w:rPr>
        <w:t xml:space="preserve"> is an ancestor of Person</w:t>
      </w:r>
      <w:r w:rsidRPr="0016210C">
        <w:rPr>
          <w:rFonts w:ascii="Arial Narrow" w:hAnsi="Arial Narrow"/>
          <w:sz w:val="18"/>
          <w:szCs w:val="18"/>
          <w:vertAlign w:val="subscript"/>
        </w:rPr>
        <w:t>2</w:t>
      </w:r>
      <w:r w:rsidRPr="0016210C">
        <w:rPr>
          <w:rFonts w:ascii="Arial Narrow" w:hAnsi="Arial Narrow"/>
          <w:sz w:val="18"/>
          <w:szCs w:val="18"/>
        </w:rPr>
        <w:t>.</w:t>
      </w:r>
    </w:p>
    <w:p w:rsidR="00593E60" w:rsidRPr="00593E60" w:rsidRDefault="00593E60" w:rsidP="00593E60">
      <w:pPr>
        <w:tabs>
          <w:tab w:val="left" w:pos="1956"/>
        </w:tabs>
        <w:ind w:left="567"/>
        <w:rPr>
          <w:rFonts w:asciiTheme="majorHAnsi" w:hAnsiTheme="majorHAnsi" w:cs="Times New Roman"/>
          <w:sz w:val="10"/>
          <w:szCs w:val="10"/>
        </w:rPr>
      </w:pPr>
    </w:p>
    <w:p w:rsidR="00593E60" w:rsidRDefault="00593E60" w:rsidP="00593E60">
      <w:pPr>
        <w:tabs>
          <w:tab w:val="left" w:pos="1956"/>
        </w:tabs>
        <w:ind w:left="567"/>
        <w:rPr>
          <w:rFonts w:asciiTheme="majorHAnsi" w:hAnsiTheme="majorHAnsi" w:cs="Times New Roman"/>
          <w:sz w:val="20"/>
          <w:szCs w:val="20"/>
        </w:rPr>
      </w:pPr>
      <w:r>
        <w:rPr>
          <w:rFonts w:asciiTheme="majorHAnsi" w:hAnsiTheme="majorHAnsi" w:cs="Times New Roman"/>
          <w:sz w:val="20"/>
          <w:szCs w:val="20"/>
        </w:rPr>
        <w:t>S</w:t>
      </w:r>
      <w:r w:rsidRPr="00593E60">
        <w:rPr>
          <w:rFonts w:asciiTheme="majorHAnsi" w:hAnsiTheme="majorHAnsi" w:cs="Times New Roman"/>
          <w:sz w:val="20"/>
          <w:szCs w:val="20"/>
        </w:rPr>
        <w:t xml:space="preserve">ubscripts </w:t>
      </w:r>
      <w:r>
        <w:rPr>
          <w:rFonts w:asciiTheme="majorHAnsi" w:hAnsiTheme="majorHAnsi" w:cs="Times New Roman"/>
          <w:sz w:val="20"/>
          <w:szCs w:val="20"/>
        </w:rPr>
        <w:t xml:space="preserve">are appended </w:t>
      </w:r>
      <w:r w:rsidRPr="00593E60">
        <w:rPr>
          <w:rFonts w:asciiTheme="majorHAnsi" w:hAnsiTheme="majorHAnsi" w:cs="Times New Roman"/>
          <w:sz w:val="20"/>
          <w:szCs w:val="20"/>
        </w:rPr>
        <w:t>to distinguish different variables based on the same object type</w:t>
      </w:r>
      <w:r w:rsidRPr="00593E60">
        <w:rPr>
          <w:rStyle w:val="FootnoteReference"/>
          <w:rFonts w:asciiTheme="majorHAnsi" w:hAnsiTheme="majorHAnsi" w:cs="Times New Roman"/>
          <w:sz w:val="20"/>
          <w:szCs w:val="20"/>
        </w:rPr>
        <w:footnoteReference w:id="12"/>
      </w:r>
      <w:r w:rsidRPr="00593E60">
        <w:rPr>
          <w:rFonts w:asciiTheme="majorHAnsi" w:hAnsiTheme="majorHAnsi" w:cs="Times New Roman"/>
          <w:sz w:val="20"/>
          <w:szCs w:val="20"/>
        </w:rPr>
        <w:t>. The rule body is a disjunction of two clauses. The first disjunct (</w:t>
      </w:r>
      <w:r w:rsidRPr="00593E60">
        <w:rPr>
          <w:rFonts w:ascii="Arial Narrow" w:hAnsi="Arial Narrow" w:cs="Times New Roman"/>
          <w:sz w:val="18"/>
          <w:szCs w:val="18"/>
        </w:rPr>
        <w:t>Person</w:t>
      </w:r>
      <w:r w:rsidRPr="00593E60">
        <w:rPr>
          <w:rFonts w:ascii="Arial Narrow" w:hAnsi="Arial Narrow" w:cs="Times New Roman"/>
          <w:sz w:val="18"/>
          <w:szCs w:val="18"/>
          <w:vertAlign w:val="subscript"/>
        </w:rPr>
        <w:t>1</w:t>
      </w:r>
      <w:r w:rsidRPr="00593E60">
        <w:rPr>
          <w:rFonts w:ascii="Arial Narrow" w:hAnsi="Arial Narrow" w:cs="Times New Roman"/>
          <w:sz w:val="18"/>
          <w:szCs w:val="18"/>
        </w:rPr>
        <w:t xml:space="preserve"> is a parent of Person</w:t>
      </w:r>
      <w:r w:rsidRPr="00593E60">
        <w:rPr>
          <w:rFonts w:ascii="Arial Narrow" w:hAnsi="Arial Narrow" w:cs="Times New Roman"/>
          <w:sz w:val="18"/>
          <w:szCs w:val="18"/>
          <w:vertAlign w:val="subscript"/>
        </w:rPr>
        <w:t>2</w:t>
      </w:r>
      <w:r w:rsidRPr="00593E60">
        <w:rPr>
          <w:rFonts w:asciiTheme="majorHAnsi" w:hAnsiTheme="majorHAnsi" w:cs="Times New Roman"/>
          <w:sz w:val="20"/>
          <w:szCs w:val="20"/>
        </w:rPr>
        <w:t xml:space="preserve">) is the </w:t>
      </w:r>
      <w:r w:rsidRPr="00593E60">
        <w:rPr>
          <w:rFonts w:asciiTheme="majorHAnsi" w:hAnsiTheme="majorHAnsi" w:cs="Times New Roman"/>
          <w:i/>
          <w:sz w:val="20"/>
          <w:szCs w:val="20"/>
        </w:rPr>
        <w:t>basis clause</w:t>
      </w:r>
      <w:r w:rsidRPr="00593E60">
        <w:rPr>
          <w:rFonts w:asciiTheme="majorHAnsi" w:hAnsiTheme="majorHAnsi" w:cs="Times New Roman"/>
          <w:sz w:val="20"/>
          <w:szCs w:val="20"/>
        </w:rPr>
        <w:t>, an asserted fact type. The second disjunct (</w:t>
      </w:r>
      <w:r w:rsidRPr="00593E60">
        <w:rPr>
          <w:rFonts w:ascii="Arial Narrow" w:hAnsi="Arial Narrow" w:cs="Times New Roman"/>
          <w:sz w:val="18"/>
          <w:szCs w:val="18"/>
        </w:rPr>
        <w:t>Person</w:t>
      </w:r>
      <w:r w:rsidRPr="00593E60">
        <w:rPr>
          <w:rFonts w:ascii="Arial Narrow" w:hAnsi="Arial Narrow" w:cs="Times New Roman"/>
          <w:sz w:val="18"/>
          <w:szCs w:val="18"/>
          <w:vertAlign w:val="subscript"/>
        </w:rPr>
        <w:t>1</w:t>
      </w:r>
      <w:r w:rsidRPr="00593E60">
        <w:rPr>
          <w:rFonts w:ascii="Arial Narrow" w:hAnsi="Arial Narrow" w:cs="Times New Roman"/>
          <w:sz w:val="18"/>
          <w:szCs w:val="18"/>
        </w:rPr>
        <w:t xml:space="preserve"> is a parent of </w:t>
      </w:r>
      <w:r w:rsidRPr="00593E60">
        <w:rPr>
          <w:rFonts w:ascii="Arial Narrow" w:hAnsi="Arial Narrow" w:cs="Times New Roman"/>
          <w:b/>
          <w:sz w:val="18"/>
          <w:szCs w:val="18"/>
        </w:rPr>
        <w:t>some</w:t>
      </w:r>
      <w:r w:rsidRPr="00593E60">
        <w:rPr>
          <w:rFonts w:ascii="Arial Narrow" w:hAnsi="Arial Narrow" w:cs="Times New Roman"/>
          <w:sz w:val="18"/>
          <w:szCs w:val="18"/>
        </w:rPr>
        <w:t xml:space="preserve"> Person</w:t>
      </w:r>
      <w:r w:rsidRPr="00593E60">
        <w:rPr>
          <w:rFonts w:ascii="Arial Narrow" w:hAnsi="Arial Narrow" w:cs="Times New Roman"/>
          <w:sz w:val="18"/>
          <w:szCs w:val="18"/>
          <w:vertAlign w:val="subscript"/>
        </w:rPr>
        <w:t>3</w:t>
      </w:r>
      <w:r w:rsidRPr="00593E60">
        <w:rPr>
          <w:rFonts w:ascii="Arial Narrow" w:hAnsi="Arial Narrow" w:cs="Times New Roman"/>
          <w:sz w:val="18"/>
          <w:szCs w:val="18"/>
        </w:rPr>
        <w:t xml:space="preserve"> </w:t>
      </w:r>
      <w:r w:rsidRPr="00593E60">
        <w:rPr>
          <w:rFonts w:ascii="Arial Narrow" w:hAnsi="Arial Narrow" w:cs="Times New Roman"/>
          <w:b/>
          <w:sz w:val="18"/>
          <w:szCs w:val="18"/>
        </w:rPr>
        <w:t>who</w:t>
      </w:r>
      <w:r w:rsidRPr="00593E60">
        <w:rPr>
          <w:rFonts w:ascii="Arial Narrow" w:hAnsi="Arial Narrow" w:cs="Times New Roman"/>
          <w:sz w:val="18"/>
          <w:szCs w:val="18"/>
        </w:rPr>
        <w:t xml:space="preserve"> is an ancestor of Person</w:t>
      </w:r>
      <w:r w:rsidRPr="00593E60">
        <w:rPr>
          <w:rFonts w:ascii="Arial Narrow" w:hAnsi="Arial Narrow" w:cs="Times New Roman"/>
          <w:sz w:val="18"/>
          <w:szCs w:val="18"/>
          <w:vertAlign w:val="subscript"/>
        </w:rPr>
        <w:t>2</w:t>
      </w:r>
      <w:r w:rsidRPr="00593E60">
        <w:rPr>
          <w:rFonts w:asciiTheme="majorHAnsi" w:hAnsiTheme="majorHAnsi" w:cs="Times New Roman"/>
          <w:sz w:val="20"/>
          <w:szCs w:val="20"/>
        </w:rPr>
        <w:t xml:space="preserve">) is a </w:t>
      </w:r>
      <w:r w:rsidRPr="00593E60">
        <w:rPr>
          <w:rFonts w:asciiTheme="majorHAnsi" w:hAnsiTheme="majorHAnsi" w:cs="Times New Roman"/>
          <w:i/>
          <w:sz w:val="20"/>
          <w:szCs w:val="20"/>
        </w:rPr>
        <w:t>recursive clause</w:t>
      </w:r>
      <w:r w:rsidRPr="00593E60">
        <w:rPr>
          <w:rFonts w:asciiTheme="majorHAnsi" w:hAnsiTheme="majorHAnsi" w:cs="Times New Roman"/>
          <w:sz w:val="20"/>
          <w:szCs w:val="20"/>
        </w:rPr>
        <w:t xml:space="preserve">, since here the derived </w:t>
      </w:r>
      <w:proofErr w:type="spellStart"/>
      <w:r w:rsidRPr="00593E60">
        <w:rPr>
          <w:rFonts w:asciiTheme="majorHAnsi" w:hAnsiTheme="majorHAnsi" w:cs="Times New Roman"/>
          <w:sz w:val="20"/>
          <w:szCs w:val="20"/>
        </w:rPr>
        <w:t>ancesterhood</w:t>
      </w:r>
      <w:proofErr w:type="spellEnd"/>
      <w:r w:rsidRPr="00593E60">
        <w:rPr>
          <w:rFonts w:asciiTheme="majorHAnsi" w:hAnsiTheme="majorHAnsi" w:cs="Times New Roman"/>
          <w:sz w:val="20"/>
          <w:szCs w:val="20"/>
        </w:rPr>
        <w:t xml:space="preserve"> predicate is calling itself, but at a level closer to the parenthood basis, so after a finite number of such calls we will bottom out at the basis clause. So rather than arguing in a circle, recursion spirals into the basis and then unwinds itself, so everything works OK−a beautiful concept!</w:t>
      </w:r>
      <w:r>
        <w:rPr>
          <w:rFonts w:asciiTheme="majorHAnsi" w:hAnsiTheme="majorHAnsi" w:cs="Times New Roman"/>
          <w:sz w:val="20"/>
          <w:szCs w:val="20"/>
        </w:rPr>
        <w:t xml:space="preserve"> </w:t>
      </w:r>
    </w:p>
    <w:p w:rsidR="00593E60" w:rsidRDefault="00593E60" w:rsidP="00593E60">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In this case, we’ve chosen to implement the derived fact type </w:t>
      </w:r>
      <w:r w:rsidRPr="00593E60">
        <w:rPr>
          <w:rFonts w:asciiTheme="majorHAnsi" w:hAnsiTheme="majorHAnsi" w:cs="Times New Roman"/>
          <w:sz w:val="20"/>
          <w:szCs w:val="20"/>
        </w:rPr>
        <w:t xml:space="preserve">as </w:t>
      </w:r>
      <w:r>
        <w:rPr>
          <w:rFonts w:asciiTheme="majorHAnsi" w:hAnsiTheme="majorHAnsi" w:cs="Times New Roman"/>
          <w:sz w:val="20"/>
          <w:szCs w:val="20"/>
        </w:rPr>
        <w:t>a materialized view</w:t>
      </w:r>
      <w:r w:rsidRPr="00593E60">
        <w:rPr>
          <w:rFonts w:asciiTheme="majorHAnsi" w:hAnsiTheme="majorHAnsi" w:cs="Times New Roman"/>
          <w:sz w:val="20"/>
          <w:szCs w:val="20"/>
        </w:rPr>
        <w:t xml:space="preserve">, so </w:t>
      </w:r>
      <w:r>
        <w:rPr>
          <w:rFonts w:asciiTheme="majorHAnsi" w:hAnsiTheme="majorHAnsi" w:cs="Times New Roman"/>
          <w:sz w:val="20"/>
          <w:szCs w:val="20"/>
        </w:rPr>
        <w:t xml:space="preserve">it’s both derived and stored </w:t>
      </w:r>
      <w:r w:rsidRPr="00593E60">
        <w:rPr>
          <w:rFonts w:asciiTheme="majorHAnsi" w:hAnsiTheme="majorHAnsi" w:cs="Times New Roman"/>
          <w:sz w:val="20"/>
          <w:szCs w:val="20"/>
        </w:rPr>
        <w:t xml:space="preserve">(as shown by the double asterisk). </w:t>
      </w:r>
    </w:p>
    <w:p w:rsidR="00B81BFC" w:rsidRDefault="00C4398A" w:rsidP="00D5108C">
      <w:pPr>
        <w:tabs>
          <w:tab w:val="left" w:pos="1956"/>
        </w:tabs>
        <w:ind w:left="567"/>
        <w:rPr>
          <w:rFonts w:asciiTheme="majorHAnsi" w:hAnsiTheme="majorHAnsi" w:cs="Times New Roman"/>
          <w:sz w:val="20"/>
          <w:szCs w:val="20"/>
        </w:rPr>
      </w:pPr>
      <w:r w:rsidRPr="00C4398A">
        <w:rPr>
          <w:noProof/>
          <w:lang w:eastAsia="en-AU"/>
        </w:rPr>
        <w:drawing>
          <wp:anchor distT="0" distB="0" distL="114300" distR="114300" simplePos="0" relativeHeight="251897856" behindDoc="1" locked="0" layoutInCell="1" allowOverlap="1" wp14:anchorId="4331AC93" wp14:editId="63B666A4">
            <wp:simplePos x="0" y="0"/>
            <wp:positionH relativeFrom="column">
              <wp:posOffset>1134745</wp:posOffset>
            </wp:positionH>
            <wp:positionV relativeFrom="paragraph">
              <wp:posOffset>110637</wp:posOffset>
            </wp:positionV>
            <wp:extent cx="3722370" cy="1131570"/>
            <wp:effectExtent l="0" t="0" r="0" b="0"/>
            <wp:wrapNone/>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722370" cy="1131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4398A" w:rsidRDefault="00C4398A" w:rsidP="00D5108C">
      <w:pPr>
        <w:tabs>
          <w:tab w:val="left" w:pos="1956"/>
        </w:tabs>
        <w:ind w:left="567"/>
        <w:rPr>
          <w:rFonts w:asciiTheme="majorHAnsi" w:hAnsiTheme="majorHAnsi" w:cs="Times New Roman"/>
          <w:sz w:val="20"/>
          <w:szCs w:val="20"/>
        </w:rPr>
      </w:pPr>
    </w:p>
    <w:p w:rsidR="00C4398A" w:rsidRDefault="00C4398A" w:rsidP="00D5108C">
      <w:pPr>
        <w:tabs>
          <w:tab w:val="left" w:pos="1956"/>
        </w:tabs>
        <w:ind w:left="567"/>
        <w:rPr>
          <w:rFonts w:asciiTheme="majorHAnsi" w:hAnsiTheme="majorHAnsi" w:cs="Times New Roman"/>
          <w:sz w:val="20"/>
          <w:szCs w:val="20"/>
        </w:rPr>
      </w:pPr>
    </w:p>
    <w:p w:rsidR="00C4398A" w:rsidRDefault="00C4398A" w:rsidP="00D5108C">
      <w:pPr>
        <w:tabs>
          <w:tab w:val="left" w:pos="1956"/>
        </w:tabs>
        <w:ind w:left="567"/>
        <w:rPr>
          <w:rFonts w:asciiTheme="majorHAnsi" w:hAnsiTheme="majorHAnsi" w:cs="Times New Roman"/>
          <w:sz w:val="20"/>
          <w:szCs w:val="20"/>
        </w:rPr>
      </w:pPr>
    </w:p>
    <w:p w:rsidR="00C4398A" w:rsidRDefault="00C4398A" w:rsidP="00D5108C">
      <w:pPr>
        <w:tabs>
          <w:tab w:val="left" w:pos="1956"/>
        </w:tabs>
        <w:ind w:left="567"/>
        <w:rPr>
          <w:rFonts w:asciiTheme="majorHAnsi" w:hAnsiTheme="majorHAnsi" w:cs="Times New Roman"/>
          <w:sz w:val="20"/>
          <w:szCs w:val="20"/>
        </w:rPr>
      </w:pPr>
    </w:p>
    <w:p w:rsidR="00C4398A" w:rsidRDefault="00C4398A" w:rsidP="00D5108C">
      <w:pPr>
        <w:tabs>
          <w:tab w:val="left" w:pos="1956"/>
        </w:tabs>
        <w:ind w:left="567"/>
        <w:rPr>
          <w:rFonts w:asciiTheme="majorHAnsi" w:hAnsiTheme="majorHAnsi" w:cs="Times New Roman"/>
          <w:sz w:val="20"/>
          <w:szCs w:val="20"/>
        </w:rPr>
      </w:pPr>
    </w:p>
    <w:p w:rsidR="00C4398A" w:rsidRDefault="00C4398A" w:rsidP="00D5108C">
      <w:pPr>
        <w:tabs>
          <w:tab w:val="left" w:pos="1956"/>
        </w:tabs>
        <w:ind w:left="567"/>
        <w:rPr>
          <w:rFonts w:asciiTheme="majorHAnsi" w:hAnsiTheme="majorHAnsi" w:cs="Times New Roman"/>
          <w:sz w:val="20"/>
          <w:szCs w:val="20"/>
        </w:rPr>
      </w:pPr>
    </w:p>
    <w:p w:rsidR="00C4398A" w:rsidRDefault="00C4398A" w:rsidP="00D5108C">
      <w:pPr>
        <w:tabs>
          <w:tab w:val="left" w:pos="1956"/>
        </w:tabs>
        <w:ind w:left="567"/>
        <w:rPr>
          <w:rFonts w:asciiTheme="majorHAnsi" w:hAnsiTheme="majorHAnsi" w:cs="Times New Roman"/>
          <w:sz w:val="20"/>
          <w:szCs w:val="20"/>
        </w:rPr>
      </w:pPr>
    </w:p>
    <w:p w:rsidR="00C4398A" w:rsidRPr="00C4398A" w:rsidRDefault="00C4398A" w:rsidP="00C4398A">
      <w:pPr>
        <w:pStyle w:val="Caption"/>
        <w:ind w:left="567"/>
      </w:pPr>
      <w:bookmarkStart w:id="36" w:name="_Ref344458780"/>
      <w:r>
        <w:t xml:space="preserve">Figure </w:t>
      </w:r>
      <w:fldSimple w:instr=" STYLEREF 1 \s ">
        <w:r w:rsidR="00FA72A8">
          <w:rPr>
            <w:noProof/>
          </w:rPr>
          <w:t>2</w:t>
        </w:r>
      </w:fldSimple>
      <w:r>
        <w:noBreakHyphen/>
      </w:r>
      <w:fldSimple w:instr=" SEQ Figure \* ARABIC \s 1 ">
        <w:r w:rsidR="00FA72A8">
          <w:rPr>
            <w:noProof/>
          </w:rPr>
          <w:t>6</w:t>
        </w:r>
      </w:fldSimple>
      <w:bookmarkEnd w:id="36"/>
      <w:r>
        <w:t> </w:t>
      </w:r>
      <w:proofErr w:type="gramStart"/>
      <w:r>
        <w:t>The</w:t>
      </w:r>
      <w:proofErr w:type="gramEnd"/>
      <w:r>
        <w:t xml:space="preserve"> derivation rule for </w:t>
      </w:r>
      <w:proofErr w:type="spellStart"/>
      <w:r>
        <w:t>ancestorhood</w:t>
      </w:r>
      <w:proofErr w:type="spellEnd"/>
      <w:r>
        <w:t xml:space="preserve"> is</w:t>
      </w:r>
      <w:r w:rsidR="004278FB">
        <w:t xml:space="preserve"> </w:t>
      </w:r>
      <w:r>
        <w:t>recursive</w:t>
      </w:r>
    </w:p>
    <w:p w:rsidR="00593E60" w:rsidRPr="00593E60" w:rsidRDefault="00683828" w:rsidP="00593E60">
      <w:pPr>
        <w:tabs>
          <w:tab w:val="left" w:pos="1956"/>
        </w:tabs>
        <w:ind w:left="567"/>
        <w:rPr>
          <w:rFonts w:asciiTheme="majorHAnsi" w:hAnsiTheme="majorHAnsi" w:cs="Times New Roman"/>
          <w:sz w:val="20"/>
          <w:szCs w:val="20"/>
        </w:rPr>
      </w:pPr>
      <w:r w:rsidRPr="00683828">
        <w:rPr>
          <w:noProof/>
          <w:lang w:eastAsia="en-AU"/>
        </w:rPr>
        <w:drawing>
          <wp:anchor distT="0" distB="0" distL="114300" distR="114300" simplePos="0" relativeHeight="251898880" behindDoc="0" locked="0" layoutInCell="1" allowOverlap="1" wp14:anchorId="678C8DFF" wp14:editId="16306979">
            <wp:simplePos x="0" y="0"/>
            <wp:positionH relativeFrom="column">
              <wp:posOffset>4053840</wp:posOffset>
            </wp:positionH>
            <wp:positionV relativeFrom="paragraph">
              <wp:posOffset>52705</wp:posOffset>
            </wp:positionV>
            <wp:extent cx="1348105" cy="2204085"/>
            <wp:effectExtent l="0" t="0" r="4445" b="5715"/>
            <wp:wrapSquare wrapText="bothSides"/>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348105" cy="2204085"/>
                    </a:xfrm>
                    <a:prstGeom prst="rect">
                      <a:avLst/>
                    </a:prstGeom>
                    <a:noFill/>
                    <a:ln>
                      <a:noFill/>
                    </a:ln>
                  </pic:spPr>
                </pic:pic>
              </a:graphicData>
            </a:graphic>
            <wp14:sizeRelH relativeFrom="page">
              <wp14:pctWidth>0</wp14:pctWidth>
            </wp14:sizeRelH>
            <wp14:sizeRelV relativeFrom="page">
              <wp14:pctHeight>0</wp14:pctHeight>
            </wp14:sizeRelV>
          </wp:anchor>
        </w:drawing>
      </w:r>
      <w:r w:rsidR="00593E60" w:rsidRPr="00593E60">
        <w:rPr>
          <w:rFonts w:asciiTheme="majorHAnsi" w:hAnsiTheme="majorHAnsi" w:cs="Times New Roman"/>
          <w:sz w:val="20"/>
          <w:szCs w:val="20"/>
        </w:rPr>
        <w:t>You can visualize the derivation path as shown opposite, using subscripts as in FORML. Starting at Person</w:t>
      </w:r>
      <w:r w:rsidR="00593E60" w:rsidRPr="00683828">
        <w:rPr>
          <w:rFonts w:asciiTheme="majorHAnsi" w:hAnsiTheme="majorHAnsi" w:cs="Times New Roman"/>
          <w:sz w:val="20"/>
          <w:szCs w:val="20"/>
          <w:vertAlign w:val="subscript"/>
        </w:rPr>
        <w:t>1</w:t>
      </w:r>
      <w:r w:rsidR="00593E60" w:rsidRPr="00593E60">
        <w:rPr>
          <w:rFonts w:asciiTheme="majorHAnsi" w:hAnsiTheme="majorHAnsi" w:cs="Times New Roman"/>
          <w:sz w:val="20"/>
          <w:szCs w:val="20"/>
        </w:rPr>
        <w:t xml:space="preserve"> as the root object variable, we have an </w:t>
      </w:r>
      <w:r w:rsidR="00593E60" w:rsidRPr="00683828">
        <w:rPr>
          <w:rFonts w:asciiTheme="majorHAnsi" w:hAnsiTheme="majorHAnsi" w:cs="Times New Roman"/>
          <w:b/>
          <w:sz w:val="20"/>
          <w:szCs w:val="20"/>
        </w:rPr>
        <w:t>or</w:t>
      </w:r>
      <w:r w:rsidR="00593E60" w:rsidRPr="00593E60">
        <w:rPr>
          <w:rFonts w:asciiTheme="majorHAnsi" w:hAnsiTheme="majorHAnsi" w:cs="Times New Roman"/>
          <w:sz w:val="20"/>
          <w:szCs w:val="20"/>
        </w:rPr>
        <w:t>-split with two branches. The left-branch uses an asserted parenthood relationship to provide the basis clause. The right-branch starts with a parenthood relationship from Person</w:t>
      </w:r>
      <w:r w:rsidR="00593E60" w:rsidRPr="00683828">
        <w:rPr>
          <w:rFonts w:asciiTheme="majorHAnsi" w:hAnsiTheme="majorHAnsi" w:cs="Times New Roman"/>
          <w:sz w:val="20"/>
          <w:szCs w:val="20"/>
          <w:vertAlign w:val="subscript"/>
        </w:rPr>
        <w:t>1</w:t>
      </w:r>
      <w:r w:rsidR="00593E60" w:rsidRPr="00593E60">
        <w:rPr>
          <w:rFonts w:asciiTheme="majorHAnsi" w:hAnsiTheme="majorHAnsi" w:cs="Times New Roman"/>
          <w:sz w:val="20"/>
          <w:szCs w:val="20"/>
        </w:rPr>
        <w:t xml:space="preserve"> to Person</w:t>
      </w:r>
      <w:r w:rsidR="00593E60" w:rsidRPr="00683828">
        <w:rPr>
          <w:rFonts w:asciiTheme="majorHAnsi" w:hAnsiTheme="majorHAnsi" w:cs="Times New Roman"/>
          <w:sz w:val="20"/>
          <w:szCs w:val="20"/>
          <w:vertAlign w:val="subscript"/>
        </w:rPr>
        <w:t>3</w:t>
      </w:r>
      <w:r w:rsidR="00593E60" w:rsidRPr="00593E60">
        <w:rPr>
          <w:rFonts w:asciiTheme="majorHAnsi" w:hAnsiTheme="majorHAnsi" w:cs="Times New Roman"/>
          <w:sz w:val="20"/>
          <w:szCs w:val="20"/>
        </w:rPr>
        <w:t xml:space="preserve">, </w:t>
      </w:r>
      <w:proofErr w:type="gramStart"/>
      <w:r w:rsidR="00593E60" w:rsidRPr="00593E60">
        <w:rPr>
          <w:rFonts w:asciiTheme="majorHAnsi" w:hAnsiTheme="majorHAnsi" w:cs="Times New Roman"/>
          <w:sz w:val="20"/>
          <w:szCs w:val="20"/>
        </w:rPr>
        <w:t>then</w:t>
      </w:r>
      <w:proofErr w:type="gramEnd"/>
      <w:r w:rsidR="00593E60" w:rsidRPr="00593E60">
        <w:rPr>
          <w:rFonts w:asciiTheme="majorHAnsi" w:hAnsiTheme="majorHAnsi" w:cs="Times New Roman"/>
          <w:sz w:val="20"/>
          <w:szCs w:val="20"/>
        </w:rPr>
        <w:t xml:space="preserve"> continues with an ancestor relationship from Person</w:t>
      </w:r>
      <w:r w:rsidR="00593E60" w:rsidRPr="00683828">
        <w:rPr>
          <w:rFonts w:asciiTheme="majorHAnsi" w:hAnsiTheme="majorHAnsi" w:cs="Times New Roman"/>
          <w:sz w:val="20"/>
          <w:szCs w:val="20"/>
          <w:vertAlign w:val="subscript"/>
        </w:rPr>
        <w:t>3</w:t>
      </w:r>
      <w:r w:rsidR="00593E60" w:rsidRPr="00593E60">
        <w:rPr>
          <w:rFonts w:asciiTheme="majorHAnsi" w:hAnsiTheme="majorHAnsi" w:cs="Times New Roman"/>
          <w:sz w:val="20"/>
          <w:szCs w:val="20"/>
        </w:rPr>
        <w:t xml:space="preserve"> to Person</w:t>
      </w:r>
      <w:r w:rsidR="00593E60" w:rsidRPr="00683828">
        <w:rPr>
          <w:rFonts w:asciiTheme="majorHAnsi" w:hAnsiTheme="majorHAnsi" w:cs="Times New Roman"/>
          <w:sz w:val="20"/>
          <w:szCs w:val="20"/>
          <w:vertAlign w:val="subscript"/>
        </w:rPr>
        <w:t>2</w:t>
      </w:r>
      <w:r w:rsidR="00593E60" w:rsidRPr="00593E60">
        <w:rPr>
          <w:rFonts w:asciiTheme="majorHAnsi" w:hAnsiTheme="majorHAnsi" w:cs="Times New Roman"/>
          <w:sz w:val="20"/>
          <w:szCs w:val="20"/>
        </w:rPr>
        <w:t>, to provide the recursive clause. As you navigate through Person</w:t>
      </w:r>
      <w:r w:rsidR="00593E60" w:rsidRPr="00683828">
        <w:rPr>
          <w:rFonts w:asciiTheme="majorHAnsi" w:hAnsiTheme="majorHAnsi" w:cs="Times New Roman"/>
          <w:sz w:val="20"/>
          <w:szCs w:val="20"/>
          <w:vertAlign w:val="subscript"/>
        </w:rPr>
        <w:t>3</w:t>
      </w:r>
      <w:r w:rsidR="00593E60" w:rsidRPr="00593E60">
        <w:rPr>
          <w:rFonts w:asciiTheme="majorHAnsi" w:hAnsiTheme="majorHAnsi" w:cs="Times New Roman"/>
          <w:sz w:val="20"/>
          <w:szCs w:val="20"/>
        </w:rPr>
        <w:t>, the entry and exit roles (shown with gold fill) of Person</w:t>
      </w:r>
      <w:r w:rsidR="00593E60" w:rsidRPr="00683828">
        <w:rPr>
          <w:rFonts w:asciiTheme="majorHAnsi" w:hAnsiTheme="majorHAnsi" w:cs="Times New Roman"/>
          <w:sz w:val="20"/>
          <w:szCs w:val="20"/>
          <w:vertAlign w:val="subscript"/>
        </w:rPr>
        <w:t>3</w:t>
      </w:r>
      <w:r w:rsidR="00593E60" w:rsidRPr="00593E60">
        <w:rPr>
          <w:rFonts w:asciiTheme="majorHAnsi" w:hAnsiTheme="majorHAnsi" w:cs="Times New Roman"/>
          <w:sz w:val="20"/>
          <w:szCs w:val="20"/>
        </w:rPr>
        <w:t xml:space="preserve"> are correlated (conceptual inner join), so the person playing the child role in the input parenthood relationship is the same person who plays the ancestor role in the output relationship that follows. </w:t>
      </w:r>
    </w:p>
    <w:p w:rsidR="00593E60" w:rsidRPr="00593E60" w:rsidRDefault="00593E60" w:rsidP="00593E60">
      <w:pPr>
        <w:tabs>
          <w:tab w:val="left" w:pos="1956"/>
        </w:tabs>
        <w:ind w:left="567"/>
        <w:rPr>
          <w:rFonts w:asciiTheme="majorHAnsi" w:hAnsiTheme="majorHAnsi" w:cs="Times New Roman"/>
          <w:sz w:val="20"/>
          <w:szCs w:val="20"/>
        </w:rPr>
      </w:pPr>
    </w:p>
    <w:p w:rsidR="00593E60" w:rsidRPr="00593E60" w:rsidRDefault="00593E60" w:rsidP="00593E60">
      <w:pPr>
        <w:tabs>
          <w:tab w:val="left" w:pos="1956"/>
        </w:tabs>
        <w:ind w:left="567"/>
        <w:rPr>
          <w:rFonts w:asciiTheme="majorHAnsi" w:hAnsiTheme="majorHAnsi" w:cs="Times New Roman"/>
          <w:sz w:val="20"/>
          <w:szCs w:val="20"/>
        </w:rPr>
      </w:pPr>
      <w:r w:rsidRPr="00593E60">
        <w:rPr>
          <w:rFonts w:asciiTheme="majorHAnsi" w:hAnsiTheme="majorHAnsi" w:cs="Times New Roman"/>
          <w:sz w:val="20"/>
          <w:szCs w:val="20"/>
        </w:rPr>
        <w:t>Although the nodes named Person</w:t>
      </w:r>
      <w:r w:rsidRPr="00683828">
        <w:rPr>
          <w:rFonts w:asciiTheme="majorHAnsi" w:hAnsiTheme="majorHAnsi" w:cs="Times New Roman"/>
          <w:sz w:val="20"/>
          <w:szCs w:val="20"/>
          <w:vertAlign w:val="subscript"/>
        </w:rPr>
        <w:t>2</w:t>
      </w:r>
      <w:r w:rsidRPr="00593E60">
        <w:rPr>
          <w:rFonts w:asciiTheme="majorHAnsi" w:hAnsiTheme="majorHAnsi" w:cs="Times New Roman"/>
          <w:sz w:val="20"/>
          <w:szCs w:val="20"/>
        </w:rPr>
        <w:t xml:space="preserve"> are shown separate</w:t>
      </w:r>
      <w:r w:rsidR="004E1EA7">
        <w:rPr>
          <w:rFonts w:asciiTheme="majorHAnsi" w:hAnsiTheme="majorHAnsi" w:cs="Times New Roman"/>
          <w:sz w:val="20"/>
          <w:szCs w:val="20"/>
        </w:rPr>
        <w:t>ly</w:t>
      </w:r>
      <w:r w:rsidRPr="00593E60">
        <w:rPr>
          <w:rFonts w:asciiTheme="majorHAnsi" w:hAnsiTheme="majorHAnsi" w:cs="Times New Roman"/>
          <w:sz w:val="20"/>
          <w:szCs w:val="20"/>
        </w:rPr>
        <w:t xml:space="preserve">, both these nodes denote the same object variable (since they have the same subscripted name). When we enter in NORMA the derivation path that corresponds to this diagram, we will need to explicitly correlate these two nodes, and only at that point will NORMA display them with the same suffix (corresponding to an object variable subscript in FORML). </w:t>
      </w:r>
    </w:p>
    <w:p w:rsidR="00593E60" w:rsidRPr="00593E60" w:rsidRDefault="00593E60" w:rsidP="00593E60">
      <w:pPr>
        <w:tabs>
          <w:tab w:val="left" w:pos="1956"/>
        </w:tabs>
        <w:ind w:left="567"/>
        <w:rPr>
          <w:rFonts w:asciiTheme="majorHAnsi" w:hAnsiTheme="majorHAnsi" w:cs="Times New Roman"/>
          <w:sz w:val="20"/>
          <w:szCs w:val="20"/>
        </w:rPr>
      </w:pPr>
    </w:p>
    <w:p w:rsidR="00593E60" w:rsidRPr="00593E60" w:rsidRDefault="00593E60" w:rsidP="00593E60">
      <w:pPr>
        <w:tabs>
          <w:tab w:val="left" w:pos="1956"/>
        </w:tabs>
        <w:ind w:left="567"/>
        <w:rPr>
          <w:rFonts w:asciiTheme="majorHAnsi" w:hAnsiTheme="majorHAnsi" w:cs="Times New Roman"/>
          <w:sz w:val="20"/>
          <w:szCs w:val="20"/>
        </w:rPr>
      </w:pPr>
      <w:r w:rsidRPr="00593E60">
        <w:rPr>
          <w:rFonts w:asciiTheme="majorHAnsi" w:hAnsiTheme="majorHAnsi" w:cs="Times New Roman"/>
          <w:sz w:val="20"/>
          <w:szCs w:val="20"/>
        </w:rPr>
        <w:lastRenderedPageBreak/>
        <w:t xml:space="preserve">To add the derivation path, right-click the ancestor fact type, chose </w:t>
      </w:r>
      <w:r w:rsidR="00683828" w:rsidRPr="00683828">
        <w:rPr>
          <w:rFonts w:ascii="Arial Narrow" w:hAnsi="Arial Narrow" w:cs="Times New Roman"/>
          <w:sz w:val="18"/>
          <w:szCs w:val="18"/>
        </w:rPr>
        <w:t>Add</w:t>
      </w:r>
      <w:r w:rsidRPr="00683828">
        <w:rPr>
          <w:rFonts w:ascii="Arial Narrow" w:hAnsi="Arial Narrow" w:cs="Times New Roman"/>
          <w:sz w:val="18"/>
          <w:szCs w:val="18"/>
        </w:rPr>
        <w:t xml:space="preserve"> Derivation Rule</w:t>
      </w:r>
      <w:r w:rsidRPr="00593E60">
        <w:rPr>
          <w:rFonts w:asciiTheme="majorHAnsi" w:hAnsiTheme="majorHAnsi" w:cs="Times New Roman"/>
          <w:sz w:val="20"/>
          <w:szCs w:val="20"/>
        </w:rPr>
        <w:t xml:space="preserve"> from its context menu, and then </w:t>
      </w:r>
      <w:proofErr w:type="gramStart"/>
      <w:r w:rsidRPr="00593E60">
        <w:rPr>
          <w:rFonts w:asciiTheme="majorHAnsi" w:hAnsiTheme="majorHAnsi" w:cs="Times New Roman"/>
          <w:sz w:val="20"/>
          <w:szCs w:val="20"/>
        </w:rPr>
        <w:t>select</w:t>
      </w:r>
      <w:proofErr w:type="gramEnd"/>
      <w:r w:rsidRPr="00593E60">
        <w:rPr>
          <w:rFonts w:asciiTheme="majorHAnsi" w:hAnsiTheme="majorHAnsi" w:cs="Times New Roman"/>
          <w:sz w:val="20"/>
          <w:szCs w:val="20"/>
        </w:rPr>
        <w:t xml:space="preserve"> </w:t>
      </w:r>
      <w:r w:rsidRPr="00683828">
        <w:rPr>
          <w:rFonts w:ascii="Arial Narrow" w:hAnsi="Arial Narrow" w:cs="Times New Roman"/>
          <w:sz w:val="18"/>
          <w:szCs w:val="18"/>
        </w:rPr>
        <w:t>Person</w:t>
      </w:r>
      <w:r w:rsidRPr="00593E60">
        <w:rPr>
          <w:rFonts w:asciiTheme="majorHAnsi" w:hAnsiTheme="majorHAnsi" w:cs="Times New Roman"/>
          <w:sz w:val="20"/>
          <w:szCs w:val="20"/>
        </w:rPr>
        <w:t xml:space="preserve"> as the root object type.</w:t>
      </w:r>
    </w:p>
    <w:p w:rsidR="00C4398A" w:rsidRDefault="00C4398A" w:rsidP="00D5108C">
      <w:pPr>
        <w:tabs>
          <w:tab w:val="left" w:pos="1956"/>
        </w:tabs>
        <w:ind w:left="567"/>
        <w:rPr>
          <w:rFonts w:asciiTheme="majorHAnsi" w:hAnsiTheme="majorHAnsi" w:cs="Times New Roman"/>
          <w:sz w:val="20"/>
          <w:szCs w:val="20"/>
        </w:rPr>
      </w:pPr>
    </w:p>
    <w:p w:rsidR="00C4398A" w:rsidRDefault="00E92872"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899904" behindDoc="1" locked="0" layoutInCell="1" allowOverlap="1" wp14:anchorId="5A4B07C5" wp14:editId="0B75EEFB">
            <wp:simplePos x="0" y="0"/>
            <wp:positionH relativeFrom="column">
              <wp:posOffset>452902</wp:posOffset>
            </wp:positionH>
            <wp:positionV relativeFrom="paragraph">
              <wp:posOffset>635</wp:posOffset>
            </wp:positionV>
            <wp:extent cx="2240280" cy="1402080"/>
            <wp:effectExtent l="0" t="0" r="7620" b="7620"/>
            <wp:wrapNone/>
            <wp:docPr id="325" name="Picture 3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a:xfrm>
                      <a:off x="0" y="0"/>
                      <a:ext cx="2240280" cy="140208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900928" behindDoc="1" locked="0" layoutInCell="1" allowOverlap="1" wp14:anchorId="465DC190" wp14:editId="15D79BDD">
            <wp:simplePos x="0" y="0"/>
            <wp:positionH relativeFrom="column">
              <wp:posOffset>3168650</wp:posOffset>
            </wp:positionH>
            <wp:positionV relativeFrom="paragraph">
              <wp:posOffset>123190</wp:posOffset>
            </wp:positionV>
            <wp:extent cx="2103120" cy="1143000"/>
            <wp:effectExtent l="0" t="0" r="0" b="0"/>
            <wp:wrapNone/>
            <wp:docPr id="327" name="Picture 3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a:xfrm>
                      <a:off x="0" y="0"/>
                      <a:ext cx="2103120" cy="1143000"/>
                    </a:xfrm>
                    <a:prstGeom prst="rect">
                      <a:avLst/>
                    </a:prstGeom>
                  </pic:spPr>
                </pic:pic>
              </a:graphicData>
            </a:graphic>
            <wp14:sizeRelH relativeFrom="page">
              <wp14:pctWidth>0</wp14:pctWidth>
            </wp14:sizeRelH>
            <wp14:sizeRelV relativeFrom="page">
              <wp14:pctHeight>0</wp14:pctHeight>
            </wp14:sizeRelV>
          </wp:anchor>
        </w:drawing>
      </w:r>
    </w:p>
    <w:p w:rsidR="00C4398A" w:rsidRDefault="00C4398A" w:rsidP="00D5108C">
      <w:pPr>
        <w:tabs>
          <w:tab w:val="left" w:pos="1956"/>
        </w:tabs>
        <w:ind w:left="567"/>
        <w:rPr>
          <w:rFonts w:asciiTheme="majorHAnsi" w:hAnsiTheme="majorHAnsi" w:cs="Times New Roman"/>
          <w:sz w:val="20"/>
          <w:szCs w:val="20"/>
        </w:rPr>
      </w:pPr>
    </w:p>
    <w:p w:rsidR="00C4398A" w:rsidRDefault="00C4398A" w:rsidP="00D5108C">
      <w:pPr>
        <w:tabs>
          <w:tab w:val="left" w:pos="1956"/>
        </w:tabs>
        <w:ind w:left="567"/>
        <w:rPr>
          <w:rFonts w:asciiTheme="majorHAnsi" w:hAnsiTheme="majorHAnsi" w:cs="Times New Roman"/>
          <w:sz w:val="20"/>
          <w:szCs w:val="20"/>
        </w:rPr>
      </w:pPr>
    </w:p>
    <w:p w:rsidR="00C4398A" w:rsidRDefault="00C4398A" w:rsidP="00D5108C">
      <w:pPr>
        <w:tabs>
          <w:tab w:val="left" w:pos="1956"/>
        </w:tabs>
        <w:ind w:left="567"/>
        <w:rPr>
          <w:rFonts w:asciiTheme="majorHAnsi" w:hAnsiTheme="majorHAnsi" w:cs="Times New Roman"/>
          <w:sz w:val="20"/>
          <w:szCs w:val="20"/>
        </w:rPr>
      </w:pPr>
    </w:p>
    <w:p w:rsidR="00C4398A" w:rsidRDefault="00C4398A" w:rsidP="00D5108C">
      <w:pPr>
        <w:tabs>
          <w:tab w:val="left" w:pos="1956"/>
        </w:tabs>
        <w:ind w:left="567"/>
        <w:rPr>
          <w:rFonts w:asciiTheme="majorHAnsi" w:hAnsiTheme="majorHAnsi" w:cs="Times New Roman"/>
          <w:sz w:val="20"/>
          <w:szCs w:val="20"/>
        </w:rPr>
      </w:pPr>
    </w:p>
    <w:p w:rsidR="00C4398A" w:rsidRDefault="00E92872"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C4398A" w:rsidRDefault="00C4398A" w:rsidP="00D5108C">
      <w:pPr>
        <w:tabs>
          <w:tab w:val="left" w:pos="1956"/>
        </w:tabs>
        <w:ind w:left="567"/>
        <w:rPr>
          <w:rFonts w:asciiTheme="majorHAnsi" w:hAnsiTheme="majorHAnsi" w:cs="Times New Roman"/>
          <w:sz w:val="20"/>
          <w:szCs w:val="20"/>
        </w:rPr>
      </w:pPr>
    </w:p>
    <w:p w:rsidR="00C4398A" w:rsidRDefault="00C4398A" w:rsidP="00D5108C">
      <w:pPr>
        <w:tabs>
          <w:tab w:val="left" w:pos="1956"/>
        </w:tabs>
        <w:ind w:left="567"/>
        <w:rPr>
          <w:rFonts w:asciiTheme="majorHAnsi" w:hAnsiTheme="majorHAnsi" w:cs="Times New Roman"/>
          <w:sz w:val="20"/>
          <w:szCs w:val="20"/>
        </w:rPr>
      </w:pPr>
    </w:p>
    <w:p w:rsidR="00C4398A" w:rsidRDefault="00C4398A" w:rsidP="00D5108C">
      <w:pPr>
        <w:tabs>
          <w:tab w:val="left" w:pos="1956"/>
        </w:tabs>
        <w:ind w:left="567"/>
        <w:rPr>
          <w:rFonts w:asciiTheme="majorHAnsi" w:hAnsiTheme="majorHAnsi" w:cs="Times New Roman"/>
          <w:sz w:val="20"/>
          <w:szCs w:val="20"/>
        </w:rPr>
      </w:pPr>
    </w:p>
    <w:p w:rsidR="00393541" w:rsidRPr="00393541" w:rsidRDefault="00393541" w:rsidP="00393541">
      <w:pPr>
        <w:tabs>
          <w:tab w:val="left" w:pos="1956"/>
        </w:tabs>
        <w:ind w:left="567"/>
        <w:rPr>
          <w:rFonts w:asciiTheme="majorHAnsi" w:hAnsiTheme="majorHAnsi" w:cs="Times New Roman"/>
          <w:sz w:val="20"/>
          <w:szCs w:val="20"/>
        </w:rPr>
      </w:pPr>
      <w:r w:rsidRPr="00393541">
        <w:rPr>
          <w:rFonts w:asciiTheme="majorHAnsi" w:hAnsiTheme="majorHAnsi" w:cs="Times New Roman"/>
          <w:sz w:val="20"/>
          <w:szCs w:val="20"/>
        </w:rPr>
        <w:t xml:space="preserve">Now enter the basis clause by selecting </w:t>
      </w:r>
      <w:r w:rsidRPr="00393541">
        <w:rPr>
          <w:rFonts w:ascii="Arial Narrow" w:hAnsi="Arial Narrow" w:cs="Times New Roman"/>
          <w:sz w:val="18"/>
          <w:szCs w:val="18"/>
        </w:rPr>
        <w:t>&lt;Person&gt; is a parent of Person</w:t>
      </w:r>
      <w:r w:rsidRPr="00393541">
        <w:rPr>
          <w:rFonts w:asciiTheme="majorHAnsi" w:hAnsiTheme="majorHAnsi" w:cs="Times New Roman"/>
          <w:sz w:val="20"/>
          <w:szCs w:val="20"/>
        </w:rPr>
        <w:t xml:space="preserve">. NORMA renames the </w:t>
      </w:r>
      <w:r>
        <w:rPr>
          <w:rFonts w:asciiTheme="majorHAnsi" w:hAnsiTheme="majorHAnsi" w:cs="Times New Roman"/>
          <w:sz w:val="20"/>
          <w:szCs w:val="20"/>
        </w:rPr>
        <w:t xml:space="preserve">object variable for the </w:t>
      </w:r>
      <w:r w:rsidRPr="00393541">
        <w:rPr>
          <w:rFonts w:asciiTheme="majorHAnsi" w:hAnsiTheme="majorHAnsi" w:cs="Times New Roman"/>
          <w:sz w:val="20"/>
          <w:szCs w:val="20"/>
        </w:rPr>
        <w:t xml:space="preserve">first role as </w:t>
      </w:r>
      <w:r w:rsidRPr="00393541">
        <w:rPr>
          <w:rFonts w:ascii="Arial Narrow" w:hAnsi="Arial Narrow" w:cs="Times New Roman"/>
          <w:sz w:val="18"/>
          <w:szCs w:val="18"/>
        </w:rPr>
        <w:t>Person#1</w:t>
      </w:r>
      <w:r w:rsidRPr="00393541">
        <w:rPr>
          <w:rFonts w:asciiTheme="majorHAnsi" w:hAnsiTheme="majorHAnsi" w:cs="Times New Roman"/>
          <w:sz w:val="20"/>
          <w:szCs w:val="20"/>
        </w:rPr>
        <w:t>.</w:t>
      </w:r>
    </w:p>
    <w:p w:rsidR="00C4398A" w:rsidRDefault="00C4398A" w:rsidP="00D5108C">
      <w:pPr>
        <w:tabs>
          <w:tab w:val="left" w:pos="1956"/>
        </w:tabs>
        <w:ind w:left="567"/>
        <w:rPr>
          <w:rFonts w:asciiTheme="majorHAnsi" w:hAnsiTheme="majorHAnsi" w:cs="Times New Roman"/>
          <w:sz w:val="20"/>
          <w:szCs w:val="20"/>
        </w:rPr>
      </w:pPr>
    </w:p>
    <w:p w:rsidR="00C4398A" w:rsidRDefault="00393541"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01952" behindDoc="1" locked="0" layoutInCell="1" allowOverlap="1" wp14:anchorId="0B832C01" wp14:editId="423BD71D">
            <wp:simplePos x="0" y="0"/>
            <wp:positionH relativeFrom="column">
              <wp:posOffset>560558</wp:posOffset>
            </wp:positionH>
            <wp:positionV relativeFrom="paragraph">
              <wp:posOffset>6911</wp:posOffset>
            </wp:positionV>
            <wp:extent cx="2065020" cy="830580"/>
            <wp:effectExtent l="0" t="0" r="0" b="7620"/>
            <wp:wrapNone/>
            <wp:docPr id="328" name="Picture 3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a:xfrm>
                      <a:off x="0" y="0"/>
                      <a:ext cx="2065020" cy="83058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902976" behindDoc="1" locked="0" layoutInCell="1" allowOverlap="1" wp14:anchorId="0CB84895" wp14:editId="14C535D4">
            <wp:simplePos x="0" y="0"/>
            <wp:positionH relativeFrom="column">
              <wp:posOffset>3426899</wp:posOffset>
            </wp:positionH>
            <wp:positionV relativeFrom="paragraph">
              <wp:posOffset>2540</wp:posOffset>
            </wp:positionV>
            <wp:extent cx="1882140" cy="617220"/>
            <wp:effectExtent l="0" t="0" r="3810" b="0"/>
            <wp:wrapNone/>
            <wp:docPr id="329" name="Picture 3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a:xfrm>
                      <a:off x="0" y="0"/>
                      <a:ext cx="1882140" cy="617220"/>
                    </a:xfrm>
                    <a:prstGeom prst="rect">
                      <a:avLst/>
                    </a:prstGeom>
                  </pic:spPr>
                </pic:pic>
              </a:graphicData>
            </a:graphic>
            <wp14:sizeRelH relativeFrom="page">
              <wp14:pctWidth>0</wp14:pctWidth>
            </wp14:sizeRelH>
            <wp14:sizeRelV relativeFrom="page">
              <wp14:pctHeight>0</wp14:pctHeight>
            </wp14:sizeRelV>
          </wp:anchor>
        </w:drawing>
      </w:r>
    </w:p>
    <w:p w:rsidR="00C4398A" w:rsidRDefault="00C4398A" w:rsidP="00D5108C">
      <w:pPr>
        <w:tabs>
          <w:tab w:val="left" w:pos="1956"/>
        </w:tabs>
        <w:ind w:left="567"/>
        <w:rPr>
          <w:rFonts w:asciiTheme="majorHAnsi" w:hAnsiTheme="majorHAnsi" w:cs="Times New Roman"/>
          <w:sz w:val="20"/>
          <w:szCs w:val="20"/>
        </w:rPr>
      </w:pPr>
    </w:p>
    <w:p w:rsidR="00393541" w:rsidRDefault="00393541"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393541" w:rsidRDefault="00393541" w:rsidP="00D5108C">
      <w:pPr>
        <w:tabs>
          <w:tab w:val="left" w:pos="1956"/>
        </w:tabs>
        <w:ind w:left="567"/>
        <w:rPr>
          <w:rFonts w:asciiTheme="majorHAnsi" w:hAnsiTheme="majorHAnsi" w:cs="Times New Roman"/>
          <w:sz w:val="20"/>
          <w:szCs w:val="20"/>
        </w:rPr>
      </w:pPr>
    </w:p>
    <w:p w:rsidR="00393541" w:rsidRDefault="004E1EA7"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04000" behindDoc="1" locked="0" layoutInCell="1" allowOverlap="1" wp14:anchorId="6CAEB43E" wp14:editId="0545B181">
            <wp:simplePos x="0" y="0"/>
            <wp:positionH relativeFrom="column">
              <wp:posOffset>2952603</wp:posOffset>
            </wp:positionH>
            <wp:positionV relativeFrom="paragraph">
              <wp:posOffset>115668</wp:posOffset>
            </wp:positionV>
            <wp:extent cx="2217420" cy="1950720"/>
            <wp:effectExtent l="0" t="0" r="0" b="0"/>
            <wp:wrapSquare wrapText="bothSides"/>
            <wp:docPr id="330" name="Picture 3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extLst>
                        <a:ext uri="{28A0092B-C50C-407E-A947-70E740481C1C}">
                          <a14:useLocalDpi xmlns:a14="http://schemas.microsoft.com/office/drawing/2010/main" val="0"/>
                        </a:ext>
                      </a:extLst>
                    </a:blip>
                    <a:stretch>
                      <a:fillRect/>
                    </a:stretch>
                  </pic:blipFill>
                  <pic:spPr>
                    <a:xfrm>
                      <a:off x="0" y="0"/>
                      <a:ext cx="2217420" cy="1950720"/>
                    </a:xfrm>
                    <a:prstGeom prst="rect">
                      <a:avLst/>
                    </a:prstGeom>
                  </pic:spPr>
                </pic:pic>
              </a:graphicData>
            </a:graphic>
            <wp14:sizeRelH relativeFrom="page">
              <wp14:pctWidth>0</wp14:pctWidth>
            </wp14:sizeRelH>
            <wp14:sizeRelV relativeFrom="page">
              <wp14:pctHeight>0</wp14:pctHeight>
            </wp14:sizeRelV>
          </wp:anchor>
        </w:drawing>
      </w:r>
    </w:p>
    <w:p w:rsidR="00393541" w:rsidRDefault="00393541" w:rsidP="00D5108C">
      <w:pPr>
        <w:tabs>
          <w:tab w:val="left" w:pos="1956"/>
        </w:tabs>
        <w:ind w:left="567"/>
        <w:rPr>
          <w:rFonts w:asciiTheme="majorHAnsi" w:hAnsiTheme="majorHAnsi" w:cs="Times New Roman"/>
          <w:sz w:val="20"/>
          <w:szCs w:val="20"/>
        </w:rPr>
      </w:pPr>
    </w:p>
    <w:p w:rsidR="004E1EA7" w:rsidRPr="004E1EA7" w:rsidRDefault="004E1EA7" w:rsidP="004E1EA7">
      <w:pPr>
        <w:tabs>
          <w:tab w:val="left" w:pos="1956"/>
        </w:tabs>
        <w:ind w:left="567"/>
        <w:rPr>
          <w:rFonts w:asciiTheme="majorHAnsi" w:hAnsiTheme="majorHAnsi" w:cs="Times New Roman"/>
          <w:sz w:val="20"/>
          <w:szCs w:val="20"/>
        </w:rPr>
      </w:pPr>
      <w:r w:rsidRPr="004E1EA7">
        <w:rPr>
          <w:rFonts w:asciiTheme="majorHAnsi" w:hAnsiTheme="majorHAnsi" w:cs="Times New Roman"/>
          <w:sz w:val="20"/>
          <w:szCs w:val="20"/>
        </w:rPr>
        <w:t xml:space="preserve">Move the cursor up to the </w:t>
      </w:r>
      <w:r w:rsidRPr="004E1EA7">
        <w:rPr>
          <w:rFonts w:ascii="Arial Narrow" w:hAnsi="Arial Narrow" w:cs="Times New Roman"/>
          <w:sz w:val="18"/>
          <w:szCs w:val="18"/>
        </w:rPr>
        <w:t>Derivation Path</w:t>
      </w:r>
      <w:r w:rsidRPr="004E1EA7">
        <w:rPr>
          <w:rFonts w:asciiTheme="majorHAnsi" w:hAnsiTheme="majorHAnsi" w:cs="Times New Roman"/>
          <w:sz w:val="20"/>
          <w:szCs w:val="20"/>
        </w:rPr>
        <w:t xml:space="preserve"> header, open the drop-down list, select the inclusive </w:t>
      </w:r>
      <w:proofErr w:type="gramStart"/>
      <w:r w:rsidRPr="004E1EA7">
        <w:rPr>
          <w:rFonts w:ascii="Arial Narrow" w:hAnsi="Arial Narrow" w:cs="Times New Roman"/>
          <w:sz w:val="18"/>
          <w:szCs w:val="18"/>
        </w:rPr>
        <w:t>Or</w:t>
      </w:r>
      <w:proofErr w:type="gramEnd"/>
      <w:r w:rsidRPr="004E1EA7">
        <w:rPr>
          <w:rFonts w:asciiTheme="majorHAnsi" w:hAnsiTheme="majorHAnsi" w:cs="Times New Roman"/>
          <w:sz w:val="20"/>
          <w:szCs w:val="20"/>
        </w:rPr>
        <w:t xml:space="preserve"> operator, and then select </w:t>
      </w:r>
      <w:r w:rsidRPr="004E1EA7">
        <w:rPr>
          <w:rFonts w:ascii="Arial Narrow" w:hAnsi="Arial Narrow" w:cs="Times New Roman"/>
          <w:sz w:val="18"/>
          <w:szCs w:val="18"/>
        </w:rPr>
        <w:t>&lt;Person&gt; is a parent of Person</w:t>
      </w:r>
      <w:r w:rsidRPr="004E1EA7">
        <w:rPr>
          <w:rFonts w:asciiTheme="majorHAnsi" w:hAnsiTheme="majorHAnsi" w:cs="Times New Roman"/>
          <w:sz w:val="20"/>
          <w:szCs w:val="20"/>
        </w:rPr>
        <w:t xml:space="preserve"> to start the second disjunct. </w:t>
      </w:r>
    </w:p>
    <w:p w:rsidR="00393541" w:rsidRDefault="00393541" w:rsidP="00D5108C">
      <w:pPr>
        <w:tabs>
          <w:tab w:val="left" w:pos="1956"/>
        </w:tabs>
        <w:ind w:left="567"/>
        <w:rPr>
          <w:rFonts w:asciiTheme="majorHAnsi" w:hAnsiTheme="majorHAnsi" w:cs="Times New Roman"/>
          <w:sz w:val="20"/>
          <w:szCs w:val="20"/>
        </w:rPr>
      </w:pPr>
    </w:p>
    <w:p w:rsidR="00393541" w:rsidRDefault="00393541" w:rsidP="00D5108C">
      <w:pPr>
        <w:tabs>
          <w:tab w:val="left" w:pos="1956"/>
        </w:tabs>
        <w:ind w:left="567"/>
        <w:rPr>
          <w:rFonts w:asciiTheme="majorHAnsi" w:hAnsiTheme="majorHAnsi" w:cs="Times New Roman"/>
          <w:sz w:val="20"/>
          <w:szCs w:val="20"/>
        </w:rPr>
      </w:pPr>
    </w:p>
    <w:p w:rsidR="00393541" w:rsidRDefault="00393541" w:rsidP="00D5108C">
      <w:pPr>
        <w:tabs>
          <w:tab w:val="left" w:pos="1956"/>
        </w:tabs>
        <w:ind w:left="567"/>
        <w:rPr>
          <w:rFonts w:asciiTheme="majorHAnsi" w:hAnsiTheme="majorHAnsi" w:cs="Times New Roman"/>
          <w:sz w:val="20"/>
          <w:szCs w:val="20"/>
        </w:rPr>
      </w:pPr>
    </w:p>
    <w:p w:rsidR="00393541" w:rsidRDefault="00393541" w:rsidP="00D5108C">
      <w:pPr>
        <w:tabs>
          <w:tab w:val="left" w:pos="1956"/>
        </w:tabs>
        <w:ind w:left="567"/>
        <w:rPr>
          <w:rFonts w:asciiTheme="majorHAnsi" w:hAnsiTheme="majorHAnsi" w:cs="Times New Roman"/>
          <w:sz w:val="20"/>
          <w:szCs w:val="20"/>
        </w:rPr>
      </w:pPr>
    </w:p>
    <w:p w:rsidR="00393541" w:rsidRDefault="00393541" w:rsidP="00D5108C">
      <w:pPr>
        <w:tabs>
          <w:tab w:val="left" w:pos="1956"/>
        </w:tabs>
        <w:ind w:left="567"/>
        <w:rPr>
          <w:rFonts w:asciiTheme="majorHAnsi" w:hAnsiTheme="majorHAnsi" w:cs="Times New Roman"/>
          <w:sz w:val="20"/>
          <w:szCs w:val="20"/>
        </w:rPr>
      </w:pPr>
    </w:p>
    <w:p w:rsidR="00393541" w:rsidRDefault="00393541" w:rsidP="00D5108C">
      <w:pPr>
        <w:tabs>
          <w:tab w:val="left" w:pos="1956"/>
        </w:tabs>
        <w:ind w:left="567"/>
        <w:rPr>
          <w:rFonts w:asciiTheme="majorHAnsi" w:hAnsiTheme="majorHAnsi" w:cs="Times New Roman"/>
          <w:sz w:val="20"/>
          <w:szCs w:val="20"/>
        </w:rPr>
      </w:pPr>
    </w:p>
    <w:p w:rsidR="000B1FFD" w:rsidRDefault="000B1FFD" w:rsidP="004E1EA7">
      <w:pPr>
        <w:tabs>
          <w:tab w:val="left" w:pos="1956"/>
        </w:tabs>
        <w:ind w:left="567"/>
        <w:rPr>
          <w:rFonts w:asciiTheme="majorHAnsi" w:hAnsiTheme="majorHAnsi" w:cs="Times New Roman"/>
          <w:sz w:val="20"/>
          <w:szCs w:val="20"/>
        </w:rPr>
      </w:pPr>
    </w:p>
    <w:p w:rsidR="004E1EA7" w:rsidRPr="004E1EA7" w:rsidRDefault="004E1EA7" w:rsidP="004E1EA7">
      <w:pPr>
        <w:tabs>
          <w:tab w:val="left" w:pos="1956"/>
        </w:tabs>
        <w:ind w:left="567"/>
        <w:rPr>
          <w:rFonts w:asciiTheme="majorHAnsi" w:hAnsiTheme="majorHAnsi" w:cs="Times New Roman"/>
          <w:sz w:val="20"/>
          <w:szCs w:val="20"/>
        </w:rPr>
      </w:pPr>
      <w:r w:rsidRPr="004E1EA7">
        <w:rPr>
          <w:rFonts w:asciiTheme="majorHAnsi" w:hAnsiTheme="majorHAnsi" w:cs="Times New Roman"/>
          <w:sz w:val="20"/>
          <w:szCs w:val="20"/>
        </w:rPr>
        <w:t xml:space="preserve">NORMA displays the path with an </w:t>
      </w:r>
      <w:r w:rsidRPr="004E1EA7">
        <w:rPr>
          <w:rFonts w:asciiTheme="majorHAnsi" w:hAnsiTheme="majorHAnsi" w:cs="Times New Roman"/>
          <w:b/>
          <w:sz w:val="20"/>
          <w:szCs w:val="20"/>
        </w:rPr>
        <w:t>or</w:t>
      </w:r>
      <w:r w:rsidRPr="004E1EA7">
        <w:rPr>
          <w:rFonts w:asciiTheme="majorHAnsi" w:hAnsiTheme="majorHAnsi" w:cs="Times New Roman"/>
          <w:sz w:val="20"/>
          <w:szCs w:val="20"/>
        </w:rPr>
        <w:t>-split into two branches, and displays a parenthood fact type on each branch. Because this split was performed at the root object type, the Person roles starting each branch are correlated (based on the same object type variable) as shown by each being assigned the same suffix (</w:t>
      </w:r>
      <w:r w:rsidRPr="004E1EA7">
        <w:rPr>
          <w:rFonts w:ascii="Arial Narrow" w:hAnsi="Arial Narrow" w:cs="Times New Roman"/>
          <w:sz w:val="18"/>
          <w:szCs w:val="18"/>
        </w:rPr>
        <w:t>Person#1</w:t>
      </w:r>
      <w:r w:rsidRPr="004E1EA7">
        <w:rPr>
          <w:rFonts w:asciiTheme="majorHAnsi" w:hAnsiTheme="majorHAnsi" w:cs="Times New Roman"/>
          <w:sz w:val="20"/>
          <w:szCs w:val="20"/>
        </w:rPr>
        <w:t xml:space="preserve">). Continue the second branch by selecting its second </w:t>
      </w:r>
      <w:r w:rsidRPr="004E1EA7">
        <w:rPr>
          <w:rFonts w:ascii="Arial Narrow" w:hAnsi="Arial Narrow" w:cs="Times New Roman"/>
          <w:sz w:val="18"/>
          <w:szCs w:val="18"/>
        </w:rPr>
        <w:t>Person</w:t>
      </w:r>
      <w:r w:rsidRPr="004E1EA7">
        <w:rPr>
          <w:rFonts w:asciiTheme="majorHAnsi" w:hAnsiTheme="majorHAnsi" w:cs="Times New Roman"/>
          <w:sz w:val="20"/>
          <w:szCs w:val="20"/>
        </w:rPr>
        <w:t xml:space="preserve"> role, opening its drop-down list, and selecting </w:t>
      </w:r>
      <w:r w:rsidRPr="004E1EA7">
        <w:rPr>
          <w:rFonts w:ascii="Arial Narrow" w:hAnsi="Arial Narrow" w:cs="Times New Roman"/>
          <w:sz w:val="18"/>
          <w:szCs w:val="18"/>
        </w:rPr>
        <w:t>&lt;Person&gt; is an ancestor of Person</w:t>
      </w:r>
      <w:r w:rsidRPr="004E1EA7">
        <w:rPr>
          <w:rFonts w:asciiTheme="majorHAnsi" w:hAnsiTheme="majorHAnsi" w:cs="Times New Roman"/>
          <w:sz w:val="20"/>
          <w:szCs w:val="20"/>
        </w:rPr>
        <w:t>.</w:t>
      </w:r>
    </w:p>
    <w:p w:rsidR="00393541" w:rsidRDefault="00393541" w:rsidP="00D5108C">
      <w:pPr>
        <w:tabs>
          <w:tab w:val="left" w:pos="1956"/>
        </w:tabs>
        <w:ind w:left="567"/>
        <w:rPr>
          <w:rFonts w:asciiTheme="majorHAnsi" w:hAnsiTheme="majorHAnsi" w:cs="Times New Roman"/>
          <w:sz w:val="20"/>
          <w:szCs w:val="20"/>
        </w:rPr>
      </w:pPr>
    </w:p>
    <w:p w:rsidR="004E1EA7" w:rsidRDefault="004E1EA7"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06048" behindDoc="1" locked="0" layoutInCell="1" allowOverlap="1" wp14:anchorId="5DB74275" wp14:editId="5A7D5CDE">
            <wp:simplePos x="0" y="0"/>
            <wp:positionH relativeFrom="column">
              <wp:posOffset>3039745</wp:posOffset>
            </wp:positionH>
            <wp:positionV relativeFrom="paragraph">
              <wp:posOffset>162560</wp:posOffset>
            </wp:positionV>
            <wp:extent cx="2377440" cy="1478280"/>
            <wp:effectExtent l="0" t="0" r="3810" b="7620"/>
            <wp:wrapNone/>
            <wp:docPr id="343" name="Picture 3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extLst>
                        <a:ext uri="{28A0092B-C50C-407E-A947-70E740481C1C}">
                          <a14:useLocalDpi xmlns:a14="http://schemas.microsoft.com/office/drawing/2010/main" val="0"/>
                        </a:ext>
                      </a:extLst>
                    </a:blip>
                    <a:stretch>
                      <a:fillRect/>
                    </a:stretch>
                  </pic:blipFill>
                  <pic:spPr>
                    <a:xfrm>
                      <a:off x="0" y="0"/>
                      <a:ext cx="2377440" cy="1478280"/>
                    </a:xfrm>
                    <a:prstGeom prst="rect">
                      <a:avLst/>
                    </a:prstGeom>
                  </pic:spPr>
                </pic:pic>
              </a:graphicData>
            </a:graphic>
            <wp14:sizeRelH relativeFrom="page">
              <wp14:pctWidth>0</wp14:pctWidth>
            </wp14:sizeRelH>
            <wp14:sizeRelV relativeFrom="page">
              <wp14:pctHeight>0</wp14:pctHeight>
            </wp14:sizeRelV>
          </wp:anchor>
        </w:drawing>
      </w:r>
    </w:p>
    <w:p w:rsidR="004E1EA7" w:rsidRDefault="004E1EA7"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05024" behindDoc="1" locked="0" layoutInCell="1" allowOverlap="1" wp14:anchorId="16608CBD" wp14:editId="1103EB35">
            <wp:simplePos x="0" y="0"/>
            <wp:positionH relativeFrom="column">
              <wp:posOffset>401320</wp:posOffset>
            </wp:positionH>
            <wp:positionV relativeFrom="paragraph">
              <wp:posOffset>36342</wp:posOffset>
            </wp:positionV>
            <wp:extent cx="2225040" cy="1287780"/>
            <wp:effectExtent l="0" t="0" r="3810" b="7620"/>
            <wp:wrapNone/>
            <wp:docPr id="332" name="Picture 3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extLst>
                        <a:ext uri="{28A0092B-C50C-407E-A947-70E740481C1C}">
                          <a14:useLocalDpi xmlns:a14="http://schemas.microsoft.com/office/drawing/2010/main" val="0"/>
                        </a:ext>
                      </a:extLst>
                    </a:blip>
                    <a:stretch>
                      <a:fillRect/>
                    </a:stretch>
                  </pic:blipFill>
                  <pic:spPr>
                    <a:xfrm>
                      <a:off x="0" y="0"/>
                      <a:ext cx="2225040" cy="1287780"/>
                    </a:xfrm>
                    <a:prstGeom prst="rect">
                      <a:avLst/>
                    </a:prstGeom>
                  </pic:spPr>
                </pic:pic>
              </a:graphicData>
            </a:graphic>
            <wp14:sizeRelH relativeFrom="page">
              <wp14:pctWidth>0</wp14:pctWidth>
            </wp14:sizeRelH>
            <wp14:sizeRelV relativeFrom="page">
              <wp14:pctHeight>0</wp14:pctHeight>
            </wp14:sizeRelV>
          </wp:anchor>
        </w:drawing>
      </w:r>
    </w:p>
    <w:p w:rsidR="00393541" w:rsidRDefault="00393541" w:rsidP="00D5108C">
      <w:pPr>
        <w:tabs>
          <w:tab w:val="left" w:pos="1956"/>
        </w:tabs>
        <w:ind w:left="567"/>
        <w:rPr>
          <w:rFonts w:asciiTheme="majorHAnsi" w:hAnsiTheme="majorHAnsi" w:cs="Times New Roman"/>
          <w:sz w:val="20"/>
          <w:szCs w:val="20"/>
        </w:rPr>
      </w:pPr>
    </w:p>
    <w:p w:rsidR="00393541" w:rsidRDefault="00393541" w:rsidP="00D5108C">
      <w:pPr>
        <w:tabs>
          <w:tab w:val="left" w:pos="1956"/>
        </w:tabs>
        <w:ind w:left="567"/>
        <w:rPr>
          <w:rFonts w:asciiTheme="majorHAnsi" w:hAnsiTheme="majorHAnsi" w:cs="Times New Roman"/>
          <w:sz w:val="20"/>
          <w:szCs w:val="20"/>
        </w:rPr>
      </w:pPr>
    </w:p>
    <w:p w:rsidR="00393541" w:rsidRDefault="00393541" w:rsidP="00D5108C">
      <w:pPr>
        <w:tabs>
          <w:tab w:val="left" w:pos="1956"/>
        </w:tabs>
        <w:ind w:left="567"/>
        <w:rPr>
          <w:rFonts w:asciiTheme="majorHAnsi" w:hAnsiTheme="majorHAnsi" w:cs="Times New Roman"/>
          <w:sz w:val="20"/>
          <w:szCs w:val="20"/>
        </w:rPr>
      </w:pPr>
    </w:p>
    <w:p w:rsidR="004E1EA7" w:rsidRDefault="004E1EA7" w:rsidP="00D5108C">
      <w:pPr>
        <w:tabs>
          <w:tab w:val="left" w:pos="1956"/>
        </w:tabs>
        <w:ind w:left="567"/>
        <w:rPr>
          <w:rFonts w:asciiTheme="majorHAnsi" w:hAnsiTheme="majorHAnsi" w:cs="Times New Roman"/>
          <w:sz w:val="20"/>
          <w:szCs w:val="20"/>
        </w:rPr>
      </w:pPr>
    </w:p>
    <w:p w:rsidR="004E1EA7" w:rsidRDefault="004E1EA7" w:rsidP="00D5108C">
      <w:pPr>
        <w:tabs>
          <w:tab w:val="left" w:pos="1956"/>
        </w:tabs>
        <w:ind w:left="567"/>
        <w:rPr>
          <w:rFonts w:asciiTheme="majorHAnsi" w:hAnsiTheme="majorHAnsi" w:cs="Times New Roman"/>
          <w:sz w:val="20"/>
          <w:szCs w:val="20"/>
        </w:rPr>
      </w:pPr>
    </w:p>
    <w:p w:rsidR="00393541" w:rsidRDefault="004E1EA7"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393541" w:rsidRDefault="00393541" w:rsidP="00D5108C">
      <w:pPr>
        <w:tabs>
          <w:tab w:val="left" w:pos="1956"/>
        </w:tabs>
        <w:ind w:left="567"/>
        <w:rPr>
          <w:rFonts w:asciiTheme="majorHAnsi" w:hAnsiTheme="majorHAnsi" w:cs="Times New Roman"/>
          <w:sz w:val="20"/>
          <w:szCs w:val="20"/>
        </w:rPr>
      </w:pPr>
    </w:p>
    <w:p w:rsidR="00393541" w:rsidRDefault="00393541" w:rsidP="00D5108C">
      <w:pPr>
        <w:tabs>
          <w:tab w:val="left" w:pos="1956"/>
        </w:tabs>
        <w:ind w:left="567"/>
        <w:rPr>
          <w:rFonts w:asciiTheme="majorHAnsi" w:hAnsiTheme="majorHAnsi" w:cs="Times New Roman"/>
          <w:sz w:val="20"/>
          <w:szCs w:val="20"/>
        </w:rPr>
      </w:pPr>
    </w:p>
    <w:p w:rsidR="00393541" w:rsidRDefault="00393541" w:rsidP="00D5108C">
      <w:pPr>
        <w:tabs>
          <w:tab w:val="left" w:pos="1956"/>
        </w:tabs>
        <w:ind w:left="567"/>
        <w:rPr>
          <w:rFonts w:asciiTheme="majorHAnsi" w:hAnsiTheme="majorHAnsi" w:cs="Times New Roman"/>
          <w:sz w:val="20"/>
          <w:szCs w:val="20"/>
        </w:rPr>
      </w:pPr>
    </w:p>
    <w:p w:rsidR="004E1EA7" w:rsidRPr="004E1EA7" w:rsidRDefault="004E1EA7" w:rsidP="004E1EA7">
      <w:pPr>
        <w:tabs>
          <w:tab w:val="left" w:pos="1956"/>
        </w:tabs>
        <w:ind w:left="567"/>
        <w:rPr>
          <w:rFonts w:asciiTheme="majorHAnsi" w:hAnsiTheme="majorHAnsi" w:cs="Times New Roman"/>
          <w:sz w:val="20"/>
          <w:szCs w:val="20"/>
        </w:rPr>
      </w:pPr>
      <w:r>
        <w:rPr>
          <w:rFonts w:ascii="Arial Narrow" w:hAnsi="Arial Narrow" w:cs="Times New Roman"/>
          <w:noProof/>
          <w:sz w:val="18"/>
          <w:szCs w:val="18"/>
          <w:lang w:eastAsia="en-AU"/>
        </w:rPr>
        <w:lastRenderedPageBreak/>
        <w:drawing>
          <wp:anchor distT="0" distB="0" distL="114300" distR="114300" simplePos="0" relativeHeight="251907072" behindDoc="0" locked="0" layoutInCell="1" allowOverlap="1" wp14:anchorId="5E62FABD" wp14:editId="1639FE21">
            <wp:simplePos x="0" y="0"/>
            <wp:positionH relativeFrom="column">
              <wp:posOffset>3209925</wp:posOffset>
            </wp:positionH>
            <wp:positionV relativeFrom="paragraph">
              <wp:posOffset>55245</wp:posOffset>
            </wp:positionV>
            <wp:extent cx="2171700" cy="1074420"/>
            <wp:effectExtent l="0" t="0" r="0" b="0"/>
            <wp:wrapSquare wrapText="bothSides"/>
            <wp:docPr id="345" name="Picture 3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extLst>
                        <a:ext uri="{28A0092B-C50C-407E-A947-70E740481C1C}">
                          <a14:useLocalDpi xmlns:a14="http://schemas.microsoft.com/office/drawing/2010/main" val="0"/>
                        </a:ext>
                      </a:extLst>
                    </a:blip>
                    <a:stretch>
                      <a:fillRect/>
                    </a:stretch>
                  </pic:blipFill>
                  <pic:spPr>
                    <a:xfrm>
                      <a:off x="0" y="0"/>
                      <a:ext cx="2171700" cy="1074420"/>
                    </a:xfrm>
                    <a:prstGeom prst="rect">
                      <a:avLst/>
                    </a:prstGeom>
                  </pic:spPr>
                </pic:pic>
              </a:graphicData>
            </a:graphic>
            <wp14:sizeRelH relativeFrom="page">
              <wp14:pctWidth>0</wp14:pctWidth>
            </wp14:sizeRelH>
            <wp14:sizeRelV relativeFrom="page">
              <wp14:pctHeight>0</wp14:pctHeight>
            </wp14:sizeRelV>
          </wp:anchor>
        </w:drawing>
      </w:r>
      <w:r w:rsidRPr="004E1EA7">
        <w:rPr>
          <w:rFonts w:asciiTheme="majorHAnsi" w:hAnsiTheme="majorHAnsi" w:cs="Times New Roman"/>
          <w:sz w:val="20"/>
          <w:szCs w:val="20"/>
        </w:rPr>
        <w:t>NORMA displays the current path as shown opposite. Notice that the final Person roles in the fact types in both branches are not subscripted (</w:t>
      </w:r>
      <w:r w:rsidRPr="004E1EA7">
        <w:rPr>
          <w:rFonts w:ascii="Arial Narrow" w:hAnsi="Arial Narrow" w:cs="Times New Roman"/>
          <w:sz w:val="18"/>
          <w:szCs w:val="18"/>
        </w:rPr>
        <w:t>Person</w:t>
      </w:r>
      <w:r w:rsidRPr="004E1EA7">
        <w:rPr>
          <w:rFonts w:asciiTheme="majorHAnsi" w:hAnsiTheme="majorHAnsi" w:cs="Times New Roman"/>
          <w:sz w:val="20"/>
          <w:szCs w:val="20"/>
        </w:rPr>
        <w:t xml:space="preserve">), indicating that these roles are uncorrelated. We need to explicitly correlate these roles so that they are based on the same object variable. </w:t>
      </w:r>
    </w:p>
    <w:p w:rsidR="00393541" w:rsidRDefault="00393541" w:rsidP="00D5108C">
      <w:pPr>
        <w:tabs>
          <w:tab w:val="left" w:pos="1956"/>
        </w:tabs>
        <w:ind w:left="567"/>
        <w:rPr>
          <w:rFonts w:asciiTheme="majorHAnsi" w:hAnsiTheme="majorHAnsi" w:cs="Times New Roman"/>
          <w:sz w:val="20"/>
          <w:szCs w:val="20"/>
        </w:rPr>
      </w:pPr>
    </w:p>
    <w:p w:rsidR="001871A3" w:rsidRPr="001871A3" w:rsidRDefault="001871A3" w:rsidP="001871A3">
      <w:pPr>
        <w:tabs>
          <w:tab w:val="left" w:pos="1956"/>
        </w:tabs>
        <w:ind w:left="567"/>
        <w:rPr>
          <w:rFonts w:asciiTheme="majorHAnsi" w:hAnsiTheme="majorHAnsi" w:cs="Times New Roman"/>
          <w:sz w:val="20"/>
          <w:szCs w:val="20"/>
        </w:rPr>
      </w:pPr>
      <w:r w:rsidRPr="001871A3">
        <w:rPr>
          <w:rFonts w:asciiTheme="majorHAnsi" w:hAnsiTheme="majorHAnsi" w:cs="Times New Roman"/>
          <w:sz w:val="20"/>
          <w:szCs w:val="20"/>
        </w:rPr>
        <w:t xml:space="preserve">Select the final </w:t>
      </w:r>
      <w:r w:rsidRPr="001871A3">
        <w:rPr>
          <w:rFonts w:ascii="Arial Narrow" w:hAnsi="Arial Narrow" w:cs="Times New Roman"/>
          <w:sz w:val="18"/>
          <w:szCs w:val="18"/>
        </w:rPr>
        <w:t>Person</w:t>
      </w:r>
      <w:r w:rsidRPr="001871A3">
        <w:rPr>
          <w:rFonts w:asciiTheme="majorHAnsi" w:hAnsiTheme="majorHAnsi" w:cs="Times New Roman"/>
          <w:sz w:val="20"/>
          <w:szCs w:val="20"/>
        </w:rPr>
        <w:t xml:space="preserve"> role in either branch (I chose </w:t>
      </w:r>
      <w:r w:rsidRPr="001871A3">
        <w:rPr>
          <w:rFonts w:ascii="Arial Narrow" w:hAnsi="Arial Narrow" w:cs="Times New Roman"/>
          <w:sz w:val="18"/>
          <w:szCs w:val="18"/>
        </w:rPr>
        <w:t>Branch 1</w:t>
      </w:r>
      <w:r w:rsidRPr="001871A3">
        <w:rPr>
          <w:rFonts w:asciiTheme="majorHAnsi" w:hAnsiTheme="majorHAnsi" w:cs="Times New Roman"/>
          <w:sz w:val="20"/>
          <w:szCs w:val="20"/>
        </w:rPr>
        <w:t xml:space="preserve">), then in the </w:t>
      </w:r>
      <w:r w:rsidRPr="001871A3">
        <w:rPr>
          <w:rFonts w:ascii="Arial Narrow" w:hAnsi="Arial Narrow" w:cs="Times New Roman"/>
          <w:sz w:val="18"/>
          <w:szCs w:val="18"/>
        </w:rPr>
        <w:t>Properties</w:t>
      </w:r>
      <w:r w:rsidRPr="001871A3">
        <w:rPr>
          <w:rFonts w:asciiTheme="majorHAnsi" w:hAnsiTheme="majorHAnsi" w:cs="Times New Roman"/>
          <w:sz w:val="20"/>
          <w:szCs w:val="20"/>
        </w:rPr>
        <w:t xml:space="preserve"> </w:t>
      </w:r>
      <w:r>
        <w:rPr>
          <w:rFonts w:asciiTheme="majorHAnsi" w:hAnsiTheme="majorHAnsi" w:cs="Times New Roman"/>
          <w:sz w:val="20"/>
          <w:szCs w:val="20"/>
        </w:rPr>
        <w:t>w</w:t>
      </w:r>
      <w:r w:rsidRPr="001871A3">
        <w:rPr>
          <w:rFonts w:asciiTheme="majorHAnsi" w:hAnsiTheme="majorHAnsi" w:cs="Times New Roman"/>
          <w:sz w:val="20"/>
          <w:szCs w:val="20"/>
        </w:rPr>
        <w:t xml:space="preserve">indow go to </w:t>
      </w:r>
      <w:r w:rsidRPr="001871A3">
        <w:rPr>
          <w:rFonts w:ascii="Arial Narrow" w:hAnsi="Arial Narrow" w:cs="Times New Roman"/>
          <w:sz w:val="18"/>
          <w:szCs w:val="18"/>
        </w:rPr>
        <w:t>Variable</w:t>
      </w:r>
      <w:r w:rsidRPr="001871A3">
        <w:rPr>
          <w:rFonts w:asciiTheme="majorHAnsi" w:hAnsiTheme="majorHAnsi" w:cs="Times New Roman"/>
          <w:sz w:val="20"/>
          <w:szCs w:val="20"/>
        </w:rPr>
        <w:t xml:space="preserve">, open its drop-down list, and select the final person role in the other branch. </w:t>
      </w:r>
    </w:p>
    <w:p w:rsidR="00393541" w:rsidRDefault="00393541" w:rsidP="00D5108C">
      <w:pPr>
        <w:tabs>
          <w:tab w:val="left" w:pos="1956"/>
        </w:tabs>
        <w:ind w:left="567"/>
        <w:rPr>
          <w:rFonts w:asciiTheme="majorHAnsi" w:hAnsiTheme="majorHAnsi" w:cs="Times New Roman"/>
          <w:sz w:val="20"/>
          <w:szCs w:val="20"/>
        </w:rPr>
      </w:pPr>
    </w:p>
    <w:p w:rsidR="00393541" w:rsidRDefault="001871A3"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08096" behindDoc="1" locked="0" layoutInCell="1" allowOverlap="1" wp14:anchorId="49D6E6D1" wp14:editId="5461CDEB">
            <wp:simplePos x="0" y="0"/>
            <wp:positionH relativeFrom="column">
              <wp:posOffset>361315</wp:posOffset>
            </wp:positionH>
            <wp:positionV relativeFrom="paragraph">
              <wp:posOffset>166517</wp:posOffset>
            </wp:positionV>
            <wp:extent cx="1965960" cy="1013460"/>
            <wp:effectExtent l="0" t="0" r="0" b="0"/>
            <wp:wrapNone/>
            <wp:docPr id="346" name="Picture 3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extLst>
                        <a:ext uri="{28A0092B-C50C-407E-A947-70E740481C1C}">
                          <a14:useLocalDpi xmlns:a14="http://schemas.microsoft.com/office/drawing/2010/main" val="0"/>
                        </a:ext>
                      </a:extLst>
                    </a:blip>
                    <a:stretch>
                      <a:fillRect/>
                    </a:stretch>
                  </pic:blipFill>
                  <pic:spPr>
                    <a:xfrm>
                      <a:off x="0" y="0"/>
                      <a:ext cx="1965960" cy="101346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909120" behindDoc="1" locked="0" layoutInCell="1" allowOverlap="1" wp14:anchorId="4725A316" wp14:editId="09EE605B">
            <wp:simplePos x="0" y="0"/>
            <wp:positionH relativeFrom="column">
              <wp:posOffset>2837815</wp:posOffset>
            </wp:positionH>
            <wp:positionV relativeFrom="paragraph">
              <wp:posOffset>635</wp:posOffset>
            </wp:positionV>
            <wp:extent cx="2545080" cy="1874520"/>
            <wp:effectExtent l="0" t="0" r="7620" b="0"/>
            <wp:wrapNone/>
            <wp:docPr id="347" name="Picture 3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extLst>
                        <a:ext uri="{28A0092B-C50C-407E-A947-70E740481C1C}">
                          <a14:useLocalDpi xmlns:a14="http://schemas.microsoft.com/office/drawing/2010/main" val="0"/>
                        </a:ext>
                      </a:extLst>
                    </a:blip>
                    <a:stretch>
                      <a:fillRect/>
                    </a:stretch>
                  </pic:blipFill>
                  <pic:spPr>
                    <a:xfrm>
                      <a:off x="0" y="0"/>
                      <a:ext cx="2545080" cy="1874520"/>
                    </a:xfrm>
                    <a:prstGeom prst="rect">
                      <a:avLst/>
                    </a:prstGeom>
                  </pic:spPr>
                </pic:pic>
              </a:graphicData>
            </a:graphic>
            <wp14:sizeRelH relativeFrom="page">
              <wp14:pctWidth>0</wp14:pctWidth>
            </wp14:sizeRelH>
            <wp14:sizeRelV relativeFrom="page">
              <wp14:pctHeight>0</wp14:pctHeight>
            </wp14:sizeRelV>
          </wp:anchor>
        </w:drawing>
      </w:r>
    </w:p>
    <w:p w:rsidR="00393541" w:rsidRDefault="00393541" w:rsidP="00D5108C">
      <w:pPr>
        <w:tabs>
          <w:tab w:val="left" w:pos="1956"/>
        </w:tabs>
        <w:ind w:left="567"/>
        <w:rPr>
          <w:rFonts w:asciiTheme="majorHAnsi" w:hAnsiTheme="majorHAnsi" w:cs="Times New Roman"/>
          <w:sz w:val="20"/>
          <w:szCs w:val="20"/>
        </w:rPr>
      </w:pPr>
    </w:p>
    <w:p w:rsidR="00393541" w:rsidRDefault="00393541" w:rsidP="00D5108C">
      <w:pPr>
        <w:tabs>
          <w:tab w:val="left" w:pos="1956"/>
        </w:tabs>
        <w:ind w:left="567"/>
        <w:rPr>
          <w:rFonts w:asciiTheme="majorHAnsi" w:hAnsiTheme="majorHAnsi" w:cs="Times New Roman"/>
          <w:sz w:val="20"/>
          <w:szCs w:val="20"/>
        </w:rPr>
      </w:pPr>
    </w:p>
    <w:p w:rsidR="00393541" w:rsidRDefault="00393541" w:rsidP="00D5108C">
      <w:pPr>
        <w:tabs>
          <w:tab w:val="left" w:pos="1956"/>
        </w:tabs>
        <w:ind w:left="567"/>
        <w:rPr>
          <w:rFonts w:asciiTheme="majorHAnsi" w:hAnsiTheme="majorHAnsi" w:cs="Times New Roman"/>
          <w:sz w:val="20"/>
          <w:szCs w:val="20"/>
        </w:rPr>
      </w:pPr>
    </w:p>
    <w:p w:rsidR="00393541" w:rsidRDefault="00393541" w:rsidP="00D5108C">
      <w:pPr>
        <w:tabs>
          <w:tab w:val="left" w:pos="1956"/>
        </w:tabs>
        <w:ind w:left="567"/>
        <w:rPr>
          <w:rFonts w:asciiTheme="majorHAnsi" w:hAnsiTheme="majorHAnsi" w:cs="Times New Roman"/>
          <w:sz w:val="20"/>
          <w:szCs w:val="20"/>
        </w:rPr>
      </w:pPr>
    </w:p>
    <w:p w:rsidR="00393541" w:rsidRDefault="001871A3"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t xml:space="preserve">     </w:t>
      </w:r>
      <w:r w:rsidRPr="00B20E00">
        <w:rPr>
          <w:rFonts w:ascii="Lucida Sans Unicode" w:hAnsi="Lucida Sans Unicode" w:cs="Lucida Sans Unicode"/>
        </w:rPr>
        <w:t>⇨</w:t>
      </w:r>
    </w:p>
    <w:p w:rsidR="00393541" w:rsidRDefault="00393541" w:rsidP="00D5108C">
      <w:pPr>
        <w:tabs>
          <w:tab w:val="left" w:pos="1956"/>
        </w:tabs>
        <w:ind w:left="567"/>
        <w:rPr>
          <w:rFonts w:asciiTheme="majorHAnsi" w:hAnsiTheme="majorHAnsi" w:cs="Times New Roman"/>
          <w:sz w:val="20"/>
          <w:szCs w:val="20"/>
        </w:rPr>
      </w:pPr>
    </w:p>
    <w:p w:rsidR="00393541" w:rsidRDefault="00393541" w:rsidP="00D5108C">
      <w:pPr>
        <w:tabs>
          <w:tab w:val="left" w:pos="1956"/>
        </w:tabs>
        <w:ind w:left="567"/>
        <w:rPr>
          <w:rFonts w:asciiTheme="majorHAnsi" w:hAnsiTheme="majorHAnsi" w:cs="Times New Roman"/>
          <w:sz w:val="20"/>
          <w:szCs w:val="20"/>
        </w:rPr>
      </w:pPr>
    </w:p>
    <w:p w:rsidR="00393541" w:rsidRDefault="00393541" w:rsidP="00D5108C">
      <w:pPr>
        <w:tabs>
          <w:tab w:val="left" w:pos="1956"/>
        </w:tabs>
        <w:ind w:left="567"/>
        <w:rPr>
          <w:rFonts w:asciiTheme="majorHAnsi" w:hAnsiTheme="majorHAnsi" w:cs="Times New Roman"/>
          <w:sz w:val="20"/>
          <w:szCs w:val="20"/>
        </w:rPr>
      </w:pPr>
    </w:p>
    <w:p w:rsidR="00C4398A" w:rsidRDefault="00C4398A" w:rsidP="00D5108C">
      <w:pPr>
        <w:tabs>
          <w:tab w:val="left" w:pos="1956"/>
        </w:tabs>
        <w:ind w:left="567"/>
        <w:rPr>
          <w:rFonts w:asciiTheme="majorHAnsi" w:hAnsiTheme="majorHAnsi" w:cs="Times New Roman"/>
          <w:sz w:val="20"/>
          <w:szCs w:val="20"/>
        </w:rPr>
      </w:pPr>
    </w:p>
    <w:p w:rsidR="00C4398A" w:rsidRDefault="00C4398A" w:rsidP="00D5108C">
      <w:pPr>
        <w:tabs>
          <w:tab w:val="left" w:pos="1956"/>
        </w:tabs>
        <w:ind w:left="567"/>
        <w:rPr>
          <w:rFonts w:asciiTheme="majorHAnsi" w:hAnsiTheme="majorHAnsi" w:cs="Times New Roman"/>
          <w:sz w:val="20"/>
          <w:szCs w:val="20"/>
        </w:rPr>
      </w:pPr>
    </w:p>
    <w:p w:rsidR="00C4398A" w:rsidRDefault="00C4398A" w:rsidP="00D5108C">
      <w:pPr>
        <w:tabs>
          <w:tab w:val="left" w:pos="1956"/>
        </w:tabs>
        <w:ind w:left="567"/>
        <w:rPr>
          <w:rFonts w:asciiTheme="majorHAnsi" w:hAnsiTheme="majorHAnsi" w:cs="Times New Roman"/>
          <w:sz w:val="20"/>
          <w:szCs w:val="20"/>
        </w:rPr>
      </w:pPr>
    </w:p>
    <w:p w:rsidR="001871A3" w:rsidRPr="001871A3" w:rsidRDefault="001871A3" w:rsidP="001871A3">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10144" behindDoc="0" locked="0" layoutInCell="1" allowOverlap="1" wp14:anchorId="18F342FA" wp14:editId="475D21F9">
            <wp:simplePos x="0" y="0"/>
            <wp:positionH relativeFrom="column">
              <wp:posOffset>3081020</wp:posOffset>
            </wp:positionH>
            <wp:positionV relativeFrom="paragraph">
              <wp:posOffset>56515</wp:posOffset>
            </wp:positionV>
            <wp:extent cx="2278380" cy="1051560"/>
            <wp:effectExtent l="0" t="0" r="7620" b="0"/>
            <wp:wrapSquare wrapText="bothSides"/>
            <wp:docPr id="348" name="Picture 3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extLst>
                        <a:ext uri="{28A0092B-C50C-407E-A947-70E740481C1C}">
                          <a14:useLocalDpi xmlns:a14="http://schemas.microsoft.com/office/drawing/2010/main" val="0"/>
                        </a:ext>
                      </a:extLst>
                    </a:blip>
                    <a:stretch>
                      <a:fillRect/>
                    </a:stretch>
                  </pic:blipFill>
                  <pic:spPr>
                    <a:xfrm>
                      <a:off x="0" y="0"/>
                      <a:ext cx="2278380" cy="1051560"/>
                    </a:xfrm>
                    <a:prstGeom prst="rect">
                      <a:avLst/>
                    </a:prstGeom>
                  </pic:spPr>
                </pic:pic>
              </a:graphicData>
            </a:graphic>
            <wp14:sizeRelH relativeFrom="page">
              <wp14:pctWidth>0</wp14:pctWidth>
            </wp14:sizeRelH>
            <wp14:sizeRelV relativeFrom="page">
              <wp14:pctHeight>0</wp14:pctHeight>
            </wp14:sizeRelV>
          </wp:anchor>
        </w:drawing>
      </w:r>
      <w:r w:rsidRPr="001871A3">
        <w:rPr>
          <w:rFonts w:asciiTheme="majorHAnsi" w:hAnsiTheme="majorHAnsi" w:cs="Times New Roman"/>
          <w:sz w:val="20"/>
          <w:szCs w:val="20"/>
        </w:rPr>
        <w:t>The final roles on each branch are now correlated, as seen by NORMA naming each the same (</w:t>
      </w:r>
      <w:r w:rsidRPr="001871A3">
        <w:rPr>
          <w:rFonts w:ascii="Arial Narrow" w:hAnsi="Arial Narrow" w:cs="Times New Roman"/>
          <w:sz w:val="18"/>
          <w:szCs w:val="18"/>
        </w:rPr>
        <w:t>Person#2</w:t>
      </w:r>
      <w:r w:rsidRPr="001871A3">
        <w:rPr>
          <w:rFonts w:asciiTheme="majorHAnsi" w:hAnsiTheme="majorHAnsi" w:cs="Times New Roman"/>
          <w:sz w:val="20"/>
          <w:szCs w:val="20"/>
        </w:rPr>
        <w:t xml:space="preserve">). In so doing, NORMA renumbered </w:t>
      </w:r>
      <w:r>
        <w:rPr>
          <w:rFonts w:asciiTheme="majorHAnsi" w:hAnsiTheme="majorHAnsi" w:cs="Times New Roman"/>
          <w:sz w:val="20"/>
          <w:szCs w:val="20"/>
        </w:rPr>
        <w:t xml:space="preserve">the </w:t>
      </w:r>
      <w:r w:rsidRPr="001871A3">
        <w:rPr>
          <w:rFonts w:asciiTheme="majorHAnsi" w:hAnsiTheme="majorHAnsi" w:cs="Times New Roman"/>
          <w:sz w:val="20"/>
          <w:szCs w:val="20"/>
        </w:rPr>
        <w:t xml:space="preserve">variable </w:t>
      </w:r>
      <w:r>
        <w:rPr>
          <w:rFonts w:asciiTheme="majorHAnsi" w:hAnsiTheme="majorHAnsi" w:cs="Times New Roman"/>
          <w:sz w:val="20"/>
          <w:szCs w:val="20"/>
        </w:rPr>
        <w:t>for</w:t>
      </w:r>
      <w:r w:rsidRPr="001871A3">
        <w:rPr>
          <w:rFonts w:asciiTheme="majorHAnsi" w:hAnsiTheme="majorHAnsi" w:cs="Times New Roman"/>
          <w:sz w:val="20"/>
          <w:szCs w:val="20"/>
        </w:rPr>
        <w:t xml:space="preserve"> the join roles to </w:t>
      </w:r>
      <w:r w:rsidRPr="001871A3">
        <w:rPr>
          <w:rFonts w:ascii="Arial Narrow" w:hAnsi="Arial Narrow" w:cs="Times New Roman"/>
          <w:sz w:val="18"/>
          <w:szCs w:val="18"/>
        </w:rPr>
        <w:t>Person#3</w:t>
      </w:r>
      <w:r w:rsidRPr="001871A3">
        <w:rPr>
          <w:rFonts w:asciiTheme="majorHAnsi" w:hAnsiTheme="majorHAnsi" w:cs="Times New Roman"/>
          <w:sz w:val="20"/>
          <w:szCs w:val="20"/>
        </w:rPr>
        <w:t>.</w:t>
      </w:r>
    </w:p>
    <w:p w:rsidR="001871A3" w:rsidRDefault="001871A3" w:rsidP="00D5108C">
      <w:pPr>
        <w:tabs>
          <w:tab w:val="left" w:pos="1956"/>
        </w:tabs>
        <w:ind w:left="567"/>
        <w:rPr>
          <w:rFonts w:asciiTheme="majorHAnsi" w:hAnsiTheme="majorHAnsi" w:cs="Times New Roman"/>
          <w:sz w:val="20"/>
          <w:szCs w:val="20"/>
        </w:rPr>
      </w:pPr>
    </w:p>
    <w:p w:rsidR="001871A3" w:rsidRDefault="001871A3" w:rsidP="00D5108C">
      <w:pPr>
        <w:tabs>
          <w:tab w:val="left" w:pos="1956"/>
        </w:tabs>
        <w:ind w:left="567"/>
        <w:rPr>
          <w:rFonts w:asciiTheme="majorHAnsi" w:hAnsiTheme="majorHAnsi" w:cs="Times New Roman"/>
          <w:sz w:val="20"/>
          <w:szCs w:val="20"/>
        </w:rPr>
      </w:pPr>
    </w:p>
    <w:p w:rsidR="001871A3" w:rsidRDefault="001871A3" w:rsidP="00D5108C">
      <w:pPr>
        <w:tabs>
          <w:tab w:val="left" w:pos="1956"/>
        </w:tabs>
        <w:ind w:left="567"/>
        <w:rPr>
          <w:rFonts w:asciiTheme="majorHAnsi" w:hAnsiTheme="majorHAnsi" w:cs="Times New Roman"/>
          <w:sz w:val="20"/>
          <w:szCs w:val="20"/>
        </w:rPr>
      </w:pPr>
    </w:p>
    <w:p w:rsidR="001871A3" w:rsidRDefault="001871A3" w:rsidP="001871A3">
      <w:pPr>
        <w:tabs>
          <w:tab w:val="left" w:pos="1956"/>
        </w:tabs>
        <w:ind w:left="567"/>
        <w:rPr>
          <w:rFonts w:asciiTheme="majorHAnsi" w:hAnsiTheme="majorHAnsi" w:cs="Times New Roman"/>
          <w:sz w:val="20"/>
          <w:szCs w:val="20"/>
        </w:rPr>
      </w:pPr>
      <w:r w:rsidRPr="001871A3">
        <w:rPr>
          <w:rFonts w:asciiTheme="majorHAnsi" w:hAnsiTheme="majorHAnsi" w:cs="Times New Roman"/>
          <w:sz w:val="20"/>
          <w:szCs w:val="20"/>
        </w:rPr>
        <w:t xml:space="preserve">At this stage we have completed the derivation path, but we still need to bind the elements of the derived fact to the relevant elements of the derivation path. This example is somewhat complex because, unlike the previous case, we can’t just match derived roles to path roles. </w:t>
      </w:r>
    </w:p>
    <w:p w:rsidR="001871A3" w:rsidRPr="001871A3" w:rsidRDefault="001871A3" w:rsidP="001871A3">
      <w:pPr>
        <w:tabs>
          <w:tab w:val="left" w:pos="1956"/>
        </w:tabs>
        <w:ind w:left="567"/>
        <w:rPr>
          <w:rFonts w:asciiTheme="majorHAnsi" w:hAnsiTheme="majorHAnsi" w:cs="Times New Roman"/>
          <w:sz w:val="20"/>
          <w:szCs w:val="20"/>
        </w:rPr>
      </w:pPr>
      <w:r w:rsidRPr="001871A3">
        <w:rPr>
          <w:noProof/>
          <w:lang w:eastAsia="en-AU"/>
        </w:rPr>
        <w:drawing>
          <wp:anchor distT="0" distB="0" distL="114300" distR="114300" simplePos="0" relativeHeight="251911168" behindDoc="0" locked="0" layoutInCell="1" allowOverlap="1" wp14:anchorId="701EA289" wp14:editId="624E5FCC">
            <wp:simplePos x="0" y="0"/>
            <wp:positionH relativeFrom="column">
              <wp:posOffset>2954655</wp:posOffset>
            </wp:positionH>
            <wp:positionV relativeFrom="paragraph">
              <wp:posOffset>0</wp:posOffset>
            </wp:positionV>
            <wp:extent cx="2426970" cy="2168525"/>
            <wp:effectExtent l="0" t="0" r="0" b="3175"/>
            <wp:wrapSquare wrapText="bothSides"/>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426970" cy="2168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871A3">
        <w:rPr>
          <w:rFonts w:asciiTheme="majorHAnsi" w:hAnsiTheme="majorHAnsi" w:cs="Times New Roman"/>
          <w:sz w:val="20"/>
          <w:szCs w:val="20"/>
        </w:rPr>
        <w:t>You can visualize the binding process as shown opposite. For explanatory purposes, the Person</w:t>
      </w:r>
      <w:r w:rsidRPr="001871A3">
        <w:rPr>
          <w:rFonts w:asciiTheme="majorHAnsi" w:hAnsiTheme="majorHAnsi" w:cs="Times New Roman"/>
          <w:sz w:val="20"/>
          <w:szCs w:val="20"/>
          <w:vertAlign w:val="subscript"/>
        </w:rPr>
        <w:t>2</w:t>
      </w:r>
      <w:r w:rsidRPr="001871A3">
        <w:rPr>
          <w:rFonts w:asciiTheme="majorHAnsi" w:hAnsiTheme="majorHAnsi" w:cs="Times New Roman"/>
          <w:sz w:val="20"/>
          <w:szCs w:val="20"/>
        </w:rPr>
        <w:t xml:space="preserve"> variable is now shown only once in the derivation path. Each role occurrence is played by exactly one object variable (Person</w:t>
      </w:r>
      <w:r w:rsidRPr="001871A3">
        <w:rPr>
          <w:rFonts w:asciiTheme="majorHAnsi" w:hAnsiTheme="majorHAnsi" w:cs="Times New Roman"/>
          <w:sz w:val="20"/>
          <w:szCs w:val="20"/>
          <w:vertAlign w:val="subscript"/>
        </w:rPr>
        <w:t>1</w:t>
      </w:r>
      <w:r w:rsidRPr="001871A3">
        <w:rPr>
          <w:rFonts w:asciiTheme="majorHAnsi" w:hAnsiTheme="majorHAnsi" w:cs="Times New Roman"/>
          <w:sz w:val="20"/>
          <w:szCs w:val="20"/>
        </w:rPr>
        <w:t>, Person</w:t>
      </w:r>
      <w:r w:rsidRPr="001871A3">
        <w:rPr>
          <w:rFonts w:asciiTheme="majorHAnsi" w:hAnsiTheme="majorHAnsi" w:cs="Times New Roman"/>
          <w:sz w:val="20"/>
          <w:szCs w:val="20"/>
          <w:vertAlign w:val="subscript"/>
        </w:rPr>
        <w:t>2</w:t>
      </w:r>
      <w:r w:rsidRPr="001871A3">
        <w:rPr>
          <w:rFonts w:asciiTheme="majorHAnsi" w:hAnsiTheme="majorHAnsi" w:cs="Times New Roman"/>
          <w:sz w:val="20"/>
          <w:szCs w:val="20"/>
        </w:rPr>
        <w:t>, or Person</w:t>
      </w:r>
      <w:r w:rsidRPr="001871A3">
        <w:rPr>
          <w:rFonts w:asciiTheme="majorHAnsi" w:hAnsiTheme="majorHAnsi" w:cs="Times New Roman"/>
          <w:sz w:val="20"/>
          <w:szCs w:val="20"/>
          <w:vertAlign w:val="subscript"/>
        </w:rPr>
        <w:t>3</w:t>
      </w:r>
      <w:r w:rsidRPr="001871A3">
        <w:rPr>
          <w:rFonts w:asciiTheme="majorHAnsi" w:hAnsiTheme="majorHAnsi" w:cs="Times New Roman"/>
          <w:sz w:val="20"/>
          <w:szCs w:val="20"/>
        </w:rPr>
        <w:t xml:space="preserve">), but the same object variable may have many role occurrences playing it. As shown in the diagram, the binding is best understood as </w:t>
      </w:r>
      <w:r w:rsidRPr="001871A3">
        <w:rPr>
          <w:rFonts w:asciiTheme="majorHAnsi" w:hAnsiTheme="majorHAnsi" w:cs="Times New Roman"/>
          <w:i/>
          <w:sz w:val="20"/>
          <w:szCs w:val="20"/>
        </w:rPr>
        <w:t>matching object variables in the derived fact type to object variables in the derivation path</w:t>
      </w:r>
      <w:r w:rsidRPr="001871A3">
        <w:rPr>
          <w:rFonts w:asciiTheme="majorHAnsi" w:hAnsiTheme="majorHAnsi" w:cs="Times New Roman"/>
          <w:sz w:val="20"/>
          <w:szCs w:val="20"/>
        </w:rPr>
        <w:t>.</w:t>
      </w:r>
    </w:p>
    <w:p w:rsidR="001871A3" w:rsidRDefault="001871A3" w:rsidP="001871A3">
      <w:pPr>
        <w:tabs>
          <w:tab w:val="left" w:pos="1956"/>
        </w:tabs>
        <w:ind w:left="567"/>
        <w:rPr>
          <w:rFonts w:asciiTheme="majorHAnsi" w:hAnsiTheme="majorHAnsi" w:cs="Times New Roman"/>
          <w:sz w:val="20"/>
          <w:szCs w:val="20"/>
        </w:rPr>
      </w:pPr>
    </w:p>
    <w:p w:rsidR="00CE126D" w:rsidRPr="001871A3" w:rsidRDefault="00CE126D" w:rsidP="001871A3">
      <w:pPr>
        <w:tabs>
          <w:tab w:val="left" w:pos="1956"/>
        </w:tabs>
        <w:ind w:left="567"/>
        <w:rPr>
          <w:rFonts w:asciiTheme="majorHAnsi" w:hAnsiTheme="majorHAnsi" w:cs="Times New Roman"/>
          <w:sz w:val="20"/>
          <w:szCs w:val="20"/>
        </w:rPr>
      </w:pPr>
    </w:p>
    <w:p w:rsidR="001871A3" w:rsidRPr="001871A3" w:rsidRDefault="001871A3" w:rsidP="001871A3">
      <w:pPr>
        <w:tabs>
          <w:tab w:val="left" w:pos="1956"/>
        </w:tabs>
        <w:ind w:left="567"/>
        <w:rPr>
          <w:rFonts w:asciiTheme="majorHAnsi" w:hAnsiTheme="majorHAnsi" w:cs="Times New Roman"/>
          <w:sz w:val="20"/>
          <w:szCs w:val="20"/>
        </w:rPr>
      </w:pPr>
      <w:r w:rsidRPr="001871A3">
        <w:rPr>
          <w:rFonts w:asciiTheme="majorHAnsi" w:hAnsiTheme="majorHAnsi" w:cs="Times New Roman"/>
          <w:sz w:val="20"/>
          <w:szCs w:val="20"/>
        </w:rPr>
        <w:t>Recall the following FORML version of the derivation rule. Clearly we need to match the Person</w:t>
      </w:r>
      <w:r w:rsidRPr="001871A3">
        <w:rPr>
          <w:rFonts w:asciiTheme="majorHAnsi" w:hAnsiTheme="majorHAnsi" w:cs="Times New Roman"/>
          <w:sz w:val="20"/>
          <w:szCs w:val="20"/>
          <w:vertAlign w:val="subscript"/>
        </w:rPr>
        <w:t>1</w:t>
      </w:r>
      <w:r w:rsidRPr="001871A3">
        <w:rPr>
          <w:rFonts w:asciiTheme="majorHAnsi" w:hAnsiTheme="majorHAnsi" w:cs="Times New Roman"/>
          <w:sz w:val="20"/>
          <w:szCs w:val="20"/>
        </w:rPr>
        <w:t xml:space="preserve"> and Person</w:t>
      </w:r>
      <w:r w:rsidRPr="001871A3">
        <w:rPr>
          <w:rFonts w:asciiTheme="majorHAnsi" w:hAnsiTheme="majorHAnsi" w:cs="Times New Roman"/>
          <w:sz w:val="20"/>
          <w:szCs w:val="20"/>
          <w:vertAlign w:val="subscript"/>
        </w:rPr>
        <w:t>2</w:t>
      </w:r>
      <w:r w:rsidRPr="001871A3">
        <w:rPr>
          <w:rFonts w:asciiTheme="majorHAnsi" w:hAnsiTheme="majorHAnsi" w:cs="Times New Roman"/>
          <w:sz w:val="20"/>
          <w:szCs w:val="20"/>
        </w:rPr>
        <w:t xml:space="preserve"> object variables in the derived fact type with the Person</w:t>
      </w:r>
      <w:r w:rsidRPr="001871A3">
        <w:rPr>
          <w:rFonts w:asciiTheme="majorHAnsi" w:hAnsiTheme="majorHAnsi" w:cs="Times New Roman"/>
          <w:sz w:val="20"/>
          <w:szCs w:val="20"/>
          <w:vertAlign w:val="subscript"/>
        </w:rPr>
        <w:t>1</w:t>
      </w:r>
      <w:r w:rsidRPr="001871A3">
        <w:rPr>
          <w:rFonts w:asciiTheme="majorHAnsi" w:hAnsiTheme="majorHAnsi" w:cs="Times New Roman"/>
          <w:sz w:val="20"/>
          <w:szCs w:val="20"/>
        </w:rPr>
        <w:t xml:space="preserve"> and Person</w:t>
      </w:r>
      <w:r w:rsidRPr="001871A3">
        <w:rPr>
          <w:rFonts w:asciiTheme="majorHAnsi" w:hAnsiTheme="majorHAnsi" w:cs="Times New Roman"/>
          <w:sz w:val="20"/>
          <w:szCs w:val="20"/>
          <w:vertAlign w:val="subscript"/>
        </w:rPr>
        <w:t>2</w:t>
      </w:r>
      <w:r w:rsidRPr="001871A3">
        <w:rPr>
          <w:rFonts w:asciiTheme="majorHAnsi" w:hAnsiTheme="majorHAnsi" w:cs="Times New Roman"/>
          <w:sz w:val="20"/>
          <w:szCs w:val="20"/>
        </w:rPr>
        <w:t xml:space="preserve"> object variables in the derivation path (from a logic perspective, this means they are bound to the same quantifier, as shown in the previous footnote).</w:t>
      </w:r>
    </w:p>
    <w:p w:rsidR="001871A3" w:rsidRPr="001871A3" w:rsidRDefault="001871A3" w:rsidP="001871A3">
      <w:pPr>
        <w:tabs>
          <w:tab w:val="left" w:pos="1956"/>
        </w:tabs>
        <w:ind w:left="1020"/>
        <w:rPr>
          <w:rFonts w:ascii="Arial Narrow" w:hAnsi="Arial Narrow" w:cs="Times New Roman"/>
          <w:sz w:val="18"/>
          <w:szCs w:val="18"/>
        </w:rPr>
      </w:pPr>
      <w:r w:rsidRPr="001871A3">
        <w:rPr>
          <w:rFonts w:ascii="Arial Narrow" w:hAnsi="Arial Narrow" w:cs="Times New Roman"/>
          <w:sz w:val="18"/>
          <w:szCs w:val="18"/>
        </w:rPr>
        <w:lastRenderedPageBreak/>
        <w:t>**Person</w:t>
      </w:r>
      <w:r w:rsidRPr="001871A3">
        <w:rPr>
          <w:rFonts w:ascii="Arial Narrow" w:hAnsi="Arial Narrow" w:cs="Times New Roman"/>
          <w:sz w:val="18"/>
          <w:szCs w:val="18"/>
          <w:vertAlign w:val="subscript"/>
        </w:rPr>
        <w:t>1</w:t>
      </w:r>
      <w:r w:rsidRPr="001871A3">
        <w:rPr>
          <w:rFonts w:ascii="Arial Narrow" w:hAnsi="Arial Narrow" w:cs="Times New Roman"/>
          <w:sz w:val="18"/>
          <w:szCs w:val="18"/>
        </w:rPr>
        <w:t xml:space="preserve"> is an ancestor of Person</w:t>
      </w:r>
      <w:r w:rsidRPr="001871A3">
        <w:rPr>
          <w:rFonts w:ascii="Arial Narrow" w:hAnsi="Arial Narrow" w:cs="Times New Roman"/>
          <w:sz w:val="18"/>
          <w:szCs w:val="18"/>
          <w:vertAlign w:val="subscript"/>
        </w:rPr>
        <w:t>2</w:t>
      </w:r>
      <w:r w:rsidRPr="001871A3">
        <w:rPr>
          <w:rFonts w:ascii="Arial Narrow" w:hAnsi="Arial Narrow" w:cs="Times New Roman"/>
          <w:sz w:val="18"/>
          <w:szCs w:val="18"/>
        </w:rPr>
        <w:t xml:space="preserve"> </w:t>
      </w:r>
      <w:proofErr w:type="spellStart"/>
      <w:r w:rsidRPr="001871A3">
        <w:rPr>
          <w:rFonts w:ascii="Arial Narrow" w:hAnsi="Arial Narrow" w:cs="Times New Roman"/>
          <w:b/>
          <w:sz w:val="18"/>
          <w:szCs w:val="18"/>
        </w:rPr>
        <w:t>iff</w:t>
      </w:r>
      <w:proofErr w:type="spellEnd"/>
    </w:p>
    <w:p w:rsidR="001871A3" w:rsidRPr="001871A3" w:rsidRDefault="001871A3" w:rsidP="001871A3">
      <w:pPr>
        <w:tabs>
          <w:tab w:val="left" w:pos="1956"/>
        </w:tabs>
        <w:ind w:left="1020"/>
        <w:rPr>
          <w:rFonts w:ascii="Arial Narrow" w:hAnsi="Arial Narrow" w:cs="Times New Roman"/>
          <w:sz w:val="18"/>
          <w:szCs w:val="18"/>
        </w:rPr>
      </w:pPr>
      <w:r w:rsidRPr="001871A3">
        <w:rPr>
          <w:rFonts w:ascii="Arial Narrow" w:hAnsi="Arial Narrow" w:cs="Times New Roman"/>
          <w:sz w:val="18"/>
          <w:szCs w:val="18"/>
        </w:rPr>
        <w:t xml:space="preserve"> </w:t>
      </w:r>
      <w:r>
        <w:rPr>
          <w:rFonts w:ascii="Arial Narrow" w:hAnsi="Arial Narrow" w:cs="Times New Roman"/>
          <w:sz w:val="18"/>
          <w:szCs w:val="18"/>
        </w:rPr>
        <w:t xml:space="preserve">  </w:t>
      </w:r>
      <w:r w:rsidRPr="001871A3">
        <w:rPr>
          <w:rFonts w:ascii="Arial Narrow" w:hAnsi="Arial Narrow" w:cs="Times New Roman"/>
          <w:sz w:val="18"/>
          <w:szCs w:val="18"/>
        </w:rPr>
        <w:t>Person</w:t>
      </w:r>
      <w:r w:rsidRPr="001871A3">
        <w:rPr>
          <w:rFonts w:ascii="Arial Narrow" w:hAnsi="Arial Narrow" w:cs="Times New Roman"/>
          <w:sz w:val="18"/>
          <w:szCs w:val="18"/>
          <w:vertAlign w:val="subscript"/>
        </w:rPr>
        <w:t>1</w:t>
      </w:r>
      <w:r w:rsidRPr="001871A3">
        <w:rPr>
          <w:rFonts w:ascii="Arial Narrow" w:hAnsi="Arial Narrow" w:cs="Times New Roman"/>
          <w:sz w:val="18"/>
          <w:szCs w:val="18"/>
        </w:rPr>
        <w:t xml:space="preserve"> is a parent of Person</w:t>
      </w:r>
      <w:r w:rsidRPr="001871A3">
        <w:rPr>
          <w:rFonts w:ascii="Arial Narrow" w:hAnsi="Arial Narrow" w:cs="Times New Roman"/>
          <w:sz w:val="18"/>
          <w:szCs w:val="18"/>
          <w:vertAlign w:val="subscript"/>
        </w:rPr>
        <w:t>2</w:t>
      </w:r>
    </w:p>
    <w:p w:rsidR="001871A3" w:rsidRPr="001871A3" w:rsidRDefault="001871A3" w:rsidP="001871A3">
      <w:pPr>
        <w:tabs>
          <w:tab w:val="left" w:pos="1956"/>
        </w:tabs>
        <w:ind w:left="1020"/>
        <w:rPr>
          <w:rFonts w:ascii="Arial Narrow" w:hAnsi="Arial Narrow" w:cs="Times New Roman"/>
          <w:sz w:val="18"/>
          <w:szCs w:val="18"/>
        </w:rPr>
      </w:pPr>
      <w:r w:rsidRPr="001871A3">
        <w:rPr>
          <w:rFonts w:ascii="Arial Narrow" w:hAnsi="Arial Narrow" w:cs="Times New Roman"/>
          <w:sz w:val="18"/>
          <w:szCs w:val="18"/>
        </w:rPr>
        <w:t xml:space="preserve"> </w:t>
      </w:r>
      <w:r>
        <w:rPr>
          <w:rFonts w:ascii="Arial Narrow" w:hAnsi="Arial Narrow" w:cs="Times New Roman"/>
          <w:sz w:val="18"/>
          <w:szCs w:val="18"/>
        </w:rPr>
        <w:t xml:space="preserve">  </w:t>
      </w:r>
      <w:proofErr w:type="gramStart"/>
      <w:r w:rsidRPr="001871A3">
        <w:rPr>
          <w:rFonts w:ascii="Arial Narrow" w:hAnsi="Arial Narrow" w:cs="Times New Roman"/>
          <w:b/>
          <w:sz w:val="18"/>
          <w:szCs w:val="18"/>
        </w:rPr>
        <w:t>or</w:t>
      </w:r>
      <w:proofErr w:type="gramEnd"/>
    </w:p>
    <w:p w:rsidR="001871A3" w:rsidRPr="001871A3" w:rsidRDefault="001871A3" w:rsidP="001871A3">
      <w:pPr>
        <w:tabs>
          <w:tab w:val="left" w:pos="1956"/>
        </w:tabs>
        <w:ind w:left="1020"/>
        <w:rPr>
          <w:rFonts w:ascii="Arial Narrow" w:hAnsi="Arial Narrow" w:cs="Times New Roman"/>
          <w:sz w:val="18"/>
          <w:szCs w:val="18"/>
        </w:rPr>
      </w:pPr>
      <w:r w:rsidRPr="001871A3">
        <w:rPr>
          <w:rFonts w:ascii="Arial Narrow" w:hAnsi="Arial Narrow" w:cs="Times New Roman"/>
          <w:sz w:val="18"/>
          <w:szCs w:val="18"/>
        </w:rPr>
        <w:t xml:space="preserve"> </w:t>
      </w:r>
      <w:r>
        <w:rPr>
          <w:rFonts w:ascii="Arial Narrow" w:hAnsi="Arial Narrow" w:cs="Times New Roman"/>
          <w:sz w:val="18"/>
          <w:szCs w:val="18"/>
        </w:rPr>
        <w:t xml:space="preserve">  </w:t>
      </w:r>
      <w:r w:rsidRPr="001871A3">
        <w:rPr>
          <w:rFonts w:ascii="Arial Narrow" w:hAnsi="Arial Narrow" w:cs="Times New Roman"/>
          <w:sz w:val="18"/>
          <w:szCs w:val="18"/>
        </w:rPr>
        <w:t>Person</w:t>
      </w:r>
      <w:r w:rsidRPr="001871A3">
        <w:rPr>
          <w:rFonts w:ascii="Arial Narrow" w:hAnsi="Arial Narrow" w:cs="Times New Roman"/>
          <w:sz w:val="18"/>
          <w:szCs w:val="18"/>
          <w:vertAlign w:val="subscript"/>
        </w:rPr>
        <w:t>1</w:t>
      </w:r>
      <w:r w:rsidRPr="001871A3">
        <w:rPr>
          <w:rFonts w:ascii="Arial Narrow" w:hAnsi="Arial Narrow" w:cs="Times New Roman"/>
          <w:sz w:val="18"/>
          <w:szCs w:val="18"/>
        </w:rPr>
        <w:t xml:space="preserve"> is a parent of </w:t>
      </w:r>
      <w:r w:rsidRPr="001871A3">
        <w:rPr>
          <w:rFonts w:ascii="Arial Narrow" w:hAnsi="Arial Narrow" w:cs="Times New Roman"/>
          <w:b/>
          <w:sz w:val="18"/>
          <w:szCs w:val="18"/>
        </w:rPr>
        <w:t>some</w:t>
      </w:r>
      <w:r w:rsidRPr="001871A3">
        <w:rPr>
          <w:rFonts w:ascii="Arial Narrow" w:hAnsi="Arial Narrow" w:cs="Times New Roman"/>
          <w:sz w:val="18"/>
          <w:szCs w:val="18"/>
        </w:rPr>
        <w:t xml:space="preserve"> Person</w:t>
      </w:r>
      <w:r w:rsidRPr="001871A3">
        <w:rPr>
          <w:rFonts w:ascii="Arial Narrow" w:hAnsi="Arial Narrow" w:cs="Times New Roman"/>
          <w:sz w:val="18"/>
          <w:szCs w:val="18"/>
          <w:vertAlign w:val="subscript"/>
        </w:rPr>
        <w:t>3</w:t>
      </w:r>
      <w:r w:rsidRPr="001871A3">
        <w:rPr>
          <w:rFonts w:ascii="Arial Narrow" w:hAnsi="Arial Narrow" w:cs="Times New Roman"/>
          <w:sz w:val="18"/>
          <w:szCs w:val="18"/>
        </w:rPr>
        <w:t xml:space="preserve"> </w:t>
      </w:r>
      <w:r w:rsidRPr="001871A3">
        <w:rPr>
          <w:rFonts w:ascii="Arial Narrow" w:hAnsi="Arial Narrow" w:cs="Times New Roman"/>
          <w:b/>
          <w:sz w:val="18"/>
          <w:szCs w:val="18"/>
        </w:rPr>
        <w:t>who</w:t>
      </w:r>
      <w:r w:rsidRPr="001871A3">
        <w:rPr>
          <w:rFonts w:ascii="Arial Narrow" w:hAnsi="Arial Narrow" w:cs="Times New Roman"/>
          <w:sz w:val="18"/>
          <w:szCs w:val="18"/>
        </w:rPr>
        <w:t xml:space="preserve"> is an ancestor of Person</w:t>
      </w:r>
      <w:r w:rsidRPr="001871A3">
        <w:rPr>
          <w:rFonts w:ascii="Arial Narrow" w:hAnsi="Arial Narrow" w:cs="Times New Roman"/>
          <w:sz w:val="18"/>
          <w:szCs w:val="18"/>
          <w:vertAlign w:val="subscript"/>
        </w:rPr>
        <w:t>2</w:t>
      </w:r>
      <w:r w:rsidRPr="001871A3">
        <w:rPr>
          <w:rFonts w:ascii="Arial Narrow" w:hAnsi="Arial Narrow" w:cs="Times New Roman"/>
          <w:sz w:val="18"/>
          <w:szCs w:val="18"/>
        </w:rPr>
        <w:t>.</w:t>
      </w:r>
    </w:p>
    <w:p w:rsidR="001871A3" w:rsidRPr="001871A3" w:rsidRDefault="001871A3" w:rsidP="001871A3">
      <w:pPr>
        <w:tabs>
          <w:tab w:val="left" w:pos="1956"/>
        </w:tabs>
        <w:ind w:left="567"/>
        <w:rPr>
          <w:rFonts w:asciiTheme="majorHAnsi" w:hAnsiTheme="majorHAnsi" w:cs="Times New Roman"/>
          <w:sz w:val="10"/>
          <w:szCs w:val="10"/>
        </w:rPr>
      </w:pPr>
    </w:p>
    <w:p w:rsidR="001871A3" w:rsidRPr="001871A3" w:rsidRDefault="001871A3" w:rsidP="001871A3">
      <w:pPr>
        <w:tabs>
          <w:tab w:val="left" w:pos="1956"/>
        </w:tabs>
        <w:ind w:left="567"/>
        <w:rPr>
          <w:rFonts w:asciiTheme="majorHAnsi" w:hAnsiTheme="majorHAnsi" w:cs="Times New Roman"/>
          <w:sz w:val="20"/>
          <w:szCs w:val="20"/>
        </w:rPr>
      </w:pPr>
      <w:r w:rsidRPr="001871A3">
        <w:rPr>
          <w:rFonts w:asciiTheme="majorHAnsi" w:hAnsiTheme="majorHAnsi" w:cs="Times New Roman"/>
          <w:sz w:val="20"/>
          <w:szCs w:val="20"/>
        </w:rPr>
        <w:t xml:space="preserve">Selecting the roles in the derived fact type is equivalent to selecting their object variables. In this example, selecting roles displayed as </w:t>
      </w:r>
      <w:r w:rsidRPr="001871A3">
        <w:rPr>
          <w:rFonts w:ascii="Arial Narrow" w:hAnsi="Arial Narrow" w:cs="Times New Roman"/>
          <w:sz w:val="18"/>
          <w:szCs w:val="18"/>
        </w:rPr>
        <w:t>Person#1</w:t>
      </w:r>
      <w:r w:rsidRPr="001871A3">
        <w:rPr>
          <w:rFonts w:asciiTheme="majorHAnsi" w:hAnsiTheme="majorHAnsi" w:cs="Times New Roman"/>
          <w:sz w:val="20"/>
          <w:szCs w:val="20"/>
        </w:rPr>
        <w:t xml:space="preserve"> and </w:t>
      </w:r>
      <w:r w:rsidRPr="001871A3">
        <w:rPr>
          <w:rFonts w:ascii="Arial Narrow" w:hAnsi="Arial Narrow" w:cs="Times New Roman"/>
          <w:sz w:val="18"/>
          <w:szCs w:val="18"/>
        </w:rPr>
        <w:t>Person#2</w:t>
      </w:r>
      <w:r w:rsidRPr="001871A3">
        <w:rPr>
          <w:rFonts w:asciiTheme="majorHAnsi" w:hAnsiTheme="majorHAnsi" w:cs="Times New Roman"/>
          <w:sz w:val="20"/>
          <w:szCs w:val="20"/>
        </w:rPr>
        <w:t xml:space="preserve"> in the derivation path is equivalent to selecting their object variables Person</w:t>
      </w:r>
      <w:r w:rsidRPr="001871A3">
        <w:rPr>
          <w:rFonts w:asciiTheme="majorHAnsi" w:hAnsiTheme="majorHAnsi" w:cs="Times New Roman"/>
          <w:sz w:val="20"/>
          <w:szCs w:val="20"/>
          <w:vertAlign w:val="subscript"/>
        </w:rPr>
        <w:t>1</w:t>
      </w:r>
      <w:r w:rsidRPr="001871A3">
        <w:rPr>
          <w:rFonts w:asciiTheme="majorHAnsi" w:hAnsiTheme="majorHAnsi" w:cs="Times New Roman"/>
          <w:sz w:val="20"/>
          <w:szCs w:val="20"/>
        </w:rPr>
        <w:t xml:space="preserve"> and Person</w:t>
      </w:r>
      <w:r w:rsidRPr="001871A3">
        <w:rPr>
          <w:rFonts w:asciiTheme="majorHAnsi" w:hAnsiTheme="majorHAnsi" w:cs="Times New Roman"/>
          <w:sz w:val="20"/>
          <w:szCs w:val="20"/>
          <w:vertAlign w:val="subscript"/>
        </w:rPr>
        <w:t>2</w:t>
      </w:r>
      <w:r w:rsidRPr="001871A3">
        <w:rPr>
          <w:rFonts w:asciiTheme="majorHAnsi" w:hAnsiTheme="majorHAnsi" w:cs="Times New Roman"/>
          <w:sz w:val="20"/>
          <w:szCs w:val="20"/>
        </w:rPr>
        <w:t xml:space="preserve"> (the disjunction of </w:t>
      </w:r>
      <w:r w:rsidRPr="001871A3">
        <w:rPr>
          <w:rFonts w:ascii="Arial Narrow" w:hAnsi="Arial Narrow" w:cs="Times New Roman"/>
          <w:sz w:val="18"/>
          <w:szCs w:val="18"/>
        </w:rPr>
        <w:t>Person#1</w:t>
      </w:r>
      <w:r w:rsidRPr="001871A3">
        <w:rPr>
          <w:rFonts w:asciiTheme="majorHAnsi" w:hAnsiTheme="majorHAnsi" w:cs="Times New Roman"/>
          <w:sz w:val="20"/>
          <w:szCs w:val="20"/>
        </w:rPr>
        <w:t xml:space="preserve"> roles is played by Person</w:t>
      </w:r>
      <w:r w:rsidRPr="001871A3">
        <w:rPr>
          <w:rFonts w:asciiTheme="majorHAnsi" w:hAnsiTheme="majorHAnsi" w:cs="Times New Roman"/>
          <w:sz w:val="20"/>
          <w:szCs w:val="20"/>
          <w:vertAlign w:val="subscript"/>
        </w:rPr>
        <w:t>1</w:t>
      </w:r>
      <w:r w:rsidRPr="001871A3">
        <w:rPr>
          <w:rFonts w:asciiTheme="majorHAnsi" w:hAnsiTheme="majorHAnsi" w:cs="Times New Roman"/>
          <w:sz w:val="20"/>
          <w:szCs w:val="20"/>
        </w:rPr>
        <w:t xml:space="preserve">, and both </w:t>
      </w:r>
      <w:r w:rsidRPr="001871A3">
        <w:rPr>
          <w:rFonts w:ascii="Arial Narrow" w:hAnsi="Arial Narrow" w:cs="Times New Roman"/>
          <w:sz w:val="18"/>
          <w:szCs w:val="18"/>
        </w:rPr>
        <w:t>Person#2</w:t>
      </w:r>
      <w:r w:rsidRPr="001871A3">
        <w:rPr>
          <w:rFonts w:asciiTheme="majorHAnsi" w:hAnsiTheme="majorHAnsi" w:cs="Times New Roman"/>
          <w:sz w:val="20"/>
          <w:szCs w:val="20"/>
        </w:rPr>
        <w:t xml:space="preserve"> roles are based on the object variable Person</w:t>
      </w:r>
      <w:r w:rsidRPr="001871A3">
        <w:rPr>
          <w:rFonts w:asciiTheme="majorHAnsi" w:hAnsiTheme="majorHAnsi" w:cs="Times New Roman"/>
          <w:sz w:val="20"/>
          <w:szCs w:val="20"/>
          <w:vertAlign w:val="subscript"/>
        </w:rPr>
        <w:t>2</w:t>
      </w:r>
      <w:r w:rsidRPr="001871A3">
        <w:rPr>
          <w:rFonts w:asciiTheme="majorHAnsi" w:hAnsiTheme="majorHAnsi" w:cs="Times New Roman"/>
          <w:sz w:val="20"/>
          <w:szCs w:val="20"/>
        </w:rPr>
        <w:t>).</w:t>
      </w:r>
    </w:p>
    <w:p w:rsidR="001871A3" w:rsidRDefault="001871A3" w:rsidP="00D5108C">
      <w:pPr>
        <w:tabs>
          <w:tab w:val="left" w:pos="1956"/>
        </w:tabs>
        <w:ind w:left="567"/>
        <w:rPr>
          <w:rFonts w:asciiTheme="majorHAnsi" w:hAnsiTheme="majorHAnsi" w:cs="Times New Roman"/>
          <w:sz w:val="20"/>
          <w:szCs w:val="20"/>
        </w:rPr>
      </w:pPr>
    </w:p>
    <w:p w:rsidR="00BC4CA9" w:rsidRPr="001871A3" w:rsidRDefault="00BC4CA9" w:rsidP="00BC4CA9">
      <w:pPr>
        <w:tabs>
          <w:tab w:val="left" w:pos="1956"/>
        </w:tabs>
        <w:ind w:left="567"/>
        <w:rPr>
          <w:rFonts w:asciiTheme="majorHAnsi" w:hAnsiTheme="majorHAnsi" w:cs="Times New Roman"/>
          <w:sz w:val="20"/>
          <w:szCs w:val="20"/>
        </w:rPr>
      </w:pPr>
      <w:r w:rsidRPr="001871A3">
        <w:rPr>
          <w:rFonts w:asciiTheme="majorHAnsi" w:hAnsiTheme="majorHAnsi" w:cs="Times New Roman"/>
          <w:sz w:val="20"/>
          <w:szCs w:val="20"/>
        </w:rPr>
        <w:t xml:space="preserve">To perform the binding from the derived fact type to the derivation path, select the </w:t>
      </w:r>
      <w:r>
        <w:rPr>
          <w:rFonts w:asciiTheme="majorHAnsi" w:hAnsiTheme="majorHAnsi" w:cs="Times New Roman"/>
          <w:sz w:val="20"/>
          <w:szCs w:val="20"/>
        </w:rPr>
        <w:t xml:space="preserve">Derivation Path header </w:t>
      </w:r>
      <w:r w:rsidRPr="001871A3">
        <w:rPr>
          <w:rFonts w:asciiTheme="majorHAnsi" w:hAnsiTheme="majorHAnsi" w:cs="Times New Roman"/>
          <w:sz w:val="20"/>
          <w:szCs w:val="20"/>
        </w:rPr>
        <w:t xml:space="preserve">in the Model Browser, </w:t>
      </w:r>
      <w:r>
        <w:rPr>
          <w:rFonts w:asciiTheme="majorHAnsi" w:hAnsiTheme="majorHAnsi" w:cs="Times New Roman"/>
          <w:sz w:val="20"/>
          <w:szCs w:val="20"/>
        </w:rPr>
        <w:t xml:space="preserve">open the drop-down for its </w:t>
      </w:r>
      <w:r w:rsidRPr="00BC4CA9">
        <w:rPr>
          <w:rFonts w:ascii="Arial Narrow" w:hAnsi="Arial Narrow" w:cs="Times New Roman"/>
          <w:sz w:val="18"/>
          <w:szCs w:val="18"/>
        </w:rPr>
        <w:t>DerivationSource1 (Person)</w:t>
      </w:r>
      <w:r>
        <w:rPr>
          <w:rFonts w:asciiTheme="majorHAnsi" w:hAnsiTheme="majorHAnsi" w:cs="Times New Roman"/>
          <w:sz w:val="20"/>
          <w:szCs w:val="20"/>
        </w:rPr>
        <w:t xml:space="preserve"> property, </w:t>
      </w:r>
      <w:r w:rsidRPr="001871A3">
        <w:rPr>
          <w:rFonts w:asciiTheme="majorHAnsi" w:hAnsiTheme="majorHAnsi" w:cs="Times New Roman"/>
          <w:sz w:val="20"/>
          <w:szCs w:val="20"/>
        </w:rPr>
        <w:t xml:space="preserve">expand </w:t>
      </w:r>
      <w:r w:rsidRPr="001871A3">
        <w:rPr>
          <w:rFonts w:ascii="Arial Narrow" w:hAnsi="Arial Narrow" w:cs="Times New Roman"/>
          <w:sz w:val="18"/>
          <w:szCs w:val="18"/>
        </w:rPr>
        <w:t>Path Variables</w:t>
      </w:r>
      <w:r w:rsidRPr="001871A3">
        <w:rPr>
          <w:rFonts w:asciiTheme="majorHAnsi" w:hAnsiTheme="majorHAnsi" w:cs="Times New Roman"/>
          <w:sz w:val="20"/>
          <w:szCs w:val="20"/>
        </w:rPr>
        <w:t xml:space="preserve">, and select </w:t>
      </w:r>
      <w:r w:rsidRPr="001871A3">
        <w:rPr>
          <w:rFonts w:ascii="Arial Narrow" w:hAnsi="Arial Narrow" w:cs="Times New Roman"/>
          <w:sz w:val="18"/>
          <w:szCs w:val="18"/>
        </w:rPr>
        <w:t>Person#1</w:t>
      </w:r>
      <w:r w:rsidRPr="001871A3">
        <w:rPr>
          <w:rFonts w:asciiTheme="majorHAnsi" w:hAnsiTheme="majorHAnsi" w:cs="Times New Roman"/>
          <w:sz w:val="20"/>
          <w:szCs w:val="20"/>
        </w:rPr>
        <w:t xml:space="preserve">. </w:t>
      </w:r>
    </w:p>
    <w:p w:rsidR="00BC4CA9" w:rsidRDefault="00BC4CA9"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92096" behindDoc="1" locked="0" layoutInCell="1" allowOverlap="1" wp14:anchorId="0A5E79E7" wp14:editId="65774199">
            <wp:simplePos x="0" y="0"/>
            <wp:positionH relativeFrom="column">
              <wp:posOffset>774065</wp:posOffset>
            </wp:positionH>
            <wp:positionV relativeFrom="paragraph">
              <wp:posOffset>135255</wp:posOffset>
            </wp:positionV>
            <wp:extent cx="1478280" cy="868680"/>
            <wp:effectExtent l="0" t="0" r="7620" b="7620"/>
            <wp:wrapNone/>
            <wp:docPr id="617" name="Picture 6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extLst>
                        <a:ext uri="{28A0092B-C50C-407E-A947-70E740481C1C}">
                          <a14:useLocalDpi xmlns:a14="http://schemas.microsoft.com/office/drawing/2010/main" val="0"/>
                        </a:ext>
                      </a:extLst>
                    </a:blip>
                    <a:stretch>
                      <a:fillRect/>
                    </a:stretch>
                  </pic:blipFill>
                  <pic:spPr>
                    <a:xfrm>
                      <a:off x="0" y="0"/>
                      <a:ext cx="1478280" cy="868680"/>
                    </a:xfrm>
                    <a:prstGeom prst="rect">
                      <a:avLst/>
                    </a:prstGeom>
                  </pic:spPr>
                </pic:pic>
              </a:graphicData>
            </a:graphic>
            <wp14:sizeRelH relativeFrom="page">
              <wp14:pctWidth>0</wp14:pctWidth>
            </wp14:sizeRelH>
            <wp14:sizeRelV relativeFrom="page">
              <wp14:pctHeight>0</wp14:pctHeight>
            </wp14:sizeRelV>
          </wp:anchor>
        </w:drawing>
      </w:r>
    </w:p>
    <w:p w:rsidR="00BC4CA9" w:rsidRDefault="00BC4CA9" w:rsidP="00D5108C">
      <w:pPr>
        <w:tabs>
          <w:tab w:val="left" w:pos="1956"/>
        </w:tabs>
        <w:ind w:left="567"/>
        <w:rPr>
          <w:rFonts w:asciiTheme="majorHAnsi" w:hAnsiTheme="majorHAnsi" w:cs="Times New Roman"/>
          <w:sz w:val="20"/>
          <w:szCs w:val="20"/>
        </w:rPr>
      </w:pPr>
    </w:p>
    <w:p w:rsidR="00BC4CA9" w:rsidRDefault="00BC4CA9" w:rsidP="00D5108C">
      <w:pPr>
        <w:tabs>
          <w:tab w:val="left" w:pos="1956"/>
        </w:tabs>
        <w:ind w:left="567"/>
        <w:rPr>
          <w:rFonts w:asciiTheme="majorHAnsi" w:hAnsiTheme="majorHAnsi" w:cs="Times New Roman"/>
          <w:sz w:val="20"/>
          <w:szCs w:val="20"/>
        </w:rPr>
      </w:pPr>
    </w:p>
    <w:p w:rsidR="00BC4CA9" w:rsidRPr="00BC4CA9" w:rsidRDefault="00BC4CA9" w:rsidP="00D5108C">
      <w:pPr>
        <w:tabs>
          <w:tab w:val="left" w:pos="1956"/>
        </w:tabs>
        <w:ind w:left="567"/>
        <w:rPr>
          <w:rFonts w:asciiTheme="majorHAnsi" w:hAnsiTheme="majorHAnsi" w:cs="Times New Roman"/>
        </w:rPr>
      </w:pPr>
      <w:r>
        <w:rPr>
          <w:rFonts w:asciiTheme="majorHAnsi" w:hAnsiTheme="majorHAnsi" w:cs="Times New Roman"/>
          <w:noProof/>
          <w:lang w:eastAsia="en-AU"/>
        </w:rPr>
        <w:drawing>
          <wp:anchor distT="0" distB="0" distL="114300" distR="114300" simplePos="0" relativeHeight="252293120" behindDoc="1" locked="0" layoutInCell="1" allowOverlap="1" wp14:anchorId="2D41015D" wp14:editId="31DE2919">
            <wp:simplePos x="0" y="0"/>
            <wp:positionH relativeFrom="column">
              <wp:posOffset>3104515</wp:posOffset>
            </wp:positionH>
            <wp:positionV relativeFrom="paragraph">
              <wp:posOffset>46990</wp:posOffset>
            </wp:positionV>
            <wp:extent cx="2065020" cy="190500"/>
            <wp:effectExtent l="0" t="0" r="0" b="0"/>
            <wp:wrapNone/>
            <wp:docPr id="618" name="Picture 6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2065020" cy="1905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C4CA9">
        <w:rPr>
          <w:rFonts w:ascii="Lucida Sans Unicode" w:hAnsi="Lucida Sans Unicode" w:cs="Lucida Sans Unicode"/>
        </w:rPr>
        <w:t>⇨</w:t>
      </w:r>
    </w:p>
    <w:p w:rsidR="00BC4CA9" w:rsidRDefault="00BC4CA9" w:rsidP="00D5108C">
      <w:pPr>
        <w:tabs>
          <w:tab w:val="left" w:pos="1956"/>
        </w:tabs>
        <w:ind w:left="567"/>
        <w:rPr>
          <w:rFonts w:asciiTheme="majorHAnsi" w:hAnsiTheme="majorHAnsi" w:cs="Times New Roman"/>
          <w:sz w:val="20"/>
          <w:szCs w:val="20"/>
        </w:rPr>
      </w:pPr>
    </w:p>
    <w:p w:rsidR="00BC4CA9" w:rsidRDefault="00BC4CA9" w:rsidP="00D5108C">
      <w:pPr>
        <w:tabs>
          <w:tab w:val="left" w:pos="1956"/>
        </w:tabs>
        <w:ind w:left="567"/>
        <w:rPr>
          <w:rFonts w:asciiTheme="majorHAnsi" w:hAnsiTheme="majorHAnsi" w:cs="Times New Roman"/>
          <w:sz w:val="20"/>
          <w:szCs w:val="20"/>
        </w:rPr>
      </w:pPr>
    </w:p>
    <w:p w:rsidR="00CE126D" w:rsidRPr="00CE126D" w:rsidRDefault="00CE126D" w:rsidP="00CE126D">
      <w:pPr>
        <w:tabs>
          <w:tab w:val="left" w:pos="1956"/>
        </w:tabs>
        <w:ind w:left="567"/>
        <w:rPr>
          <w:rFonts w:asciiTheme="majorHAnsi" w:hAnsiTheme="majorHAnsi" w:cs="Times New Roman"/>
          <w:sz w:val="20"/>
          <w:szCs w:val="20"/>
        </w:rPr>
      </w:pPr>
      <w:r w:rsidRPr="00CE126D">
        <w:rPr>
          <w:rFonts w:asciiTheme="majorHAnsi" w:hAnsiTheme="majorHAnsi" w:cs="Times New Roman"/>
          <w:sz w:val="20"/>
          <w:szCs w:val="20"/>
        </w:rPr>
        <w:t>If you hover the cursor over the “?” icon, you’ll see a ToolTip letting you know this choice corresponds to an object variable playing the disjunction of the start roles in each branch.</w:t>
      </w:r>
    </w:p>
    <w:p w:rsidR="001871A3" w:rsidRDefault="00CE126D"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15264" behindDoc="1" locked="0" layoutInCell="1" allowOverlap="1" wp14:anchorId="1CD205C0" wp14:editId="40335C82">
            <wp:simplePos x="0" y="0"/>
            <wp:positionH relativeFrom="column">
              <wp:posOffset>1063625</wp:posOffset>
            </wp:positionH>
            <wp:positionV relativeFrom="paragraph">
              <wp:posOffset>167005</wp:posOffset>
            </wp:positionV>
            <wp:extent cx="3672840" cy="480060"/>
            <wp:effectExtent l="0" t="0" r="3810" b="0"/>
            <wp:wrapNone/>
            <wp:docPr id="372" name="Picture 3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extLst>
                        <a:ext uri="{28A0092B-C50C-407E-A947-70E740481C1C}">
                          <a14:useLocalDpi xmlns:a14="http://schemas.microsoft.com/office/drawing/2010/main" val="0"/>
                        </a:ext>
                      </a:extLst>
                    </a:blip>
                    <a:stretch>
                      <a:fillRect/>
                    </a:stretch>
                  </pic:blipFill>
                  <pic:spPr>
                    <a:xfrm>
                      <a:off x="0" y="0"/>
                      <a:ext cx="3672840" cy="480060"/>
                    </a:xfrm>
                    <a:prstGeom prst="rect">
                      <a:avLst/>
                    </a:prstGeom>
                  </pic:spPr>
                </pic:pic>
              </a:graphicData>
            </a:graphic>
            <wp14:sizeRelH relativeFrom="page">
              <wp14:pctWidth>0</wp14:pctWidth>
            </wp14:sizeRelH>
            <wp14:sizeRelV relativeFrom="page">
              <wp14:pctHeight>0</wp14:pctHeight>
            </wp14:sizeRelV>
          </wp:anchor>
        </w:drawing>
      </w:r>
    </w:p>
    <w:p w:rsidR="001871A3" w:rsidRDefault="001871A3" w:rsidP="00D5108C">
      <w:pPr>
        <w:tabs>
          <w:tab w:val="left" w:pos="1956"/>
        </w:tabs>
        <w:ind w:left="567"/>
        <w:rPr>
          <w:rFonts w:asciiTheme="majorHAnsi" w:hAnsiTheme="majorHAnsi" w:cs="Times New Roman"/>
          <w:sz w:val="20"/>
          <w:szCs w:val="20"/>
        </w:rPr>
      </w:pPr>
    </w:p>
    <w:p w:rsidR="001871A3" w:rsidRDefault="001871A3" w:rsidP="00D5108C">
      <w:pPr>
        <w:tabs>
          <w:tab w:val="left" w:pos="1956"/>
        </w:tabs>
        <w:ind w:left="567"/>
        <w:rPr>
          <w:rFonts w:asciiTheme="majorHAnsi" w:hAnsiTheme="majorHAnsi" w:cs="Times New Roman"/>
          <w:sz w:val="20"/>
          <w:szCs w:val="20"/>
        </w:rPr>
      </w:pPr>
    </w:p>
    <w:p w:rsidR="001871A3" w:rsidRDefault="001871A3" w:rsidP="00D5108C">
      <w:pPr>
        <w:tabs>
          <w:tab w:val="left" w:pos="1956"/>
        </w:tabs>
        <w:ind w:left="567"/>
        <w:rPr>
          <w:rFonts w:asciiTheme="majorHAnsi" w:hAnsiTheme="majorHAnsi" w:cs="Times New Roman"/>
          <w:sz w:val="20"/>
          <w:szCs w:val="20"/>
        </w:rPr>
      </w:pPr>
    </w:p>
    <w:p w:rsidR="00CE126D" w:rsidRDefault="00CE126D" w:rsidP="00D5108C">
      <w:pPr>
        <w:tabs>
          <w:tab w:val="left" w:pos="1956"/>
        </w:tabs>
        <w:ind w:left="567"/>
        <w:rPr>
          <w:rFonts w:asciiTheme="majorHAnsi" w:hAnsiTheme="majorHAnsi" w:cs="Times New Roman"/>
          <w:sz w:val="20"/>
          <w:szCs w:val="20"/>
        </w:rPr>
      </w:pPr>
    </w:p>
    <w:p w:rsidR="00CE126D" w:rsidRPr="00CE126D" w:rsidRDefault="00BC4CA9" w:rsidP="00CE126D">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Similarly, bind </w:t>
      </w:r>
      <w:r w:rsidRPr="00BC4CA9">
        <w:rPr>
          <w:rFonts w:ascii="Arial Narrow" w:hAnsi="Arial Narrow" w:cs="Times New Roman"/>
          <w:sz w:val="18"/>
          <w:szCs w:val="18"/>
        </w:rPr>
        <w:t>DerivationSource2 (Person)</w:t>
      </w:r>
      <w:r>
        <w:rPr>
          <w:rFonts w:asciiTheme="majorHAnsi" w:hAnsiTheme="majorHAnsi" w:cs="Times New Roman"/>
          <w:sz w:val="20"/>
          <w:szCs w:val="20"/>
        </w:rPr>
        <w:t xml:space="preserve"> to </w:t>
      </w:r>
      <w:r w:rsidR="00CE126D" w:rsidRPr="00CE126D">
        <w:rPr>
          <w:rFonts w:asciiTheme="majorHAnsi" w:hAnsiTheme="majorHAnsi" w:cs="Times New Roman"/>
          <w:sz w:val="20"/>
          <w:szCs w:val="20"/>
        </w:rPr>
        <w:t xml:space="preserve">the </w:t>
      </w:r>
      <w:r w:rsidR="00CE126D" w:rsidRPr="00CE126D">
        <w:rPr>
          <w:rFonts w:ascii="Arial Narrow" w:hAnsi="Arial Narrow" w:cs="Times New Roman"/>
          <w:sz w:val="18"/>
          <w:szCs w:val="18"/>
        </w:rPr>
        <w:t>Path Variable</w:t>
      </w:r>
      <w:r w:rsidR="00CE126D" w:rsidRPr="00CE126D">
        <w:rPr>
          <w:rFonts w:asciiTheme="majorHAnsi" w:hAnsiTheme="majorHAnsi" w:cs="Times New Roman"/>
          <w:sz w:val="20"/>
          <w:szCs w:val="20"/>
        </w:rPr>
        <w:t xml:space="preserve"> </w:t>
      </w:r>
      <w:r w:rsidR="00CE126D" w:rsidRPr="00CE126D">
        <w:rPr>
          <w:rFonts w:ascii="Arial Narrow" w:hAnsi="Arial Narrow" w:cs="Times New Roman"/>
          <w:sz w:val="18"/>
          <w:szCs w:val="18"/>
        </w:rPr>
        <w:t>Person#2</w:t>
      </w:r>
      <w:r w:rsidR="00CE126D" w:rsidRPr="00CE126D">
        <w:rPr>
          <w:rFonts w:asciiTheme="majorHAnsi" w:hAnsiTheme="majorHAnsi" w:cs="Times New Roman"/>
          <w:sz w:val="20"/>
          <w:szCs w:val="20"/>
        </w:rPr>
        <w:t>.</w:t>
      </w:r>
    </w:p>
    <w:p w:rsidR="001871A3" w:rsidRDefault="00BC4CA9"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94144" behindDoc="1" locked="0" layoutInCell="1" allowOverlap="1">
            <wp:simplePos x="0" y="0"/>
            <wp:positionH relativeFrom="column">
              <wp:posOffset>1028065</wp:posOffset>
            </wp:positionH>
            <wp:positionV relativeFrom="paragraph">
              <wp:posOffset>127000</wp:posOffset>
            </wp:positionV>
            <wp:extent cx="1440180" cy="883920"/>
            <wp:effectExtent l="0" t="0" r="7620" b="0"/>
            <wp:wrapNone/>
            <wp:docPr id="619" name="Picture 6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extLst>
                        <a:ext uri="{28A0092B-C50C-407E-A947-70E740481C1C}">
                          <a14:useLocalDpi xmlns:a14="http://schemas.microsoft.com/office/drawing/2010/main" val="0"/>
                        </a:ext>
                      </a:extLst>
                    </a:blip>
                    <a:stretch>
                      <a:fillRect/>
                    </a:stretch>
                  </pic:blipFill>
                  <pic:spPr>
                    <a:xfrm>
                      <a:off x="0" y="0"/>
                      <a:ext cx="1440180" cy="883920"/>
                    </a:xfrm>
                    <a:prstGeom prst="rect">
                      <a:avLst/>
                    </a:prstGeom>
                  </pic:spPr>
                </pic:pic>
              </a:graphicData>
            </a:graphic>
            <wp14:sizeRelH relativeFrom="page">
              <wp14:pctWidth>0</wp14:pctWidth>
            </wp14:sizeRelH>
            <wp14:sizeRelV relativeFrom="page">
              <wp14:pctHeight>0</wp14:pctHeight>
            </wp14:sizeRelV>
          </wp:anchor>
        </w:drawing>
      </w:r>
    </w:p>
    <w:p w:rsidR="00CE126D" w:rsidRDefault="00CE126D" w:rsidP="00D5108C">
      <w:pPr>
        <w:tabs>
          <w:tab w:val="left" w:pos="1956"/>
        </w:tabs>
        <w:ind w:left="567"/>
        <w:rPr>
          <w:rFonts w:asciiTheme="majorHAnsi" w:hAnsiTheme="majorHAnsi" w:cs="Times New Roman"/>
          <w:sz w:val="20"/>
          <w:szCs w:val="20"/>
        </w:rPr>
      </w:pPr>
    </w:p>
    <w:p w:rsidR="00CE126D" w:rsidRDefault="00CE126D" w:rsidP="00D5108C">
      <w:pPr>
        <w:tabs>
          <w:tab w:val="left" w:pos="1956"/>
        </w:tabs>
        <w:ind w:left="567"/>
        <w:rPr>
          <w:rFonts w:asciiTheme="majorHAnsi" w:hAnsiTheme="majorHAnsi" w:cs="Times New Roman"/>
          <w:sz w:val="20"/>
          <w:szCs w:val="20"/>
        </w:rPr>
      </w:pPr>
    </w:p>
    <w:p w:rsidR="00CE126D" w:rsidRDefault="00BC4CA9"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21408" behindDoc="1" locked="0" layoutInCell="1" allowOverlap="1" wp14:anchorId="210F519A" wp14:editId="63BA4DE5">
            <wp:simplePos x="0" y="0"/>
            <wp:positionH relativeFrom="column">
              <wp:posOffset>3296920</wp:posOffset>
            </wp:positionH>
            <wp:positionV relativeFrom="paragraph">
              <wp:posOffset>74295</wp:posOffset>
            </wp:positionV>
            <wp:extent cx="1836420" cy="160020"/>
            <wp:effectExtent l="0" t="0" r="0" b="0"/>
            <wp:wrapNone/>
            <wp:docPr id="403" name="Picture 4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extLst>
                        <a:ext uri="{28A0092B-C50C-407E-A947-70E740481C1C}">
                          <a14:useLocalDpi xmlns:a14="http://schemas.microsoft.com/office/drawing/2010/main" val="0"/>
                        </a:ext>
                      </a:extLst>
                    </a:blip>
                    <a:stretch>
                      <a:fillRect/>
                    </a:stretch>
                  </pic:blipFill>
                  <pic:spPr>
                    <a:xfrm>
                      <a:off x="0" y="0"/>
                      <a:ext cx="1836420" cy="160020"/>
                    </a:xfrm>
                    <a:prstGeom prst="rect">
                      <a:avLst/>
                    </a:prstGeom>
                  </pic:spPr>
                </pic:pic>
              </a:graphicData>
            </a:graphic>
            <wp14:sizeRelH relativeFrom="page">
              <wp14:pctWidth>0</wp14:pctWidth>
            </wp14:sizeRelH>
            <wp14:sizeRelV relativeFrom="page">
              <wp14:pctHeight>0</wp14:pctHeight>
            </wp14:sizeRelV>
          </wp:anchor>
        </w:drawing>
      </w:r>
      <w:r w:rsidR="00CE126D">
        <w:rPr>
          <w:rFonts w:asciiTheme="majorHAnsi" w:hAnsiTheme="majorHAnsi" w:cs="Times New Roman"/>
          <w:sz w:val="20"/>
          <w:szCs w:val="20"/>
        </w:rPr>
        <w:tab/>
      </w:r>
      <w:r w:rsidR="00CE126D">
        <w:rPr>
          <w:rFonts w:asciiTheme="majorHAnsi" w:hAnsiTheme="majorHAnsi" w:cs="Times New Roman"/>
          <w:sz w:val="20"/>
          <w:szCs w:val="20"/>
        </w:rPr>
        <w:tab/>
      </w:r>
      <w:r w:rsidR="00CE126D">
        <w:rPr>
          <w:rFonts w:asciiTheme="majorHAnsi" w:hAnsiTheme="majorHAnsi" w:cs="Times New Roman"/>
          <w:sz w:val="20"/>
          <w:szCs w:val="20"/>
        </w:rPr>
        <w:tab/>
      </w:r>
      <w:r w:rsidR="00CE126D">
        <w:rPr>
          <w:rFonts w:asciiTheme="majorHAnsi" w:hAnsiTheme="majorHAnsi" w:cs="Times New Roman"/>
          <w:sz w:val="20"/>
          <w:szCs w:val="20"/>
        </w:rPr>
        <w:tab/>
      </w:r>
      <w:r w:rsidR="00CE126D">
        <w:rPr>
          <w:rFonts w:asciiTheme="majorHAnsi" w:hAnsiTheme="majorHAnsi" w:cs="Times New Roman"/>
          <w:sz w:val="20"/>
          <w:szCs w:val="20"/>
        </w:rPr>
        <w:tab/>
      </w:r>
      <w:r w:rsidR="00CE126D">
        <w:rPr>
          <w:rFonts w:asciiTheme="majorHAnsi" w:hAnsiTheme="majorHAnsi" w:cs="Times New Roman"/>
          <w:sz w:val="20"/>
          <w:szCs w:val="20"/>
        </w:rPr>
        <w:tab/>
      </w:r>
      <w:r w:rsidR="00CE126D">
        <w:rPr>
          <w:rFonts w:asciiTheme="majorHAnsi" w:hAnsiTheme="majorHAnsi" w:cs="Times New Roman"/>
          <w:sz w:val="20"/>
          <w:szCs w:val="20"/>
        </w:rPr>
        <w:tab/>
      </w:r>
      <w:r w:rsidR="00CE126D">
        <w:rPr>
          <w:rFonts w:asciiTheme="majorHAnsi" w:hAnsiTheme="majorHAnsi" w:cs="Times New Roman"/>
          <w:sz w:val="20"/>
          <w:szCs w:val="20"/>
        </w:rPr>
        <w:tab/>
      </w:r>
      <w:r w:rsidR="00CE126D">
        <w:rPr>
          <w:rFonts w:asciiTheme="majorHAnsi" w:hAnsiTheme="majorHAnsi" w:cs="Times New Roman"/>
          <w:sz w:val="20"/>
          <w:szCs w:val="20"/>
        </w:rPr>
        <w:tab/>
      </w:r>
      <w:r w:rsidR="00CE126D" w:rsidRPr="00B20E00">
        <w:rPr>
          <w:rFonts w:ascii="Lucida Sans Unicode" w:hAnsi="Lucida Sans Unicode" w:cs="Lucida Sans Unicode"/>
        </w:rPr>
        <w:t>⇨</w:t>
      </w:r>
    </w:p>
    <w:p w:rsidR="00CE126D" w:rsidRDefault="00CE126D" w:rsidP="00D5108C">
      <w:pPr>
        <w:tabs>
          <w:tab w:val="left" w:pos="1956"/>
        </w:tabs>
        <w:ind w:left="567"/>
        <w:rPr>
          <w:rFonts w:asciiTheme="majorHAnsi" w:hAnsiTheme="majorHAnsi" w:cs="Times New Roman"/>
          <w:sz w:val="20"/>
          <w:szCs w:val="20"/>
        </w:rPr>
      </w:pPr>
    </w:p>
    <w:p w:rsidR="00E05B84" w:rsidRDefault="00E05B84" w:rsidP="00D5108C">
      <w:pPr>
        <w:tabs>
          <w:tab w:val="left" w:pos="1956"/>
        </w:tabs>
        <w:ind w:left="567"/>
        <w:rPr>
          <w:rFonts w:asciiTheme="majorHAnsi" w:hAnsiTheme="majorHAnsi" w:cs="Times New Roman"/>
          <w:sz w:val="20"/>
          <w:szCs w:val="20"/>
        </w:rPr>
      </w:pPr>
    </w:p>
    <w:p w:rsidR="00E05B84" w:rsidRDefault="00E05B84"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The rule verbalization is viewable in the Verbalization Browser, as shown below.</w:t>
      </w:r>
    </w:p>
    <w:p w:rsidR="00E05B84" w:rsidRDefault="00E05B84" w:rsidP="00D5108C">
      <w:pPr>
        <w:tabs>
          <w:tab w:val="left" w:pos="1956"/>
        </w:tabs>
        <w:ind w:left="567"/>
        <w:rPr>
          <w:rFonts w:asciiTheme="majorHAnsi" w:hAnsiTheme="majorHAnsi" w:cs="Times New Roman"/>
          <w:sz w:val="20"/>
          <w:szCs w:val="20"/>
        </w:rPr>
      </w:pPr>
    </w:p>
    <w:p w:rsidR="00E05B84" w:rsidRDefault="00E05B84"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22432" behindDoc="1" locked="0" layoutInCell="1" allowOverlap="1" wp14:anchorId="7E1885DC" wp14:editId="0DD43A71">
            <wp:simplePos x="0" y="0"/>
            <wp:positionH relativeFrom="column">
              <wp:posOffset>1111250</wp:posOffset>
            </wp:positionH>
            <wp:positionV relativeFrom="paragraph">
              <wp:posOffset>-293</wp:posOffset>
            </wp:positionV>
            <wp:extent cx="3505200" cy="533400"/>
            <wp:effectExtent l="0" t="0" r="0" b="0"/>
            <wp:wrapNone/>
            <wp:docPr id="408" name="Picture 4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extLst>
                        <a:ext uri="{28A0092B-C50C-407E-A947-70E740481C1C}">
                          <a14:useLocalDpi xmlns:a14="http://schemas.microsoft.com/office/drawing/2010/main" val="0"/>
                        </a:ext>
                      </a:extLst>
                    </a:blip>
                    <a:stretch>
                      <a:fillRect/>
                    </a:stretch>
                  </pic:blipFill>
                  <pic:spPr>
                    <a:xfrm>
                      <a:off x="0" y="0"/>
                      <a:ext cx="3505200" cy="533400"/>
                    </a:xfrm>
                    <a:prstGeom prst="rect">
                      <a:avLst/>
                    </a:prstGeom>
                  </pic:spPr>
                </pic:pic>
              </a:graphicData>
            </a:graphic>
            <wp14:sizeRelH relativeFrom="page">
              <wp14:pctWidth>0</wp14:pctWidth>
            </wp14:sizeRelH>
            <wp14:sizeRelV relativeFrom="page">
              <wp14:pctHeight>0</wp14:pctHeight>
            </wp14:sizeRelV>
          </wp:anchor>
        </w:drawing>
      </w:r>
    </w:p>
    <w:p w:rsidR="00E05B84" w:rsidRDefault="00E05B84" w:rsidP="00D5108C">
      <w:pPr>
        <w:tabs>
          <w:tab w:val="left" w:pos="1956"/>
        </w:tabs>
        <w:ind w:left="567"/>
        <w:rPr>
          <w:rFonts w:asciiTheme="majorHAnsi" w:hAnsiTheme="majorHAnsi" w:cs="Times New Roman"/>
          <w:sz w:val="20"/>
          <w:szCs w:val="20"/>
        </w:rPr>
      </w:pPr>
    </w:p>
    <w:p w:rsidR="00E05B84" w:rsidRDefault="00E05B84" w:rsidP="00D5108C">
      <w:pPr>
        <w:tabs>
          <w:tab w:val="left" w:pos="1956"/>
        </w:tabs>
        <w:ind w:left="567"/>
        <w:rPr>
          <w:rFonts w:asciiTheme="majorHAnsi" w:hAnsiTheme="majorHAnsi" w:cs="Times New Roman"/>
          <w:sz w:val="20"/>
          <w:szCs w:val="20"/>
        </w:rPr>
      </w:pPr>
    </w:p>
    <w:p w:rsidR="00E05B84" w:rsidRDefault="00E05B84" w:rsidP="00D5108C">
      <w:pPr>
        <w:tabs>
          <w:tab w:val="left" w:pos="1956"/>
        </w:tabs>
        <w:ind w:left="567"/>
        <w:rPr>
          <w:rFonts w:asciiTheme="majorHAnsi" w:hAnsiTheme="majorHAnsi" w:cs="Times New Roman"/>
          <w:sz w:val="20"/>
          <w:szCs w:val="20"/>
        </w:rPr>
      </w:pPr>
    </w:p>
    <w:p w:rsidR="00CE126D" w:rsidRDefault="00BC4CA9"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19360" behindDoc="1" locked="0" layoutInCell="1" allowOverlap="1" wp14:anchorId="55D688A2" wp14:editId="22448A91">
            <wp:simplePos x="0" y="0"/>
            <wp:positionH relativeFrom="column">
              <wp:posOffset>2613025</wp:posOffset>
            </wp:positionH>
            <wp:positionV relativeFrom="paragraph">
              <wp:posOffset>586740</wp:posOffset>
            </wp:positionV>
            <wp:extent cx="2514600" cy="1554480"/>
            <wp:effectExtent l="0" t="0" r="0" b="7620"/>
            <wp:wrapNone/>
            <wp:docPr id="392" name="Picture 3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extLst>
                        <a:ext uri="{28A0092B-C50C-407E-A947-70E740481C1C}">
                          <a14:useLocalDpi xmlns:a14="http://schemas.microsoft.com/office/drawing/2010/main" val="0"/>
                        </a:ext>
                      </a:extLst>
                    </a:blip>
                    <a:stretch>
                      <a:fillRect/>
                    </a:stretch>
                  </pic:blipFill>
                  <pic:spPr>
                    <a:xfrm>
                      <a:off x="0" y="0"/>
                      <a:ext cx="2514600" cy="1554480"/>
                    </a:xfrm>
                    <a:prstGeom prst="rect">
                      <a:avLst/>
                    </a:prstGeom>
                  </pic:spPr>
                </pic:pic>
              </a:graphicData>
            </a:graphic>
            <wp14:sizeRelH relativeFrom="page">
              <wp14:pctWidth>0</wp14:pctWidth>
            </wp14:sizeRelH>
            <wp14:sizeRelV relativeFrom="page">
              <wp14:pctHeight>0</wp14:pctHeight>
            </wp14:sizeRelV>
          </wp:anchor>
        </w:drawing>
      </w:r>
      <w:r w:rsidR="00E05B84">
        <w:rPr>
          <w:rFonts w:asciiTheme="majorHAnsi" w:hAnsiTheme="majorHAnsi" w:cs="Times New Roman"/>
          <w:sz w:val="20"/>
          <w:szCs w:val="20"/>
        </w:rPr>
        <w:t xml:space="preserve">To change the derivation status to derived and stored, select the derived fact type in the Model Browser, and then change its </w:t>
      </w:r>
      <w:proofErr w:type="spellStart"/>
      <w:r w:rsidR="00E05B84" w:rsidRPr="00E05B84">
        <w:rPr>
          <w:rFonts w:ascii="Arial Narrow" w:hAnsi="Arial Narrow" w:cs="Times New Roman"/>
          <w:sz w:val="18"/>
          <w:szCs w:val="18"/>
        </w:rPr>
        <w:t>DerivationStorage</w:t>
      </w:r>
      <w:proofErr w:type="spellEnd"/>
      <w:r w:rsidR="00E05B84">
        <w:rPr>
          <w:rFonts w:asciiTheme="majorHAnsi" w:hAnsiTheme="majorHAnsi" w:cs="Times New Roman"/>
          <w:sz w:val="20"/>
          <w:szCs w:val="20"/>
        </w:rPr>
        <w:t xml:space="preserve"> Property to </w:t>
      </w:r>
      <w:r w:rsidR="00E05B84" w:rsidRPr="00E05B84">
        <w:rPr>
          <w:rFonts w:ascii="Arial Narrow" w:hAnsi="Arial Narrow" w:cs="Times New Roman"/>
          <w:sz w:val="18"/>
          <w:szCs w:val="18"/>
        </w:rPr>
        <w:t>Derived and Stored</w:t>
      </w:r>
      <w:r w:rsidR="00E05B84">
        <w:rPr>
          <w:rFonts w:asciiTheme="majorHAnsi" w:hAnsiTheme="majorHAnsi" w:cs="Times New Roman"/>
          <w:sz w:val="20"/>
          <w:szCs w:val="20"/>
        </w:rPr>
        <w:t xml:space="preserve">. This causes the predicate reading for the </w:t>
      </w:r>
      <w:proofErr w:type="spellStart"/>
      <w:r w:rsidR="00E05B84">
        <w:rPr>
          <w:rFonts w:asciiTheme="majorHAnsi" w:hAnsiTheme="majorHAnsi" w:cs="Times New Roman"/>
          <w:sz w:val="20"/>
          <w:szCs w:val="20"/>
        </w:rPr>
        <w:t>derivedfact</w:t>
      </w:r>
      <w:proofErr w:type="spellEnd"/>
      <w:r w:rsidR="00E05B84">
        <w:rPr>
          <w:rFonts w:asciiTheme="majorHAnsi" w:hAnsiTheme="majorHAnsi" w:cs="Times New Roman"/>
          <w:sz w:val="20"/>
          <w:szCs w:val="20"/>
        </w:rPr>
        <w:t xml:space="preserve"> type to display with a double asterisk “**” on the ORM diagram.</w:t>
      </w:r>
    </w:p>
    <w:p w:rsidR="00E05B84" w:rsidRDefault="00E05B84" w:rsidP="00D5108C">
      <w:pPr>
        <w:tabs>
          <w:tab w:val="left" w:pos="1956"/>
        </w:tabs>
        <w:ind w:left="567"/>
        <w:rPr>
          <w:rFonts w:asciiTheme="majorHAnsi" w:hAnsiTheme="majorHAnsi" w:cs="Times New Roman"/>
          <w:sz w:val="20"/>
          <w:szCs w:val="20"/>
        </w:rPr>
      </w:pPr>
    </w:p>
    <w:p w:rsidR="00CE126D" w:rsidRDefault="00E05B84"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18336" behindDoc="1" locked="0" layoutInCell="1" allowOverlap="1" wp14:anchorId="31A58931" wp14:editId="368CE9D4">
            <wp:simplePos x="0" y="0"/>
            <wp:positionH relativeFrom="column">
              <wp:posOffset>390525</wp:posOffset>
            </wp:positionH>
            <wp:positionV relativeFrom="paragraph">
              <wp:posOffset>133985</wp:posOffset>
            </wp:positionV>
            <wp:extent cx="1706880" cy="243840"/>
            <wp:effectExtent l="0" t="0" r="7620" b="3810"/>
            <wp:wrapNone/>
            <wp:docPr id="377" name="Picture 3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extLst>
                        <a:ext uri="{28A0092B-C50C-407E-A947-70E740481C1C}">
                          <a14:useLocalDpi xmlns:a14="http://schemas.microsoft.com/office/drawing/2010/main" val="0"/>
                        </a:ext>
                      </a:extLst>
                    </a:blip>
                    <a:stretch>
                      <a:fillRect/>
                    </a:stretch>
                  </pic:blipFill>
                  <pic:spPr>
                    <a:xfrm>
                      <a:off x="0" y="0"/>
                      <a:ext cx="1706880" cy="243840"/>
                    </a:xfrm>
                    <a:prstGeom prst="rect">
                      <a:avLst/>
                    </a:prstGeom>
                  </pic:spPr>
                </pic:pic>
              </a:graphicData>
            </a:graphic>
            <wp14:sizeRelH relativeFrom="page">
              <wp14:pctWidth>0</wp14:pctWidth>
            </wp14:sizeRelH>
            <wp14:sizeRelV relativeFrom="page">
              <wp14:pctHeight>0</wp14:pctHeight>
            </wp14:sizeRelV>
          </wp:anchor>
        </w:drawing>
      </w:r>
    </w:p>
    <w:p w:rsidR="00CE126D" w:rsidRDefault="00E05B84"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CE126D" w:rsidRDefault="00CE126D" w:rsidP="00D5108C">
      <w:pPr>
        <w:tabs>
          <w:tab w:val="left" w:pos="1956"/>
        </w:tabs>
        <w:ind w:left="567"/>
        <w:rPr>
          <w:rFonts w:asciiTheme="majorHAnsi" w:hAnsiTheme="majorHAnsi" w:cs="Times New Roman"/>
          <w:sz w:val="20"/>
          <w:szCs w:val="20"/>
        </w:rPr>
      </w:pPr>
    </w:p>
    <w:p w:rsidR="00CE126D" w:rsidRDefault="00CE126D" w:rsidP="00D5108C">
      <w:pPr>
        <w:tabs>
          <w:tab w:val="left" w:pos="1956"/>
        </w:tabs>
        <w:ind w:left="567"/>
        <w:rPr>
          <w:rFonts w:asciiTheme="majorHAnsi" w:hAnsiTheme="majorHAnsi" w:cs="Times New Roman"/>
          <w:sz w:val="20"/>
          <w:szCs w:val="20"/>
        </w:rPr>
      </w:pPr>
    </w:p>
    <w:p w:rsidR="00CE126D" w:rsidRDefault="00CE126D" w:rsidP="00D5108C">
      <w:pPr>
        <w:tabs>
          <w:tab w:val="left" w:pos="1956"/>
        </w:tabs>
        <w:ind w:left="567"/>
        <w:rPr>
          <w:rFonts w:asciiTheme="majorHAnsi" w:hAnsiTheme="majorHAnsi" w:cs="Times New Roman"/>
          <w:sz w:val="20"/>
          <w:szCs w:val="20"/>
        </w:rPr>
      </w:pPr>
    </w:p>
    <w:p w:rsidR="00CE126D" w:rsidRDefault="00CE126D" w:rsidP="00D5108C">
      <w:pPr>
        <w:tabs>
          <w:tab w:val="left" w:pos="1956"/>
        </w:tabs>
        <w:ind w:left="567"/>
        <w:rPr>
          <w:rFonts w:asciiTheme="majorHAnsi" w:hAnsiTheme="majorHAnsi" w:cs="Times New Roman"/>
          <w:sz w:val="20"/>
          <w:szCs w:val="20"/>
        </w:rPr>
      </w:pPr>
    </w:p>
    <w:p w:rsidR="00CE126D" w:rsidRDefault="00CE126D" w:rsidP="00D5108C">
      <w:pPr>
        <w:tabs>
          <w:tab w:val="left" w:pos="1956"/>
        </w:tabs>
        <w:ind w:left="567"/>
        <w:rPr>
          <w:rFonts w:asciiTheme="majorHAnsi" w:hAnsiTheme="majorHAnsi" w:cs="Times New Roman"/>
          <w:sz w:val="20"/>
          <w:szCs w:val="20"/>
        </w:rPr>
      </w:pPr>
    </w:p>
    <w:p w:rsidR="00CE126D" w:rsidRDefault="00E05B84"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lastRenderedPageBreak/>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FA24D2">
        <w:rPr>
          <w:rFonts w:ascii="Lucida Sans Unicode" w:hAnsi="Lucida Sans Unicode" w:cs="Lucida Sans Unicode"/>
        </w:rPr>
        <w:t>⇩</w:t>
      </w:r>
    </w:p>
    <w:p w:rsidR="00CE126D" w:rsidRDefault="00E05B84"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20384" behindDoc="1" locked="0" layoutInCell="1" allowOverlap="1" wp14:anchorId="56F3395D" wp14:editId="4BEC8C56">
            <wp:simplePos x="0" y="0"/>
            <wp:positionH relativeFrom="column">
              <wp:posOffset>2770603</wp:posOffset>
            </wp:positionH>
            <wp:positionV relativeFrom="paragraph">
              <wp:posOffset>71755</wp:posOffset>
            </wp:positionV>
            <wp:extent cx="2346960" cy="167640"/>
            <wp:effectExtent l="0" t="0" r="0" b="3810"/>
            <wp:wrapNone/>
            <wp:docPr id="395" name="Picture 3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extLst>
                        <a:ext uri="{28A0092B-C50C-407E-A947-70E740481C1C}">
                          <a14:useLocalDpi xmlns:a14="http://schemas.microsoft.com/office/drawing/2010/main" val="0"/>
                        </a:ext>
                      </a:extLst>
                    </a:blip>
                    <a:stretch>
                      <a:fillRect/>
                    </a:stretch>
                  </pic:blipFill>
                  <pic:spPr>
                    <a:xfrm>
                      <a:off x="0" y="0"/>
                      <a:ext cx="2346960" cy="167640"/>
                    </a:xfrm>
                    <a:prstGeom prst="rect">
                      <a:avLst/>
                    </a:prstGeom>
                  </pic:spPr>
                </pic:pic>
              </a:graphicData>
            </a:graphic>
            <wp14:sizeRelH relativeFrom="page">
              <wp14:pctWidth>0</wp14:pctWidth>
            </wp14:sizeRelH>
            <wp14:sizeRelV relativeFrom="page">
              <wp14:pctHeight>0</wp14:pctHeight>
            </wp14:sizeRelV>
          </wp:anchor>
        </w:drawing>
      </w:r>
    </w:p>
    <w:p w:rsidR="00CE126D" w:rsidRDefault="00CE126D" w:rsidP="00D5108C">
      <w:pPr>
        <w:tabs>
          <w:tab w:val="left" w:pos="1956"/>
        </w:tabs>
        <w:ind w:left="567"/>
        <w:rPr>
          <w:rFonts w:asciiTheme="majorHAnsi" w:hAnsiTheme="majorHAnsi" w:cs="Times New Roman"/>
          <w:sz w:val="20"/>
          <w:szCs w:val="20"/>
        </w:rPr>
      </w:pPr>
    </w:p>
    <w:p w:rsidR="00CE126D" w:rsidRDefault="00CE126D" w:rsidP="00D5108C">
      <w:pPr>
        <w:tabs>
          <w:tab w:val="left" w:pos="1956"/>
        </w:tabs>
        <w:ind w:left="567"/>
        <w:rPr>
          <w:rFonts w:asciiTheme="majorHAnsi" w:hAnsiTheme="majorHAnsi" w:cs="Times New Roman"/>
          <w:sz w:val="20"/>
          <w:szCs w:val="20"/>
        </w:rPr>
      </w:pPr>
    </w:p>
    <w:p w:rsidR="00CE126D" w:rsidRDefault="00E05B84"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Finally, copy and paste the verbalization text into a model note to display the derivation rule on the diagram.</w:t>
      </w:r>
    </w:p>
    <w:p w:rsidR="00CE126D" w:rsidRDefault="00E05B84"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23456" behindDoc="1" locked="0" layoutInCell="1" allowOverlap="1" wp14:anchorId="0DCA835D" wp14:editId="2D1E2E34">
            <wp:simplePos x="0" y="0"/>
            <wp:positionH relativeFrom="column">
              <wp:posOffset>677741</wp:posOffset>
            </wp:positionH>
            <wp:positionV relativeFrom="paragraph">
              <wp:posOffset>129540</wp:posOffset>
            </wp:positionV>
            <wp:extent cx="4107180" cy="1318260"/>
            <wp:effectExtent l="0" t="0" r="7620" b="0"/>
            <wp:wrapNone/>
            <wp:docPr id="412" name="Picture 4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extLst>
                        <a:ext uri="{28A0092B-C50C-407E-A947-70E740481C1C}">
                          <a14:useLocalDpi xmlns:a14="http://schemas.microsoft.com/office/drawing/2010/main" val="0"/>
                        </a:ext>
                      </a:extLst>
                    </a:blip>
                    <a:stretch>
                      <a:fillRect/>
                    </a:stretch>
                  </pic:blipFill>
                  <pic:spPr>
                    <a:xfrm>
                      <a:off x="0" y="0"/>
                      <a:ext cx="4107180" cy="1318260"/>
                    </a:xfrm>
                    <a:prstGeom prst="rect">
                      <a:avLst/>
                    </a:prstGeom>
                  </pic:spPr>
                </pic:pic>
              </a:graphicData>
            </a:graphic>
            <wp14:sizeRelH relativeFrom="page">
              <wp14:pctWidth>0</wp14:pctWidth>
            </wp14:sizeRelH>
            <wp14:sizeRelV relativeFrom="page">
              <wp14:pctHeight>0</wp14:pctHeight>
            </wp14:sizeRelV>
          </wp:anchor>
        </w:drawing>
      </w:r>
    </w:p>
    <w:p w:rsidR="00CE126D" w:rsidRDefault="00CE126D" w:rsidP="00D5108C">
      <w:pPr>
        <w:tabs>
          <w:tab w:val="left" w:pos="1956"/>
        </w:tabs>
        <w:ind w:left="567"/>
        <w:rPr>
          <w:rFonts w:asciiTheme="majorHAnsi" w:hAnsiTheme="majorHAnsi" w:cs="Times New Roman"/>
          <w:sz w:val="20"/>
          <w:szCs w:val="20"/>
        </w:rPr>
      </w:pPr>
    </w:p>
    <w:p w:rsidR="00CE126D" w:rsidRDefault="00CE126D" w:rsidP="00D5108C">
      <w:pPr>
        <w:tabs>
          <w:tab w:val="left" w:pos="1956"/>
        </w:tabs>
        <w:ind w:left="567"/>
        <w:rPr>
          <w:rFonts w:asciiTheme="majorHAnsi" w:hAnsiTheme="majorHAnsi" w:cs="Times New Roman"/>
          <w:sz w:val="20"/>
          <w:szCs w:val="20"/>
        </w:rPr>
      </w:pPr>
    </w:p>
    <w:p w:rsidR="00CE126D" w:rsidRDefault="00CE126D" w:rsidP="00D5108C">
      <w:pPr>
        <w:tabs>
          <w:tab w:val="left" w:pos="1956"/>
        </w:tabs>
        <w:ind w:left="567"/>
        <w:rPr>
          <w:rFonts w:asciiTheme="majorHAnsi" w:hAnsiTheme="majorHAnsi" w:cs="Times New Roman"/>
          <w:sz w:val="20"/>
          <w:szCs w:val="20"/>
        </w:rPr>
      </w:pPr>
    </w:p>
    <w:p w:rsidR="00CE126D" w:rsidRDefault="00CE126D" w:rsidP="00D5108C">
      <w:pPr>
        <w:tabs>
          <w:tab w:val="left" w:pos="1956"/>
        </w:tabs>
        <w:ind w:left="567"/>
        <w:rPr>
          <w:rFonts w:asciiTheme="majorHAnsi" w:hAnsiTheme="majorHAnsi" w:cs="Times New Roman"/>
          <w:sz w:val="20"/>
          <w:szCs w:val="20"/>
        </w:rPr>
      </w:pPr>
    </w:p>
    <w:p w:rsidR="00CE126D" w:rsidRDefault="00CE126D" w:rsidP="00D5108C">
      <w:pPr>
        <w:tabs>
          <w:tab w:val="left" w:pos="1956"/>
        </w:tabs>
        <w:ind w:left="567"/>
        <w:rPr>
          <w:rFonts w:asciiTheme="majorHAnsi" w:hAnsiTheme="majorHAnsi" w:cs="Times New Roman"/>
          <w:sz w:val="20"/>
          <w:szCs w:val="20"/>
        </w:rPr>
      </w:pPr>
    </w:p>
    <w:p w:rsidR="00CE126D" w:rsidRDefault="00CE126D" w:rsidP="00D5108C">
      <w:pPr>
        <w:tabs>
          <w:tab w:val="left" w:pos="1956"/>
        </w:tabs>
        <w:ind w:left="567"/>
        <w:rPr>
          <w:rFonts w:asciiTheme="majorHAnsi" w:hAnsiTheme="majorHAnsi" w:cs="Times New Roman"/>
          <w:sz w:val="20"/>
          <w:szCs w:val="20"/>
        </w:rPr>
      </w:pPr>
    </w:p>
    <w:p w:rsidR="00CE126D" w:rsidRDefault="00CE126D" w:rsidP="00D5108C">
      <w:pPr>
        <w:tabs>
          <w:tab w:val="left" w:pos="1956"/>
        </w:tabs>
        <w:ind w:left="567"/>
        <w:rPr>
          <w:rFonts w:asciiTheme="majorHAnsi" w:hAnsiTheme="majorHAnsi" w:cs="Times New Roman"/>
          <w:sz w:val="20"/>
          <w:szCs w:val="20"/>
        </w:rPr>
      </w:pPr>
    </w:p>
    <w:p w:rsidR="00CE126D" w:rsidRDefault="00CE126D" w:rsidP="00D5108C">
      <w:pPr>
        <w:tabs>
          <w:tab w:val="left" w:pos="1956"/>
        </w:tabs>
        <w:ind w:left="567"/>
        <w:rPr>
          <w:rFonts w:asciiTheme="majorHAnsi" w:hAnsiTheme="majorHAnsi" w:cs="Times New Roman"/>
          <w:sz w:val="20"/>
          <w:szCs w:val="20"/>
        </w:rPr>
      </w:pPr>
    </w:p>
    <w:p w:rsidR="00BC4CA9" w:rsidRDefault="00BC4CA9" w:rsidP="00D5108C">
      <w:pPr>
        <w:tabs>
          <w:tab w:val="left" w:pos="1956"/>
        </w:tabs>
        <w:ind w:left="567"/>
        <w:rPr>
          <w:rFonts w:asciiTheme="majorHAnsi" w:hAnsiTheme="majorHAnsi" w:cs="Times New Roman"/>
          <w:sz w:val="20"/>
          <w:szCs w:val="20"/>
        </w:rPr>
      </w:pPr>
    </w:p>
    <w:p w:rsidR="00BC4CA9" w:rsidRDefault="00BC4CA9" w:rsidP="00D5108C">
      <w:pPr>
        <w:tabs>
          <w:tab w:val="left" w:pos="1956"/>
        </w:tabs>
        <w:ind w:left="567"/>
        <w:rPr>
          <w:rFonts w:asciiTheme="majorHAnsi" w:hAnsiTheme="majorHAnsi" w:cs="Times New Roman"/>
          <w:sz w:val="20"/>
          <w:szCs w:val="20"/>
        </w:rPr>
      </w:pPr>
    </w:p>
    <w:p w:rsidR="00BC4CA9" w:rsidRDefault="00BC4CA9" w:rsidP="00D5108C">
      <w:pPr>
        <w:tabs>
          <w:tab w:val="left" w:pos="1956"/>
        </w:tabs>
        <w:ind w:left="567"/>
        <w:rPr>
          <w:rFonts w:asciiTheme="majorHAnsi" w:hAnsiTheme="majorHAnsi" w:cs="Times New Roman"/>
          <w:sz w:val="20"/>
          <w:szCs w:val="20"/>
        </w:rPr>
      </w:pPr>
    </w:p>
    <w:p w:rsidR="00BC4CA9" w:rsidRDefault="00BC4CA9" w:rsidP="00D5108C">
      <w:pPr>
        <w:tabs>
          <w:tab w:val="left" w:pos="1956"/>
        </w:tabs>
        <w:ind w:left="567"/>
        <w:rPr>
          <w:rFonts w:asciiTheme="majorHAnsi" w:hAnsiTheme="majorHAnsi" w:cs="Times New Roman"/>
          <w:sz w:val="20"/>
          <w:szCs w:val="20"/>
        </w:rPr>
      </w:pPr>
    </w:p>
    <w:p w:rsidR="00BC4CA9" w:rsidRDefault="00BC4CA9" w:rsidP="00D5108C">
      <w:pPr>
        <w:tabs>
          <w:tab w:val="left" w:pos="1956"/>
        </w:tabs>
        <w:ind w:left="567"/>
        <w:rPr>
          <w:rFonts w:asciiTheme="majorHAnsi" w:hAnsiTheme="majorHAnsi" w:cs="Times New Roman"/>
          <w:sz w:val="20"/>
          <w:szCs w:val="20"/>
        </w:rPr>
      </w:pPr>
    </w:p>
    <w:p w:rsidR="00BC4CA9" w:rsidRPr="00200FCE" w:rsidRDefault="00BC4CA9" w:rsidP="00BC4CA9">
      <w:pPr>
        <w:pStyle w:val="Heading2"/>
        <w:ind w:left="567" w:hanging="567"/>
      </w:pPr>
      <w:r>
        <w:t>Simple Calculations</w:t>
      </w:r>
    </w:p>
    <w:p w:rsidR="00BC4CA9" w:rsidRDefault="00BC4CA9" w:rsidP="00BC4CA9">
      <w:pPr>
        <w:rPr>
          <w:b/>
          <w:sz w:val="24"/>
          <w:szCs w:val="24"/>
        </w:rPr>
      </w:pPr>
    </w:p>
    <w:p w:rsidR="00BC4CA9" w:rsidRDefault="00BC4CA9" w:rsidP="00BC4CA9">
      <w:pPr>
        <w:tabs>
          <w:tab w:val="left" w:pos="1956"/>
        </w:tabs>
        <w:ind w:left="567"/>
        <w:rPr>
          <w:rFonts w:asciiTheme="majorHAnsi" w:hAnsiTheme="majorHAnsi" w:cs="Times New Roman"/>
          <w:sz w:val="20"/>
          <w:szCs w:val="20"/>
        </w:rPr>
      </w:pPr>
    </w:p>
    <w:p w:rsidR="00BC4CA9" w:rsidRDefault="00BC4CA9" w:rsidP="00BC4CA9">
      <w:pPr>
        <w:tabs>
          <w:tab w:val="left" w:pos="1956"/>
        </w:tabs>
        <w:ind w:left="567"/>
        <w:rPr>
          <w:rFonts w:asciiTheme="majorHAnsi" w:hAnsiTheme="majorHAnsi" w:cs="Times New Roman"/>
          <w:sz w:val="20"/>
          <w:szCs w:val="20"/>
        </w:rPr>
      </w:pPr>
      <w:r w:rsidRPr="005B4E57">
        <w:rPr>
          <w:noProof/>
          <w:lang w:eastAsia="en-AU"/>
        </w:rPr>
        <w:drawing>
          <wp:anchor distT="0" distB="0" distL="114300" distR="114300" simplePos="0" relativeHeight="252296192" behindDoc="1" locked="0" layoutInCell="1" allowOverlap="1" wp14:anchorId="5C6FBFD4" wp14:editId="461F224C">
            <wp:simplePos x="0" y="0"/>
            <wp:positionH relativeFrom="column">
              <wp:posOffset>859155</wp:posOffset>
            </wp:positionH>
            <wp:positionV relativeFrom="paragraph">
              <wp:posOffset>167005</wp:posOffset>
            </wp:positionV>
            <wp:extent cx="3973830" cy="1242695"/>
            <wp:effectExtent l="0" t="0" r="7620" b="0"/>
            <wp:wrapNone/>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973830" cy="1242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C4CA9" w:rsidRDefault="00BC4CA9" w:rsidP="00BC4CA9">
      <w:pPr>
        <w:tabs>
          <w:tab w:val="left" w:pos="1956"/>
        </w:tabs>
        <w:ind w:left="567"/>
        <w:rPr>
          <w:rFonts w:asciiTheme="majorHAnsi" w:hAnsiTheme="majorHAnsi" w:cs="Times New Roman"/>
          <w:sz w:val="20"/>
          <w:szCs w:val="20"/>
        </w:rPr>
      </w:pPr>
    </w:p>
    <w:p w:rsidR="00BC4CA9" w:rsidRDefault="00BC4CA9" w:rsidP="00BC4CA9">
      <w:pPr>
        <w:tabs>
          <w:tab w:val="left" w:pos="1956"/>
        </w:tabs>
        <w:ind w:left="567"/>
        <w:rPr>
          <w:rFonts w:asciiTheme="majorHAnsi" w:hAnsiTheme="majorHAnsi" w:cs="Times New Roman"/>
          <w:sz w:val="20"/>
          <w:szCs w:val="20"/>
        </w:rPr>
      </w:pPr>
    </w:p>
    <w:p w:rsidR="00BC4CA9" w:rsidRDefault="00BC4CA9" w:rsidP="00BC4CA9">
      <w:pPr>
        <w:tabs>
          <w:tab w:val="left" w:pos="1956"/>
        </w:tabs>
        <w:ind w:left="567"/>
        <w:rPr>
          <w:rFonts w:asciiTheme="majorHAnsi" w:hAnsiTheme="majorHAnsi" w:cs="Times New Roman"/>
          <w:sz w:val="20"/>
          <w:szCs w:val="20"/>
        </w:rPr>
      </w:pPr>
    </w:p>
    <w:p w:rsidR="00BC4CA9" w:rsidRDefault="00BC4CA9" w:rsidP="00BC4CA9">
      <w:pPr>
        <w:tabs>
          <w:tab w:val="left" w:pos="1956"/>
        </w:tabs>
        <w:ind w:left="567"/>
        <w:rPr>
          <w:rFonts w:asciiTheme="majorHAnsi" w:hAnsiTheme="majorHAnsi" w:cs="Times New Roman"/>
          <w:sz w:val="20"/>
          <w:szCs w:val="20"/>
        </w:rPr>
      </w:pPr>
    </w:p>
    <w:p w:rsidR="00BC4CA9" w:rsidRDefault="00BC4CA9" w:rsidP="00BC4CA9">
      <w:pPr>
        <w:tabs>
          <w:tab w:val="left" w:pos="1956"/>
        </w:tabs>
        <w:ind w:left="567"/>
        <w:rPr>
          <w:rFonts w:asciiTheme="majorHAnsi" w:hAnsiTheme="majorHAnsi" w:cs="Times New Roman"/>
          <w:sz w:val="20"/>
          <w:szCs w:val="20"/>
        </w:rPr>
      </w:pPr>
    </w:p>
    <w:p w:rsidR="00BC4CA9" w:rsidRDefault="00BC4CA9" w:rsidP="00BC4CA9">
      <w:pPr>
        <w:tabs>
          <w:tab w:val="left" w:pos="1956"/>
        </w:tabs>
        <w:ind w:left="567"/>
        <w:rPr>
          <w:rFonts w:asciiTheme="majorHAnsi" w:hAnsiTheme="majorHAnsi" w:cs="Times New Roman"/>
          <w:sz w:val="20"/>
          <w:szCs w:val="20"/>
        </w:rPr>
      </w:pPr>
    </w:p>
    <w:p w:rsidR="00BC4CA9" w:rsidRDefault="00BC4CA9" w:rsidP="00BC4CA9">
      <w:pPr>
        <w:tabs>
          <w:tab w:val="left" w:pos="1956"/>
        </w:tabs>
        <w:ind w:left="567"/>
        <w:rPr>
          <w:rFonts w:asciiTheme="majorHAnsi" w:hAnsiTheme="majorHAnsi" w:cs="Times New Roman"/>
          <w:sz w:val="20"/>
          <w:szCs w:val="20"/>
        </w:rPr>
      </w:pPr>
    </w:p>
    <w:p w:rsidR="00BC4CA9" w:rsidRDefault="00BC4CA9" w:rsidP="00BC4CA9">
      <w:pPr>
        <w:tabs>
          <w:tab w:val="left" w:pos="1956"/>
        </w:tabs>
        <w:ind w:left="567"/>
        <w:rPr>
          <w:rFonts w:asciiTheme="majorHAnsi" w:hAnsiTheme="majorHAnsi" w:cs="Times New Roman"/>
          <w:sz w:val="20"/>
          <w:szCs w:val="20"/>
        </w:rPr>
      </w:pPr>
    </w:p>
    <w:p w:rsidR="00BC4CA9" w:rsidRDefault="00BC4CA9" w:rsidP="00BC4CA9">
      <w:pPr>
        <w:tabs>
          <w:tab w:val="left" w:pos="1956"/>
        </w:tabs>
        <w:ind w:left="567"/>
        <w:rPr>
          <w:rFonts w:asciiTheme="majorHAnsi" w:hAnsiTheme="majorHAnsi" w:cs="Times New Roman"/>
          <w:sz w:val="20"/>
          <w:szCs w:val="20"/>
        </w:rPr>
      </w:pPr>
    </w:p>
    <w:p w:rsidR="00BC4CA9" w:rsidRPr="00C4398A" w:rsidRDefault="00BC4CA9" w:rsidP="00BC4CA9">
      <w:pPr>
        <w:pStyle w:val="Caption"/>
        <w:ind w:left="567"/>
      </w:pPr>
      <w:bookmarkStart w:id="37" w:name="_Ref344470302"/>
      <w:r>
        <w:t xml:space="preserve">Figure </w:t>
      </w:r>
      <w:fldSimple w:instr=" STYLEREF 1 \s ">
        <w:r w:rsidR="00FA72A8">
          <w:rPr>
            <w:noProof/>
          </w:rPr>
          <w:t>2</w:t>
        </w:r>
      </w:fldSimple>
      <w:r>
        <w:noBreakHyphen/>
      </w:r>
      <w:fldSimple w:instr=" SEQ Figure \* ARABIC \s 1 ">
        <w:r w:rsidR="00FA72A8">
          <w:rPr>
            <w:noProof/>
          </w:rPr>
          <w:t>7</w:t>
        </w:r>
      </w:fldSimple>
      <w:bookmarkEnd w:id="37"/>
      <w:r>
        <w:t> </w:t>
      </w:r>
      <w:proofErr w:type="gramStart"/>
      <w:r>
        <w:t>The</w:t>
      </w:r>
      <w:proofErr w:type="gramEnd"/>
      <w:r>
        <w:t xml:space="preserve"> derivation rule for subtotal involves a simple calculation</w:t>
      </w:r>
    </w:p>
    <w:p w:rsidR="00BC4CA9" w:rsidRDefault="00BC4CA9" w:rsidP="00BC4CA9">
      <w:pPr>
        <w:tabs>
          <w:tab w:val="left" w:pos="1956"/>
        </w:tabs>
        <w:ind w:left="567"/>
        <w:rPr>
          <w:rFonts w:asciiTheme="majorHAnsi" w:hAnsiTheme="majorHAnsi" w:cs="Times New Roman"/>
          <w:sz w:val="20"/>
          <w:szCs w:val="20"/>
        </w:rPr>
      </w:pPr>
    </w:p>
    <w:p w:rsidR="00BC4CA9" w:rsidRPr="00BF604B" w:rsidRDefault="00BC4CA9" w:rsidP="00BC4CA9">
      <w:pPr>
        <w:tabs>
          <w:tab w:val="left" w:pos="1956"/>
        </w:tabs>
        <w:ind w:left="567"/>
        <w:rPr>
          <w:rFonts w:asciiTheme="majorHAnsi" w:hAnsiTheme="majorHAnsi" w:cs="Times New Roman"/>
          <w:sz w:val="20"/>
          <w:szCs w:val="20"/>
        </w:rPr>
      </w:pPr>
      <w:r w:rsidRPr="00593E60">
        <w:rPr>
          <w:rFonts w:asciiTheme="majorHAnsi" w:hAnsiTheme="majorHAnsi" w:cs="Times New Roman"/>
          <w:sz w:val="20"/>
          <w:szCs w:val="20"/>
        </w:rPr>
        <w:t xml:space="preserve">The ORM schema </w:t>
      </w:r>
      <w:r>
        <w:rPr>
          <w:rFonts w:asciiTheme="majorHAnsi" w:hAnsiTheme="majorHAnsi" w:cs="Times New Roman"/>
          <w:sz w:val="20"/>
          <w:szCs w:val="20"/>
        </w:rPr>
        <w:t xml:space="preserve">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_Ref344470302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2</w:t>
      </w:r>
      <w:r w:rsidR="00FA72A8" w:rsidRPr="00FA72A8">
        <w:rPr>
          <w:rFonts w:asciiTheme="majorHAnsi" w:hAnsiTheme="majorHAnsi" w:cs="Times New Roman"/>
          <w:sz w:val="20"/>
          <w:szCs w:val="20"/>
        </w:rPr>
        <w:noBreakHyphen/>
        <w:t>7</w:t>
      </w:r>
      <w:r>
        <w:rPr>
          <w:rFonts w:asciiTheme="majorHAnsi" w:hAnsiTheme="majorHAnsi" w:cs="Times New Roman"/>
          <w:sz w:val="20"/>
          <w:szCs w:val="20"/>
        </w:rPr>
        <w:fldChar w:fldCharType="end"/>
      </w:r>
      <w:r>
        <w:rPr>
          <w:rFonts w:asciiTheme="majorHAnsi" w:hAnsiTheme="majorHAnsi" w:cs="Times New Roman"/>
          <w:sz w:val="20"/>
          <w:szCs w:val="20"/>
        </w:rPr>
        <w:t xml:space="preserve"> </w:t>
      </w:r>
      <w:r w:rsidRPr="00593E60">
        <w:rPr>
          <w:rFonts w:asciiTheme="majorHAnsi" w:hAnsiTheme="majorHAnsi" w:cs="Times New Roman"/>
          <w:sz w:val="20"/>
          <w:szCs w:val="20"/>
        </w:rPr>
        <w:t xml:space="preserve">includes </w:t>
      </w:r>
      <w:r>
        <w:rPr>
          <w:rFonts w:asciiTheme="majorHAnsi" w:hAnsiTheme="majorHAnsi" w:cs="Times New Roman"/>
          <w:sz w:val="20"/>
          <w:szCs w:val="20"/>
        </w:rPr>
        <w:t>a</w:t>
      </w:r>
      <w:r w:rsidRPr="00BF604B">
        <w:rPr>
          <w:rFonts w:asciiTheme="majorHAnsi" w:hAnsiTheme="majorHAnsi" w:cs="Times New Roman"/>
          <w:sz w:val="20"/>
          <w:szCs w:val="20"/>
        </w:rPr>
        <w:t xml:space="preserve"> derived fact type</w:t>
      </w:r>
      <w:r>
        <w:rPr>
          <w:rFonts w:asciiTheme="majorHAnsi" w:hAnsiTheme="majorHAnsi" w:cs="Times New Roman"/>
          <w:sz w:val="20"/>
          <w:szCs w:val="20"/>
        </w:rPr>
        <w:t xml:space="preserve"> to calculate subtotals of line items. </w:t>
      </w:r>
      <w:r w:rsidRPr="00BF604B">
        <w:rPr>
          <w:rFonts w:asciiTheme="majorHAnsi" w:hAnsiTheme="majorHAnsi" w:cs="Times New Roman"/>
          <w:sz w:val="20"/>
          <w:szCs w:val="20"/>
        </w:rPr>
        <w:t>The derivation rule</w:t>
      </w:r>
      <w:r>
        <w:rPr>
          <w:rFonts w:asciiTheme="majorHAnsi" w:hAnsiTheme="majorHAnsi" w:cs="Times New Roman"/>
          <w:sz w:val="20"/>
          <w:szCs w:val="20"/>
        </w:rPr>
        <w:t xml:space="preserve"> is</w:t>
      </w:r>
      <w:r w:rsidRPr="00BF604B">
        <w:rPr>
          <w:rFonts w:asciiTheme="majorHAnsi" w:hAnsiTheme="majorHAnsi" w:cs="Times New Roman"/>
          <w:sz w:val="20"/>
          <w:szCs w:val="20"/>
        </w:rPr>
        <w:t xml:space="preserve"> specified in FORML, this time using role names to provide </w:t>
      </w:r>
      <w:r>
        <w:rPr>
          <w:rFonts w:asciiTheme="majorHAnsi" w:hAnsiTheme="majorHAnsi" w:cs="Times New Roman"/>
          <w:sz w:val="20"/>
          <w:szCs w:val="20"/>
        </w:rPr>
        <w:t xml:space="preserve">an </w:t>
      </w:r>
      <w:r w:rsidRPr="00BF604B">
        <w:rPr>
          <w:rFonts w:asciiTheme="majorHAnsi" w:hAnsiTheme="majorHAnsi" w:cs="Times New Roman"/>
          <w:sz w:val="20"/>
          <w:szCs w:val="20"/>
        </w:rPr>
        <w:t xml:space="preserve">attribute-style formulation. Using “*” for the multiplication operator, the </w:t>
      </w:r>
      <w:proofErr w:type="spellStart"/>
      <w:r w:rsidRPr="00BF604B">
        <w:rPr>
          <w:rFonts w:asciiTheme="majorHAnsi" w:hAnsiTheme="majorHAnsi" w:cs="Times New Roman"/>
          <w:sz w:val="20"/>
          <w:szCs w:val="20"/>
        </w:rPr>
        <w:t>LineItem</w:t>
      </w:r>
      <w:proofErr w:type="spellEnd"/>
      <w:r w:rsidRPr="00BF604B">
        <w:rPr>
          <w:rFonts w:asciiTheme="majorHAnsi" w:hAnsiTheme="majorHAnsi" w:cs="Times New Roman"/>
          <w:sz w:val="20"/>
          <w:szCs w:val="20"/>
        </w:rPr>
        <w:t xml:space="preserve"> subtotal rule is specified in FORML as follows:</w:t>
      </w:r>
    </w:p>
    <w:p w:rsidR="00BC4CA9" w:rsidRDefault="00BC4CA9" w:rsidP="00D5108C">
      <w:pPr>
        <w:tabs>
          <w:tab w:val="left" w:pos="1956"/>
        </w:tabs>
        <w:ind w:left="567"/>
        <w:rPr>
          <w:rFonts w:asciiTheme="majorHAnsi" w:hAnsiTheme="majorHAnsi" w:cs="Times New Roman"/>
          <w:sz w:val="20"/>
          <w:szCs w:val="20"/>
        </w:rPr>
      </w:pPr>
    </w:p>
    <w:p w:rsidR="00BC4CA9" w:rsidRPr="00BF604B" w:rsidRDefault="00BC4CA9" w:rsidP="00BC4CA9">
      <w:pPr>
        <w:rPr>
          <w:rFonts w:asciiTheme="majorHAnsi" w:hAnsiTheme="majorHAnsi" w:cs="Times New Roman"/>
          <w:sz w:val="10"/>
          <w:szCs w:val="10"/>
        </w:rPr>
      </w:pPr>
    </w:p>
    <w:p w:rsidR="00BC4CA9" w:rsidRPr="00BF604B" w:rsidRDefault="00BC4CA9" w:rsidP="00BC4CA9">
      <w:pPr>
        <w:ind w:left="680"/>
        <w:rPr>
          <w:rFonts w:ascii="Arial Narrow" w:hAnsi="Arial Narrow" w:cs="Times New Roman"/>
          <w:sz w:val="18"/>
          <w:szCs w:val="18"/>
        </w:rPr>
      </w:pPr>
      <w:r w:rsidRPr="00BF604B">
        <w:rPr>
          <w:rFonts w:asciiTheme="majorHAnsi" w:hAnsiTheme="majorHAnsi" w:cs="Times New Roman"/>
          <w:sz w:val="20"/>
          <w:szCs w:val="20"/>
        </w:rPr>
        <w:tab/>
      </w:r>
      <w:r w:rsidRPr="00BF604B">
        <w:rPr>
          <w:rFonts w:ascii="Arial Narrow" w:hAnsi="Arial Narrow" w:cs="Times New Roman"/>
          <w:b/>
          <w:sz w:val="18"/>
          <w:szCs w:val="18"/>
        </w:rPr>
        <w:t>*For each</w:t>
      </w:r>
      <w:r w:rsidRPr="00BF604B">
        <w:rPr>
          <w:rFonts w:ascii="Arial Narrow" w:hAnsi="Arial Narrow" w:cs="Times New Roman"/>
          <w:sz w:val="18"/>
          <w:szCs w:val="18"/>
        </w:rPr>
        <w:t xml:space="preserve"> </w:t>
      </w:r>
      <w:proofErr w:type="spellStart"/>
      <w:r w:rsidRPr="00BF604B">
        <w:rPr>
          <w:rFonts w:ascii="Arial Narrow" w:hAnsi="Arial Narrow" w:cs="Times New Roman"/>
          <w:sz w:val="18"/>
          <w:szCs w:val="18"/>
        </w:rPr>
        <w:t>LineItem</w:t>
      </w:r>
      <w:proofErr w:type="spellEnd"/>
      <w:r w:rsidRPr="00BF604B">
        <w:rPr>
          <w:rFonts w:ascii="Arial Narrow" w:hAnsi="Arial Narrow" w:cs="Times New Roman"/>
          <w:sz w:val="18"/>
          <w:szCs w:val="18"/>
        </w:rPr>
        <w:t>,</w:t>
      </w:r>
    </w:p>
    <w:p w:rsidR="00BC4CA9" w:rsidRDefault="00BC4CA9" w:rsidP="00BC4CA9">
      <w:pPr>
        <w:tabs>
          <w:tab w:val="left" w:pos="1956"/>
        </w:tabs>
        <w:ind w:left="567" w:firstLine="453"/>
        <w:rPr>
          <w:rFonts w:asciiTheme="majorHAnsi" w:hAnsiTheme="majorHAnsi" w:cs="Times New Roman"/>
          <w:sz w:val="20"/>
          <w:szCs w:val="20"/>
        </w:rPr>
      </w:pPr>
      <w:r w:rsidRPr="00BF604B">
        <w:rPr>
          <w:rFonts w:ascii="Arial Narrow" w:hAnsi="Arial Narrow" w:cs="Times New Roman"/>
          <w:sz w:val="18"/>
          <w:szCs w:val="18"/>
        </w:rPr>
        <w:t xml:space="preserve">   </w:t>
      </w:r>
      <w:proofErr w:type="gramStart"/>
      <w:r w:rsidRPr="00BF604B">
        <w:rPr>
          <w:rFonts w:ascii="Arial Narrow" w:hAnsi="Arial Narrow" w:cs="Times New Roman"/>
          <w:sz w:val="18"/>
          <w:szCs w:val="18"/>
        </w:rPr>
        <w:t>subtotal</w:t>
      </w:r>
      <w:proofErr w:type="gramEnd"/>
      <w:r w:rsidRPr="00BF604B">
        <w:rPr>
          <w:rFonts w:ascii="Arial Narrow" w:hAnsi="Arial Narrow" w:cs="Times New Roman"/>
          <w:sz w:val="18"/>
          <w:szCs w:val="18"/>
        </w:rPr>
        <w:t xml:space="preserve"> = quantity * </w:t>
      </w:r>
      <w:proofErr w:type="spellStart"/>
      <w:r w:rsidRPr="00BF604B">
        <w:rPr>
          <w:rFonts w:ascii="Arial Narrow" w:hAnsi="Arial Narrow" w:cs="Times New Roman"/>
          <w:sz w:val="18"/>
          <w:szCs w:val="18"/>
        </w:rPr>
        <w:t>unitPrice</w:t>
      </w:r>
      <w:proofErr w:type="spellEnd"/>
      <w:r w:rsidRPr="00BF604B">
        <w:rPr>
          <w:rFonts w:ascii="Arial Narrow" w:hAnsi="Arial Narrow" w:cs="Times New Roman"/>
          <w:sz w:val="18"/>
          <w:szCs w:val="18"/>
        </w:rPr>
        <w:t>.</w:t>
      </w:r>
    </w:p>
    <w:p w:rsidR="00BC4CA9" w:rsidRDefault="00BC4CA9" w:rsidP="00BC4CA9">
      <w:pPr>
        <w:tabs>
          <w:tab w:val="left" w:pos="1956"/>
        </w:tabs>
        <w:ind w:left="567"/>
        <w:rPr>
          <w:rFonts w:asciiTheme="majorHAnsi" w:hAnsiTheme="majorHAnsi" w:cs="Times New Roman"/>
          <w:sz w:val="20"/>
          <w:szCs w:val="20"/>
        </w:rPr>
      </w:pPr>
    </w:p>
    <w:p w:rsidR="00BC4CA9" w:rsidRPr="00BF604B" w:rsidRDefault="00BC4CA9" w:rsidP="00BC4CA9">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Attribute-style formulations are often more compact and readable than their equivalent relational-style formulations, which use predicate readings. Although NORMA does not yet generate attribute-style verbalizations, support for this feature is planned for a future release. </w:t>
      </w:r>
    </w:p>
    <w:p w:rsidR="00BC4CA9" w:rsidRDefault="00BC4CA9" w:rsidP="00D5108C">
      <w:pPr>
        <w:tabs>
          <w:tab w:val="left" w:pos="1956"/>
        </w:tabs>
        <w:ind w:left="567"/>
        <w:rPr>
          <w:rFonts w:asciiTheme="majorHAnsi" w:hAnsiTheme="majorHAnsi" w:cs="Times New Roman"/>
          <w:sz w:val="20"/>
          <w:szCs w:val="20"/>
        </w:rPr>
      </w:pPr>
    </w:p>
    <w:p w:rsidR="00CE126D" w:rsidRDefault="00CE126D" w:rsidP="00D5108C">
      <w:pPr>
        <w:tabs>
          <w:tab w:val="left" w:pos="1956"/>
        </w:tabs>
        <w:ind w:left="567"/>
        <w:rPr>
          <w:rFonts w:asciiTheme="majorHAnsi" w:hAnsiTheme="majorHAnsi" w:cs="Times New Roman"/>
          <w:sz w:val="20"/>
          <w:szCs w:val="20"/>
        </w:rPr>
      </w:pPr>
    </w:p>
    <w:p w:rsidR="007947B5" w:rsidRDefault="007947B5" w:rsidP="00D5108C">
      <w:pPr>
        <w:tabs>
          <w:tab w:val="left" w:pos="1956"/>
        </w:tabs>
        <w:ind w:left="567"/>
        <w:rPr>
          <w:rFonts w:asciiTheme="majorHAnsi" w:hAnsiTheme="majorHAnsi" w:cs="Times New Roman"/>
          <w:sz w:val="20"/>
          <w:szCs w:val="20"/>
        </w:rPr>
        <w:sectPr w:rsidR="007947B5" w:rsidSect="00801BFA">
          <w:headerReference w:type="even" r:id="rId264"/>
          <w:headerReference w:type="default" r:id="rId265"/>
          <w:pgSz w:w="11906" w:h="16838"/>
          <w:pgMar w:top="1440" w:right="1701" w:bottom="1440" w:left="1701" w:header="709" w:footer="709" w:gutter="0"/>
          <w:cols w:space="708"/>
          <w:docGrid w:linePitch="360"/>
        </w:sectPr>
      </w:pPr>
    </w:p>
    <w:p w:rsidR="00BF604B" w:rsidRPr="00BF604B" w:rsidRDefault="002777A1" w:rsidP="005E47E8">
      <w:pPr>
        <w:rPr>
          <w:rFonts w:ascii="Arial Narrow" w:hAnsi="Arial Narrow" w:cs="Times New Roman"/>
          <w:sz w:val="18"/>
          <w:szCs w:val="18"/>
        </w:rPr>
      </w:pPr>
      <w:bookmarkStart w:id="38" w:name="Sec2_5"/>
      <w:bookmarkEnd w:id="38"/>
      <w:r w:rsidRPr="002777A1">
        <w:rPr>
          <w:noProof/>
          <w:lang w:eastAsia="en-AU"/>
        </w:rPr>
        <w:lastRenderedPageBreak/>
        <w:drawing>
          <wp:anchor distT="0" distB="0" distL="114300" distR="114300" simplePos="0" relativeHeight="251962368" behindDoc="0" locked="0" layoutInCell="1" allowOverlap="1">
            <wp:simplePos x="0" y="0"/>
            <wp:positionH relativeFrom="column">
              <wp:posOffset>3291840</wp:posOffset>
            </wp:positionH>
            <wp:positionV relativeFrom="paragraph">
              <wp:posOffset>134620</wp:posOffset>
            </wp:positionV>
            <wp:extent cx="2063115" cy="1529715"/>
            <wp:effectExtent l="0" t="0" r="0" b="0"/>
            <wp:wrapSquare wrapText="bothSides"/>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2063115" cy="1529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604B" w:rsidRPr="00BF604B" w:rsidRDefault="00BF604B" w:rsidP="005E47E8">
      <w:pPr>
        <w:ind w:left="567"/>
        <w:rPr>
          <w:rFonts w:asciiTheme="majorHAnsi" w:hAnsiTheme="majorHAnsi" w:cs="Times New Roman"/>
          <w:sz w:val="20"/>
          <w:szCs w:val="20"/>
        </w:rPr>
      </w:pPr>
      <w:r w:rsidRPr="00BF604B">
        <w:rPr>
          <w:rFonts w:asciiTheme="majorHAnsi" w:hAnsiTheme="majorHAnsi" w:cs="Times New Roman"/>
          <w:sz w:val="20"/>
          <w:szCs w:val="20"/>
        </w:rPr>
        <w:t xml:space="preserve">We can picture the associated derivation path as shown opposite. Starting at </w:t>
      </w:r>
      <w:proofErr w:type="spellStart"/>
      <w:r w:rsidRPr="00BF604B">
        <w:rPr>
          <w:rFonts w:asciiTheme="majorHAnsi" w:hAnsiTheme="majorHAnsi" w:cs="Times New Roman"/>
          <w:sz w:val="20"/>
          <w:szCs w:val="20"/>
        </w:rPr>
        <w:t>LineItem</w:t>
      </w:r>
      <w:proofErr w:type="spellEnd"/>
      <w:r w:rsidRPr="00BF604B">
        <w:rPr>
          <w:rFonts w:asciiTheme="majorHAnsi" w:hAnsiTheme="majorHAnsi" w:cs="Times New Roman"/>
          <w:sz w:val="20"/>
          <w:szCs w:val="20"/>
        </w:rPr>
        <w:t xml:space="preserve"> as the root object type, we </w:t>
      </w:r>
      <w:r w:rsidRPr="005E47E8">
        <w:rPr>
          <w:rFonts w:asciiTheme="majorHAnsi" w:hAnsiTheme="majorHAnsi" w:cs="Times New Roman"/>
          <w:b/>
          <w:sz w:val="20"/>
          <w:szCs w:val="20"/>
        </w:rPr>
        <w:t>and</w:t>
      </w:r>
      <w:r w:rsidRPr="00BF604B">
        <w:rPr>
          <w:rFonts w:asciiTheme="majorHAnsi" w:hAnsiTheme="majorHAnsi" w:cs="Times New Roman"/>
          <w:sz w:val="20"/>
          <w:szCs w:val="20"/>
        </w:rPr>
        <w:t xml:space="preserve">-split into two branches, one using the fact type </w:t>
      </w:r>
      <w:proofErr w:type="spellStart"/>
      <w:r w:rsidRPr="005E47E8">
        <w:rPr>
          <w:rFonts w:ascii="Arial Narrow" w:hAnsi="Arial Narrow" w:cs="Times New Roman"/>
          <w:sz w:val="18"/>
          <w:szCs w:val="18"/>
        </w:rPr>
        <w:t>LineItem</w:t>
      </w:r>
      <w:proofErr w:type="spellEnd"/>
      <w:r w:rsidRPr="005E47E8">
        <w:rPr>
          <w:rFonts w:ascii="Arial Narrow" w:hAnsi="Arial Narrow" w:cs="Times New Roman"/>
          <w:sz w:val="18"/>
          <w:szCs w:val="18"/>
        </w:rPr>
        <w:t xml:space="preserve"> has Quantity</w:t>
      </w:r>
      <w:r w:rsidRPr="00BF604B">
        <w:rPr>
          <w:rFonts w:asciiTheme="majorHAnsi" w:hAnsiTheme="majorHAnsi" w:cs="Times New Roman"/>
          <w:sz w:val="20"/>
          <w:szCs w:val="20"/>
        </w:rPr>
        <w:t xml:space="preserve"> and the other using the fact type </w:t>
      </w:r>
      <w:proofErr w:type="spellStart"/>
      <w:r w:rsidRPr="005E47E8">
        <w:rPr>
          <w:rFonts w:ascii="Arial Narrow" w:hAnsi="Arial Narrow" w:cs="Times New Roman"/>
          <w:sz w:val="18"/>
          <w:szCs w:val="18"/>
        </w:rPr>
        <w:t>LineItem</w:t>
      </w:r>
      <w:proofErr w:type="spellEnd"/>
      <w:r w:rsidRPr="005E47E8">
        <w:rPr>
          <w:rFonts w:ascii="Arial Narrow" w:hAnsi="Arial Narrow" w:cs="Times New Roman"/>
          <w:sz w:val="18"/>
          <w:szCs w:val="18"/>
        </w:rPr>
        <w:t xml:space="preserve"> has </w:t>
      </w:r>
      <w:proofErr w:type="spellStart"/>
      <w:r w:rsidRPr="005E47E8">
        <w:rPr>
          <w:rFonts w:ascii="Arial Narrow" w:hAnsi="Arial Narrow" w:cs="Times New Roman"/>
          <w:sz w:val="18"/>
          <w:szCs w:val="18"/>
        </w:rPr>
        <w:t>UnitPrice</w:t>
      </w:r>
      <w:proofErr w:type="spellEnd"/>
      <w:r w:rsidRPr="00BF604B">
        <w:rPr>
          <w:rFonts w:asciiTheme="majorHAnsi" w:hAnsiTheme="majorHAnsi" w:cs="Times New Roman"/>
          <w:sz w:val="20"/>
          <w:szCs w:val="20"/>
        </w:rPr>
        <w:t xml:space="preserve">. To the derivation path (which can be identified with its root object type), we add a calculation that applies a multiply operator </w:t>
      </w:r>
      <w:r w:rsidR="005E47E8">
        <w:rPr>
          <w:rFonts w:asciiTheme="majorHAnsi" w:hAnsiTheme="majorHAnsi" w:cs="Times New Roman"/>
          <w:sz w:val="20"/>
          <w:szCs w:val="20"/>
        </w:rPr>
        <w:t xml:space="preserve">“*” </w:t>
      </w:r>
      <w:r w:rsidRPr="00BF604B">
        <w:rPr>
          <w:rFonts w:asciiTheme="majorHAnsi" w:hAnsiTheme="majorHAnsi" w:cs="Times New Roman"/>
          <w:sz w:val="20"/>
          <w:szCs w:val="20"/>
        </w:rPr>
        <w:t xml:space="preserve">to the quantity and </w:t>
      </w:r>
      <w:proofErr w:type="spellStart"/>
      <w:r w:rsidRPr="00BF604B">
        <w:rPr>
          <w:rFonts w:asciiTheme="majorHAnsi" w:hAnsiTheme="majorHAnsi" w:cs="Times New Roman"/>
          <w:sz w:val="20"/>
          <w:szCs w:val="20"/>
        </w:rPr>
        <w:t>unitPrice</w:t>
      </w:r>
      <w:proofErr w:type="spellEnd"/>
      <w:r w:rsidRPr="00BF604B">
        <w:rPr>
          <w:rFonts w:asciiTheme="majorHAnsi" w:hAnsiTheme="majorHAnsi" w:cs="Times New Roman"/>
          <w:sz w:val="20"/>
          <w:szCs w:val="20"/>
        </w:rPr>
        <w:t xml:space="preserve"> roles in the path. </w:t>
      </w:r>
    </w:p>
    <w:p w:rsidR="00BF604B" w:rsidRPr="00BF604B" w:rsidRDefault="00BF604B" w:rsidP="005E47E8">
      <w:pPr>
        <w:ind w:left="567"/>
        <w:rPr>
          <w:rFonts w:asciiTheme="majorHAnsi" w:hAnsiTheme="majorHAnsi" w:cs="Times New Roman"/>
          <w:sz w:val="20"/>
          <w:szCs w:val="20"/>
        </w:rPr>
      </w:pPr>
    </w:p>
    <w:p w:rsidR="00BF604B" w:rsidRPr="00BF604B" w:rsidRDefault="00BF604B" w:rsidP="005E47E8">
      <w:pPr>
        <w:ind w:left="567"/>
        <w:rPr>
          <w:rFonts w:asciiTheme="majorHAnsi" w:hAnsiTheme="majorHAnsi" w:cs="Times New Roman"/>
          <w:sz w:val="20"/>
          <w:szCs w:val="20"/>
        </w:rPr>
      </w:pPr>
      <w:r w:rsidRPr="00BF604B">
        <w:rPr>
          <w:rFonts w:asciiTheme="majorHAnsi" w:hAnsiTheme="majorHAnsi" w:cs="Times New Roman"/>
          <w:sz w:val="20"/>
          <w:szCs w:val="20"/>
        </w:rPr>
        <w:t xml:space="preserve">The diagram also shows one way to visualize the binding from the derived fact type to the derivation path. The derived </w:t>
      </w:r>
      <w:proofErr w:type="spellStart"/>
      <w:r w:rsidRPr="00BF604B">
        <w:rPr>
          <w:rFonts w:asciiTheme="majorHAnsi" w:hAnsiTheme="majorHAnsi" w:cs="Times New Roman"/>
          <w:sz w:val="20"/>
          <w:szCs w:val="20"/>
        </w:rPr>
        <w:t>LineItem</w:t>
      </w:r>
      <w:proofErr w:type="spellEnd"/>
      <w:r w:rsidRPr="00BF604B">
        <w:rPr>
          <w:rFonts w:asciiTheme="majorHAnsi" w:hAnsiTheme="majorHAnsi" w:cs="Times New Roman"/>
          <w:sz w:val="20"/>
          <w:szCs w:val="20"/>
        </w:rPr>
        <w:t xml:space="preserve"> object variable (or equivalently, the derived </w:t>
      </w:r>
      <w:proofErr w:type="spellStart"/>
      <w:r w:rsidRPr="00BF604B">
        <w:rPr>
          <w:rFonts w:asciiTheme="majorHAnsi" w:hAnsiTheme="majorHAnsi" w:cs="Times New Roman"/>
          <w:sz w:val="20"/>
          <w:szCs w:val="20"/>
        </w:rPr>
        <w:t>lineItem</w:t>
      </w:r>
      <w:proofErr w:type="spellEnd"/>
      <w:r w:rsidRPr="00BF604B">
        <w:rPr>
          <w:rFonts w:asciiTheme="majorHAnsi" w:hAnsiTheme="majorHAnsi" w:cs="Times New Roman"/>
          <w:sz w:val="20"/>
          <w:szCs w:val="20"/>
        </w:rPr>
        <w:t xml:space="preserve"> role) is matched with the root </w:t>
      </w:r>
      <w:proofErr w:type="spellStart"/>
      <w:r w:rsidRPr="00BF604B">
        <w:rPr>
          <w:rFonts w:asciiTheme="majorHAnsi" w:hAnsiTheme="majorHAnsi" w:cs="Times New Roman"/>
          <w:sz w:val="20"/>
          <w:szCs w:val="20"/>
        </w:rPr>
        <w:t>LineItem</w:t>
      </w:r>
      <w:proofErr w:type="spellEnd"/>
      <w:r w:rsidRPr="00BF604B">
        <w:rPr>
          <w:rFonts w:asciiTheme="majorHAnsi" w:hAnsiTheme="majorHAnsi" w:cs="Times New Roman"/>
          <w:sz w:val="20"/>
          <w:szCs w:val="20"/>
        </w:rPr>
        <w:t xml:space="preserve"> variable in the derivation path. Since this variable plays both the start roles of the quantity and unit-price fact types, you can also think of this as binding the derived </w:t>
      </w:r>
      <w:proofErr w:type="spellStart"/>
      <w:r w:rsidRPr="00BF604B">
        <w:rPr>
          <w:rFonts w:asciiTheme="majorHAnsi" w:hAnsiTheme="majorHAnsi" w:cs="Times New Roman"/>
          <w:sz w:val="20"/>
          <w:szCs w:val="20"/>
        </w:rPr>
        <w:t>lineItem</w:t>
      </w:r>
      <w:proofErr w:type="spellEnd"/>
      <w:r w:rsidRPr="00BF604B">
        <w:rPr>
          <w:rFonts w:asciiTheme="majorHAnsi" w:hAnsiTheme="majorHAnsi" w:cs="Times New Roman"/>
          <w:sz w:val="20"/>
          <w:szCs w:val="20"/>
        </w:rPr>
        <w:t xml:space="preserve"> role to either of the starting roles played by </w:t>
      </w:r>
      <w:proofErr w:type="spellStart"/>
      <w:r w:rsidRPr="00BF604B">
        <w:rPr>
          <w:rFonts w:asciiTheme="majorHAnsi" w:hAnsiTheme="majorHAnsi" w:cs="Times New Roman"/>
          <w:sz w:val="20"/>
          <w:szCs w:val="20"/>
        </w:rPr>
        <w:t>LineItem</w:t>
      </w:r>
      <w:proofErr w:type="spellEnd"/>
      <w:r w:rsidRPr="00BF604B">
        <w:rPr>
          <w:rFonts w:asciiTheme="majorHAnsi" w:hAnsiTheme="majorHAnsi" w:cs="Times New Roman"/>
          <w:sz w:val="20"/>
          <w:szCs w:val="20"/>
        </w:rPr>
        <w:t xml:space="preserve"> in the derivation path. Finally, the derived subtotal price is bound to the result of the multiplication calculation in the derivation path.</w:t>
      </w:r>
    </w:p>
    <w:p w:rsidR="00BF604B" w:rsidRPr="00BF604B" w:rsidRDefault="00BF604B" w:rsidP="005E47E8">
      <w:pPr>
        <w:ind w:left="567"/>
        <w:rPr>
          <w:rFonts w:asciiTheme="majorHAnsi" w:hAnsiTheme="majorHAnsi" w:cs="Times New Roman"/>
          <w:sz w:val="20"/>
          <w:szCs w:val="20"/>
        </w:rPr>
      </w:pPr>
    </w:p>
    <w:p w:rsidR="00BF604B" w:rsidRPr="00BF604B" w:rsidRDefault="00BF604B" w:rsidP="005E47E8">
      <w:pPr>
        <w:ind w:left="567"/>
        <w:rPr>
          <w:rFonts w:asciiTheme="majorHAnsi" w:hAnsiTheme="majorHAnsi" w:cs="Times New Roman"/>
          <w:sz w:val="20"/>
          <w:szCs w:val="20"/>
        </w:rPr>
      </w:pPr>
      <w:r w:rsidRPr="00BF604B">
        <w:rPr>
          <w:rFonts w:asciiTheme="majorHAnsi" w:hAnsiTheme="majorHAnsi" w:cs="Times New Roman"/>
          <w:sz w:val="20"/>
          <w:szCs w:val="20"/>
        </w:rPr>
        <w:t xml:space="preserve">In NORMA, </w:t>
      </w:r>
      <w:r w:rsidRPr="005E47E8">
        <w:rPr>
          <w:rFonts w:asciiTheme="majorHAnsi" w:hAnsiTheme="majorHAnsi" w:cs="Times New Roman"/>
          <w:i/>
          <w:sz w:val="20"/>
          <w:szCs w:val="20"/>
        </w:rPr>
        <w:t>the multiply operator is treated as a</w:t>
      </w:r>
      <w:r w:rsidRPr="00BF604B">
        <w:rPr>
          <w:rFonts w:asciiTheme="majorHAnsi" w:hAnsiTheme="majorHAnsi" w:cs="Times New Roman"/>
          <w:sz w:val="20"/>
          <w:szCs w:val="20"/>
        </w:rPr>
        <w:t xml:space="preserve"> </w:t>
      </w:r>
      <w:r w:rsidRPr="005E47E8">
        <w:rPr>
          <w:rFonts w:asciiTheme="majorHAnsi" w:hAnsiTheme="majorHAnsi" w:cs="Times New Roman"/>
          <w:i/>
          <w:sz w:val="20"/>
          <w:szCs w:val="20"/>
        </w:rPr>
        <w:t>function</w:t>
      </w:r>
      <w:r w:rsidRPr="00BF604B">
        <w:rPr>
          <w:rFonts w:asciiTheme="majorHAnsi" w:hAnsiTheme="majorHAnsi" w:cs="Times New Roman"/>
          <w:sz w:val="20"/>
          <w:szCs w:val="20"/>
        </w:rPr>
        <w:t xml:space="preserve"> </w:t>
      </w:r>
      <w:r w:rsidR="001D5985">
        <w:rPr>
          <w:rFonts w:asciiTheme="majorHAnsi" w:hAnsiTheme="majorHAnsi" w:cs="Times New Roman"/>
          <w:sz w:val="20"/>
          <w:szCs w:val="20"/>
        </w:rPr>
        <w:t>with</w:t>
      </w:r>
      <w:r w:rsidRPr="00BF604B">
        <w:rPr>
          <w:rFonts w:asciiTheme="majorHAnsi" w:hAnsiTheme="majorHAnsi" w:cs="Times New Roman"/>
          <w:sz w:val="20"/>
          <w:szCs w:val="20"/>
        </w:rPr>
        <w:t xml:space="preserve"> two arguments (its left and right </w:t>
      </w:r>
      <w:r w:rsidRPr="005E47E8">
        <w:rPr>
          <w:rFonts w:asciiTheme="majorHAnsi" w:hAnsiTheme="majorHAnsi" w:cs="Times New Roman"/>
          <w:i/>
          <w:sz w:val="20"/>
          <w:szCs w:val="20"/>
        </w:rPr>
        <w:t>operands</w:t>
      </w:r>
      <w:r w:rsidRPr="00BF604B">
        <w:rPr>
          <w:rFonts w:asciiTheme="majorHAnsi" w:hAnsiTheme="majorHAnsi" w:cs="Times New Roman"/>
          <w:sz w:val="20"/>
          <w:szCs w:val="20"/>
        </w:rPr>
        <w:t xml:space="preserve">). In entering the function, we’ll be prompted to enter its left and right multiplicands, and we’ll choose the path variables </w:t>
      </w:r>
      <w:r w:rsidR="001D5985">
        <w:rPr>
          <w:rFonts w:asciiTheme="majorHAnsi" w:hAnsiTheme="majorHAnsi" w:cs="Times New Roman"/>
          <w:sz w:val="20"/>
          <w:szCs w:val="20"/>
        </w:rPr>
        <w:t>for</w:t>
      </w:r>
      <w:r w:rsidRPr="00BF604B">
        <w:rPr>
          <w:rFonts w:asciiTheme="majorHAnsi" w:hAnsiTheme="majorHAnsi" w:cs="Times New Roman"/>
          <w:sz w:val="20"/>
          <w:szCs w:val="20"/>
        </w:rPr>
        <w:t xml:space="preserve"> the quantity and unit-price values.</w:t>
      </w:r>
    </w:p>
    <w:p w:rsidR="00BF604B" w:rsidRPr="00BF604B" w:rsidRDefault="00BF604B" w:rsidP="005E47E8">
      <w:pPr>
        <w:ind w:left="567"/>
        <w:rPr>
          <w:rFonts w:asciiTheme="majorHAnsi" w:hAnsiTheme="majorHAnsi" w:cs="Times New Roman"/>
          <w:sz w:val="20"/>
          <w:szCs w:val="20"/>
        </w:rPr>
      </w:pPr>
    </w:p>
    <w:p w:rsidR="00BF604B" w:rsidRPr="00BF604B" w:rsidRDefault="00BF604B" w:rsidP="005E47E8">
      <w:pPr>
        <w:ind w:left="567"/>
        <w:rPr>
          <w:rFonts w:asciiTheme="majorHAnsi" w:hAnsiTheme="majorHAnsi" w:cs="Times New Roman"/>
          <w:sz w:val="20"/>
          <w:szCs w:val="20"/>
        </w:rPr>
      </w:pPr>
      <w:r w:rsidRPr="00BF604B">
        <w:rPr>
          <w:rFonts w:asciiTheme="majorHAnsi" w:hAnsiTheme="majorHAnsi" w:cs="Times New Roman"/>
          <w:sz w:val="20"/>
          <w:szCs w:val="20"/>
        </w:rPr>
        <w:t xml:space="preserve">Let’s now add the derivation path for the subtotal rule. </w:t>
      </w:r>
      <w:r w:rsidR="00D07DAF">
        <w:rPr>
          <w:rFonts w:asciiTheme="majorHAnsi" w:hAnsiTheme="majorHAnsi" w:cs="Times New Roman"/>
          <w:sz w:val="20"/>
          <w:szCs w:val="20"/>
        </w:rPr>
        <w:t>R</w:t>
      </w:r>
      <w:r w:rsidRPr="00BF604B">
        <w:rPr>
          <w:rFonts w:asciiTheme="majorHAnsi" w:hAnsiTheme="majorHAnsi" w:cs="Times New Roman"/>
          <w:sz w:val="20"/>
          <w:szCs w:val="20"/>
        </w:rPr>
        <w:t xml:space="preserve">ight-click the subtotal fact type, select </w:t>
      </w:r>
      <w:r w:rsidR="005E47E8" w:rsidRPr="005E47E8">
        <w:rPr>
          <w:rFonts w:ascii="Arial Narrow" w:hAnsi="Arial Narrow" w:cs="Times New Roman"/>
          <w:sz w:val="18"/>
          <w:szCs w:val="18"/>
        </w:rPr>
        <w:t>Add</w:t>
      </w:r>
      <w:r w:rsidRPr="005E47E8">
        <w:rPr>
          <w:rFonts w:ascii="Arial Narrow" w:hAnsi="Arial Narrow" w:cs="Times New Roman"/>
          <w:sz w:val="18"/>
          <w:szCs w:val="18"/>
        </w:rPr>
        <w:t xml:space="preserve"> Derivation Rule</w:t>
      </w:r>
      <w:r w:rsidRPr="00BF604B">
        <w:rPr>
          <w:rFonts w:asciiTheme="majorHAnsi" w:hAnsiTheme="majorHAnsi" w:cs="Times New Roman"/>
          <w:sz w:val="20"/>
          <w:szCs w:val="20"/>
        </w:rPr>
        <w:t xml:space="preserve">, </w:t>
      </w:r>
      <w:proofErr w:type="gramStart"/>
      <w:r w:rsidRPr="00BF604B">
        <w:rPr>
          <w:rFonts w:asciiTheme="majorHAnsi" w:hAnsiTheme="majorHAnsi" w:cs="Times New Roman"/>
          <w:sz w:val="20"/>
          <w:szCs w:val="20"/>
        </w:rPr>
        <w:t>then</w:t>
      </w:r>
      <w:proofErr w:type="gramEnd"/>
      <w:r w:rsidRPr="00BF604B">
        <w:rPr>
          <w:rFonts w:asciiTheme="majorHAnsi" w:hAnsiTheme="majorHAnsi" w:cs="Times New Roman"/>
          <w:sz w:val="20"/>
          <w:szCs w:val="20"/>
        </w:rPr>
        <w:t xml:space="preserve"> select </w:t>
      </w:r>
      <w:proofErr w:type="spellStart"/>
      <w:r w:rsidRPr="005E47E8">
        <w:rPr>
          <w:rFonts w:ascii="Arial Narrow" w:hAnsi="Arial Narrow" w:cs="Times New Roman"/>
          <w:sz w:val="18"/>
          <w:szCs w:val="18"/>
        </w:rPr>
        <w:t>LineItem</w:t>
      </w:r>
      <w:proofErr w:type="spellEnd"/>
      <w:r w:rsidRPr="00BF604B">
        <w:rPr>
          <w:rFonts w:asciiTheme="majorHAnsi" w:hAnsiTheme="majorHAnsi" w:cs="Times New Roman"/>
          <w:sz w:val="20"/>
          <w:szCs w:val="20"/>
        </w:rPr>
        <w:t xml:space="preserve"> as the root type and select </w:t>
      </w:r>
      <w:r w:rsidRPr="005E47E8">
        <w:rPr>
          <w:rFonts w:ascii="Arial Narrow" w:hAnsi="Arial Narrow" w:cs="Times New Roman"/>
          <w:sz w:val="18"/>
          <w:szCs w:val="18"/>
        </w:rPr>
        <w:t>&lt;</w:t>
      </w:r>
      <w:proofErr w:type="spellStart"/>
      <w:r w:rsidRPr="005E47E8">
        <w:rPr>
          <w:rFonts w:ascii="Arial Narrow" w:hAnsi="Arial Narrow" w:cs="Times New Roman"/>
          <w:sz w:val="18"/>
          <w:szCs w:val="18"/>
        </w:rPr>
        <w:t>LineItem</w:t>
      </w:r>
      <w:proofErr w:type="spellEnd"/>
      <w:r w:rsidRPr="005E47E8">
        <w:rPr>
          <w:rFonts w:ascii="Arial Narrow" w:hAnsi="Arial Narrow" w:cs="Times New Roman"/>
          <w:sz w:val="18"/>
          <w:szCs w:val="18"/>
        </w:rPr>
        <w:t>&gt; has Quantity</w:t>
      </w:r>
      <w:r w:rsidRPr="00BF604B">
        <w:rPr>
          <w:rFonts w:asciiTheme="majorHAnsi" w:hAnsiTheme="majorHAnsi" w:cs="Times New Roman"/>
          <w:sz w:val="20"/>
          <w:szCs w:val="20"/>
        </w:rPr>
        <w:t xml:space="preserve">. </w:t>
      </w:r>
    </w:p>
    <w:p w:rsidR="00CE126D" w:rsidRDefault="00CE126D" w:rsidP="00D5108C">
      <w:pPr>
        <w:tabs>
          <w:tab w:val="left" w:pos="1956"/>
        </w:tabs>
        <w:ind w:left="567"/>
        <w:rPr>
          <w:rFonts w:asciiTheme="majorHAnsi" w:hAnsiTheme="majorHAnsi" w:cs="Times New Roman"/>
          <w:sz w:val="20"/>
          <w:szCs w:val="20"/>
        </w:rPr>
      </w:pPr>
    </w:p>
    <w:p w:rsidR="00CE126D" w:rsidRDefault="005B4E57"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37792" behindDoc="1" locked="0" layoutInCell="1" allowOverlap="1" wp14:anchorId="17C3E8EF" wp14:editId="51CBE58D">
            <wp:simplePos x="0" y="0"/>
            <wp:positionH relativeFrom="column">
              <wp:posOffset>361803</wp:posOffset>
            </wp:positionH>
            <wp:positionV relativeFrom="paragraph">
              <wp:posOffset>635</wp:posOffset>
            </wp:positionV>
            <wp:extent cx="2872740" cy="1356360"/>
            <wp:effectExtent l="0" t="0" r="3810" b="0"/>
            <wp:wrapNone/>
            <wp:docPr id="425" name="Picture 4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extLst>
                        <a:ext uri="{28A0092B-C50C-407E-A947-70E740481C1C}">
                          <a14:useLocalDpi xmlns:a14="http://schemas.microsoft.com/office/drawing/2010/main" val="0"/>
                        </a:ext>
                      </a:extLst>
                    </a:blip>
                    <a:stretch>
                      <a:fillRect/>
                    </a:stretch>
                  </pic:blipFill>
                  <pic:spPr>
                    <a:xfrm>
                      <a:off x="0" y="0"/>
                      <a:ext cx="2872740" cy="1356360"/>
                    </a:xfrm>
                    <a:prstGeom prst="rect">
                      <a:avLst/>
                    </a:prstGeom>
                  </pic:spPr>
                </pic:pic>
              </a:graphicData>
            </a:graphic>
            <wp14:sizeRelH relativeFrom="page">
              <wp14:pctWidth>0</wp14:pctWidth>
            </wp14:sizeRelH>
            <wp14:sizeRelV relativeFrom="page">
              <wp14:pctHeight>0</wp14:pctHeight>
            </wp14:sizeRelV>
          </wp:anchor>
        </w:drawing>
      </w:r>
    </w:p>
    <w:p w:rsidR="00CE126D" w:rsidRDefault="00D07DAF"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36768" behindDoc="1" locked="0" layoutInCell="1" allowOverlap="1" wp14:anchorId="73E29211" wp14:editId="560A8C90">
            <wp:simplePos x="0" y="0"/>
            <wp:positionH relativeFrom="column">
              <wp:posOffset>3497435</wp:posOffset>
            </wp:positionH>
            <wp:positionV relativeFrom="paragraph">
              <wp:posOffset>151228</wp:posOffset>
            </wp:positionV>
            <wp:extent cx="1905000" cy="815340"/>
            <wp:effectExtent l="0" t="0" r="0" b="3810"/>
            <wp:wrapNone/>
            <wp:docPr id="424" name="Picture 4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extLst>
                        <a:ext uri="{28A0092B-C50C-407E-A947-70E740481C1C}">
                          <a14:useLocalDpi xmlns:a14="http://schemas.microsoft.com/office/drawing/2010/main" val="0"/>
                        </a:ext>
                      </a:extLst>
                    </a:blip>
                    <a:stretch>
                      <a:fillRect/>
                    </a:stretch>
                  </pic:blipFill>
                  <pic:spPr>
                    <a:xfrm>
                      <a:off x="0" y="0"/>
                      <a:ext cx="1905000" cy="815340"/>
                    </a:xfrm>
                    <a:prstGeom prst="rect">
                      <a:avLst/>
                    </a:prstGeom>
                  </pic:spPr>
                </pic:pic>
              </a:graphicData>
            </a:graphic>
            <wp14:sizeRelH relativeFrom="page">
              <wp14:pctWidth>0</wp14:pctWidth>
            </wp14:sizeRelH>
            <wp14:sizeRelV relativeFrom="page">
              <wp14:pctHeight>0</wp14:pctHeight>
            </wp14:sizeRelV>
          </wp:anchor>
        </w:drawing>
      </w:r>
    </w:p>
    <w:p w:rsidR="00CE126D" w:rsidRDefault="00CE126D" w:rsidP="00D5108C">
      <w:pPr>
        <w:tabs>
          <w:tab w:val="left" w:pos="1956"/>
        </w:tabs>
        <w:ind w:left="567"/>
        <w:rPr>
          <w:rFonts w:asciiTheme="majorHAnsi" w:hAnsiTheme="majorHAnsi" w:cs="Times New Roman"/>
          <w:sz w:val="20"/>
          <w:szCs w:val="20"/>
        </w:rPr>
      </w:pPr>
    </w:p>
    <w:p w:rsidR="00CE126D" w:rsidRDefault="00CE126D" w:rsidP="00D5108C">
      <w:pPr>
        <w:tabs>
          <w:tab w:val="left" w:pos="1956"/>
        </w:tabs>
        <w:ind w:left="567"/>
        <w:rPr>
          <w:rFonts w:asciiTheme="majorHAnsi" w:hAnsiTheme="majorHAnsi" w:cs="Times New Roman"/>
          <w:sz w:val="20"/>
          <w:szCs w:val="20"/>
        </w:rPr>
      </w:pPr>
    </w:p>
    <w:p w:rsidR="00CE126D" w:rsidRDefault="00D07DAF"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t xml:space="preserve"> </w:t>
      </w:r>
      <w:r w:rsidRPr="00B20E00">
        <w:rPr>
          <w:rFonts w:ascii="Lucida Sans Unicode" w:hAnsi="Lucida Sans Unicode" w:cs="Lucida Sans Unicode"/>
        </w:rPr>
        <w:t>⇨</w:t>
      </w:r>
    </w:p>
    <w:p w:rsidR="00CE126D" w:rsidRDefault="00CE126D" w:rsidP="00D5108C">
      <w:pPr>
        <w:tabs>
          <w:tab w:val="left" w:pos="1956"/>
        </w:tabs>
        <w:ind w:left="567"/>
        <w:rPr>
          <w:rFonts w:asciiTheme="majorHAnsi" w:hAnsiTheme="majorHAnsi" w:cs="Times New Roman"/>
          <w:sz w:val="20"/>
          <w:szCs w:val="20"/>
        </w:rPr>
      </w:pPr>
    </w:p>
    <w:p w:rsidR="00CE126D" w:rsidRDefault="00CE126D" w:rsidP="00D5108C">
      <w:pPr>
        <w:tabs>
          <w:tab w:val="left" w:pos="1956"/>
        </w:tabs>
        <w:ind w:left="567"/>
        <w:rPr>
          <w:rFonts w:asciiTheme="majorHAnsi" w:hAnsiTheme="majorHAnsi" w:cs="Times New Roman"/>
          <w:sz w:val="20"/>
          <w:szCs w:val="20"/>
        </w:rPr>
      </w:pPr>
    </w:p>
    <w:p w:rsidR="00CE126D" w:rsidRDefault="00D07DAF"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FA24D2">
        <w:rPr>
          <w:rFonts w:ascii="Lucida Sans Unicode" w:hAnsi="Lucida Sans Unicode" w:cs="Lucida Sans Unicode"/>
        </w:rPr>
        <w:t>⇩</w:t>
      </w:r>
    </w:p>
    <w:p w:rsidR="00CE126D" w:rsidRDefault="005B4E57"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38816" behindDoc="1" locked="0" layoutInCell="1" allowOverlap="1" wp14:anchorId="21F64DF3" wp14:editId="01191E53">
            <wp:simplePos x="0" y="0"/>
            <wp:positionH relativeFrom="column">
              <wp:posOffset>3321050</wp:posOffset>
            </wp:positionH>
            <wp:positionV relativeFrom="paragraph">
              <wp:posOffset>90805</wp:posOffset>
            </wp:positionV>
            <wp:extent cx="2080260" cy="838200"/>
            <wp:effectExtent l="0" t="0" r="0" b="0"/>
            <wp:wrapNone/>
            <wp:docPr id="426" name="Picture 4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extLst>
                        <a:ext uri="{28A0092B-C50C-407E-A947-70E740481C1C}">
                          <a14:useLocalDpi xmlns:a14="http://schemas.microsoft.com/office/drawing/2010/main" val="0"/>
                        </a:ext>
                      </a:extLst>
                    </a:blip>
                    <a:stretch>
                      <a:fillRect/>
                    </a:stretch>
                  </pic:blipFill>
                  <pic:spPr>
                    <a:xfrm>
                      <a:off x="0" y="0"/>
                      <a:ext cx="2080260" cy="838200"/>
                    </a:xfrm>
                    <a:prstGeom prst="rect">
                      <a:avLst/>
                    </a:prstGeom>
                  </pic:spPr>
                </pic:pic>
              </a:graphicData>
            </a:graphic>
            <wp14:sizeRelH relativeFrom="page">
              <wp14:pctWidth>0</wp14:pctWidth>
            </wp14:sizeRelH>
            <wp14:sizeRelV relativeFrom="page">
              <wp14:pctHeight>0</wp14:pctHeight>
            </wp14:sizeRelV>
          </wp:anchor>
        </w:drawing>
      </w:r>
    </w:p>
    <w:p w:rsidR="001871A3" w:rsidRDefault="001871A3" w:rsidP="00D5108C">
      <w:pPr>
        <w:tabs>
          <w:tab w:val="left" w:pos="1956"/>
        </w:tabs>
        <w:ind w:left="567"/>
        <w:rPr>
          <w:rFonts w:asciiTheme="majorHAnsi" w:hAnsiTheme="majorHAnsi" w:cs="Times New Roman"/>
          <w:sz w:val="20"/>
          <w:szCs w:val="20"/>
        </w:rPr>
      </w:pPr>
    </w:p>
    <w:p w:rsidR="001871A3" w:rsidRDefault="001871A3" w:rsidP="00D5108C">
      <w:pPr>
        <w:tabs>
          <w:tab w:val="left" w:pos="1956"/>
        </w:tabs>
        <w:ind w:left="567"/>
        <w:rPr>
          <w:rFonts w:asciiTheme="majorHAnsi" w:hAnsiTheme="majorHAnsi" w:cs="Times New Roman"/>
          <w:sz w:val="20"/>
          <w:szCs w:val="20"/>
        </w:rPr>
      </w:pPr>
    </w:p>
    <w:p w:rsidR="001871A3" w:rsidRDefault="001871A3" w:rsidP="00D5108C">
      <w:pPr>
        <w:tabs>
          <w:tab w:val="left" w:pos="1956"/>
        </w:tabs>
        <w:ind w:left="567"/>
        <w:rPr>
          <w:rFonts w:asciiTheme="majorHAnsi" w:hAnsiTheme="majorHAnsi" w:cs="Times New Roman"/>
          <w:sz w:val="20"/>
          <w:szCs w:val="20"/>
        </w:rPr>
      </w:pPr>
    </w:p>
    <w:p w:rsidR="001871A3" w:rsidRDefault="001871A3" w:rsidP="00D5108C">
      <w:pPr>
        <w:tabs>
          <w:tab w:val="left" w:pos="1956"/>
        </w:tabs>
        <w:ind w:left="567"/>
        <w:rPr>
          <w:rFonts w:asciiTheme="majorHAnsi" w:hAnsiTheme="majorHAnsi" w:cs="Times New Roman"/>
          <w:sz w:val="20"/>
          <w:szCs w:val="20"/>
        </w:rPr>
      </w:pPr>
    </w:p>
    <w:p w:rsidR="00C4398A" w:rsidRDefault="00C4398A" w:rsidP="00D5108C">
      <w:pPr>
        <w:tabs>
          <w:tab w:val="left" w:pos="1956"/>
        </w:tabs>
        <w:ind w:left="567"/>
        <w:rPr>
          <w:rFonts w:asciiTheme="majorHAnsi" w:hAnsiTheme="majorHAnsi" w:cs="Times New Roman"/>
          <w:sz w:val="20"/>
          <w:szCs w:val="20"/>
        </w:rPr>
      </w:pPr>
    </w:p>
    <w:p w:rsidR="00D07DAF" w:rsidRPr="00D07DAF" w:rsidRDefault="00D07DAF" w:rsidP="00D07DAF">
      <w:pPr>
        <w:ind w:left="567"/>
        <w:rPr>
          <w:rFonts w:asciiTheme="majorHAnsi" w:hAnsiTheme="majorHAnsi" w:cs="Times New Roman"/>
          <w:sz w:val="20"/>
          <w:szCs w:val="20"/>
        </w:rPr>
      </w:pPr>
      <w:r w:rsidRPr="00D07DAF">
        <w:rPr>
          <w:rFonts w:asciiTheme="majorHAnsi" w:hAnsiTheme="majorHAnsi" w:cs="Times New Roman"/>
          <w:sz w:val="20"/>
          <w:szCs w:val="20"/>
        </w:rPr>
        <w:t xml:space="preserve">We want to branch from </w:t>
      </w:r>
      <w:proofErr w:type="spellStart"/>
      <w:r w:rsidRPr="00D07DAF">
        <w:rPr>
          <w:rFonts w:asciiTheme="majorHAnsi" w:hAnsiTheme="majorHAnsi" w:cs="Times New Roman"/>
          <w:sz w:val="20"/>
          <w:szCs w:val="20"/>
        </w:rPr>
        <w:t>LineItem</w:t>
      </w:r>
      <w:proofErr w:type="spellEnd"/>
      <w:r w:rsidRPr="00D07DAF">
        <w:rPr>
          <w:rFonts w:asciiTheme="majorHAnsi" w:hAnsiTheme="majorHAnsi" w:cs="Times New Roman"/>
          <w:sz w:val="20"/>
          <w:szCs w:val="20"/>
        </w:rPr>
        <w:t xml:space="preserve"> to the unit price fact type. So go up to </w:t>
      </w:r>
      <w:r w:rsidRPr="00D07DAF">
        <w:rPr>
          <w:rFonts w:ascii="Arial Narrow" w:hAnsi="Arial Narrow" w:cs="Times New Roman"/>
          <w:sz w:val="18"/>
          <w:szCs w:val="18"/>
        </w:rPr>
        <w:t xml:space="preserve">Derivation Path from </w:t>
      </w:r>
      <w:proofErr w:type="spellStart"/>
      <w:r w:rsidRPr="00D07DAF">
        <w:rPr>
          <w:rFonts w:ascii="Arial Narrow" w:hAnsi="Arial Narrow" w:cs="Times New Roman"/>
          <w:sz w:val="18"/>
          <w:szCs w:val="18"/>
        </w:rPr>
        <w:t>LineItem</w:t>
      </w:r>
      <w:proofErr w:type="spellEnd"/>
      <w:r w:rsidRPr="00D07DAF">
        <w:rPr>
          <w:rFonts w:asciiTheme="majorHAnsi" w:hAnsiTheme="majorHAnsi" w:cs="Times New Roman"/>
          <w:sz w:val="20"/>
          <w:szCs w:val="20"/>
        </w:rPr>
        <w:t>, open its drop-down list, and select &lt;</w:t>
      </w:r>
      <w:proofErr w:type="spellStart"/>
      <w:r w:rsidRPr="00D07DAF">
        <w:rPr>
          <w:rFonts w:ascii="Arial Narrow" w:hAnsi="Arial Narrow" w:cs="Times New Roman"/>
          <w:sz w:val="18"/>
          <w:szCs w:val="18"/>
        </w:rPr>
        <w:t>LineItem</w:t>
      </w:r>
      <w:proofErr w:type="spellEnd"/>
      <w:r w:rsidRPr="00D07DAF">
        <w:rPr>
          <w:rFonts w:ascii="Arial Narrow" w:hAnsi="Arial Narrow" w:cs="Times New Roman"/>
          <w:sz w:val="18"/>
          <w:szCs w:val="18"/>
        </w:rPr>
        <w:t xml:space="preserve">&gt; has </w:t>
      </w:r>
      <w:proofErr w:type="spellStart"/>
      <w:r w:rsidRPr="00D07DAF">
        <w:rPr>
          <w:rFonts w:ascii="Arial Narrow" w:hAnsi="Arial Narrow" w:cs="Times New Roman"/>
          <w:sz w:val="18"/>
          <w:szCs w:val="18"/>
        </w:rPr>
        <w:t>UnitPrice</w:t>
      </w:r>
      <w:proofErr w:type="spellEnd"/>
      <w:r w:rsidRPr="00D07DAF">
        <w:rPr>
          <w:rFonts w:asciiTheme="majorHAnsi" w:hAnsiTheme="majorHAnsi" w:cs="Times New Roman"/>
          <w:sz w:val="20"/>
          <w:szCs w:val="20"/>
        </w:rPr>
        <w:t xml:space="preserve">. </w:t>
      </w:r>
    </w:p>
    <w:p w:rsidR="00B81BFC" w:rsidRDefault="00B81BFC" w:rsidP="00D5108C">
      <w:pPr>
        <w:tabs>
          <w:tab w:val="left" w:pos="1956"/>
        </w:tabs>
        <w:ind w:left="567"/>
        <w:rPr>
          <w:rFonts w:asciiTheme="majorHAnsi" w:hAnsiTheme="majorHAnsi" w:cs="Times New Roman"/>
          <w:sz w:val="20"/>
          <w:szCs w:val="20"/>
        </w:rPr>
      </w:pPr>
    </w:p>
    <w:p w:rsidR="00D07DAF" w:rsidRDefault="00D07DAF"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39840" behindDoc="1" locked="0" layoutInCell="1" allowOverlap="1" wp14:anchorId="218A8F51" wp14:editId="5BA8ECE4">
            <wp:simplePos x="0" y="0"/>
            <wp:positionH relativeFrom="column">
              <wp:posOffset>396240</wp:posOffset>
            </wp:positionH>
            <wp:positionV relativeFrom="paragraph">
              <wp:posOffset>85090</wp:posOffset>
            </wp:positionV>
            <wp:extent cx="2072640" cy="297180"/>
            <wp:effectExtent l="0" t="0" r="3810" b="7620"/>
            <wp:wrapNone/>
            <wp:docPr id="427" name="Picture 4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extLst>
                        <a:ext uri="{28A0092B-C50C-407E-A947-70E740481C1C}">
                          <a14:useLocalDpi xmlns:a14="http://schemas.microsoft.com/office/drawing/2010/main" val="0"/>
                        </a:ext>
                      </a:extLst>
                    </a:blip>
                    <a:stretch>
                      <a:fillRect/>
                    </a:stretch>
                  </pic:blipFill>
                  <pic:spPr>
                    <a:xfrm>
                      <a:off x="0" y="0"/>
                      <a:ext cx="2072640" cy="29718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940864" behindDoc="1" locked="0" layoutInCell="1" allowOverlap="1" wp14:anchorId="7A94D831" wp14:editId="3B36C92F">
            <wp:simplePos x="0" y="0"/>
            <wp:positionH relativeFrom="column">
              <wp:posOffset>2987040</wp:posOffset>
            </wp:positionH>
            <wp:positionV relativeFrom="paragraph">
              <wp:posOffset>26670</wp:posOffset>
            </wp:positionV>
            <wp:extent cx="2286000" cy="1181100"/>
            <wp:effectExtent l="0" t="0" r="0" b="0"/>
            <wp:wrapNone/>
            <wp:docPr id="428" name="Picture 4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extLst>
                        <a:ext uri="{28A0092B-C50C-407E-A947-70E740481C1C}">
                          <a14:useLocalDpi xmlns:a14="http://schemas.microsoft.com/office/drawing/2010/main" val="0"/>
                        </a:ext>
                      </a:extLst>
                    </a:blip>
                    <a:stretch>
                      <a:fillRect/>
                    </a:stretch>
                  </pic:blipFill>
                  <pic:spPr>
                    <a:xfrm>
                      <a:off x="0" y="0"/>
                      <a:ext cx="2286000" cy="1181100"/>
                    </a:xfrm>
                    <a:prstGeom prst="rect">
                      <a:avLst/>
                    </a:prstGeom>
                  </pic:spPr>
                </pic:pic>
              </a:graphicData>
            </a:graphic>
            <wp14:sizeRelH relativeFrom="page">
              <wp14:pctWidth>0</wp14:pctWidth>
            </wp14:sizeRelH>
            <wp14:sizeRelV relativeFrom="page">
              <wp14:pctHeight>0</wp14:pctHeight>
            </wp14:sizeRelV>
          </wp:anchor>
        </w:drawing>
      </w:r>
    </w:p>
    <w:p w:rsidR="00D07DAF" w:rsidRDefault="00D07DAF"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D07DAF" w:rsidRDefault="00D07DAF" w:rsidP="00D5108C">
      <w:pPr>
        <w:tabs>
          <w:tab w:val="left" w:pos="1956"/>
        </w:tabs>
        <w:ind w:left="567"/>
        <w:rPr>
          <w:rFonts w:asciiTheme="majorHAnsi" w:hAnsiTheme="majorHAnsi" w:cs="Times New Roman"/>
          <w:sz w:val="20"/>
          <w:szCs w:val="20"/>
        </w:rPr>
      </w:pPr>
    </w:p>
    <w:p w:rsidR="00D07DAF" w:rsidRDefault="00D07DAF" w:rsidP="00D5108C">
      <w:pPr>
        <w:tabs>
          <w:tab w:val="left" w:pos="1956"/>
        </w:tabs>
        <w:ind w:left="567"/>
        <w:rPr>
          <w:rFonts w:asciiTheme="majorHAnsi" w:hAnsiTheme="majorHAnsi" w:cs="Times New Roman"/>
          <w:sz w:val="20"/>
          <w:szCs w:val="20"/>
        </w:rPr>
      </w:pPr>
    </w:p>
    <w:p w:rsidR="00D07DAF" w:rsidRDefault="00D07DAF" w:rsidP="00D5108C">
      <w:pPr>
        <w:tabs>
          <w:tab w:val="left" w:pos="1956"/>
        </w:tabs>
        <w:ind w:left="567"/>
        <w:rPr>
          <w:rFonts w:asciiTheme="majorHAnsi" w:hAnsiTheme="majorHAnsi" w:cs="Times New Roman"/>
          <w:sz w:val="20"/>
          <w:szCs w:val="20"/>
        </w:rPr>
      </w:pPr>
    </w:p>
    <w:p w:rsidR="00D07DAF" w:rsidRDefault="00D07DAF" w:rsidP="00D5108C">
      <w:pPr>
        <w:tabs>
          <w:tab w:val="left" w:pos="1956"/>
        </w:tabs>
        <w:ind w:left="567"/>
        <w:rPr>
          <w:rFonts w:asciiTheme="majorHAnsi" w:hAnsiTheme="majorHAnsi" w:cs="Times New Roman"/>
          <w:sz w:val="20"/>
          <w:szCs w:val="20"/>
        </w:rPr>
      </w:pPr>
    </w:p>
    <w:p w:rsidR="00D07DAF" w:rsidRDefault="00D07DAF" w:rsidP="00D5108C">
      <w:pPr>
        <w:tabs>
          <w:tab w:val="left" w:pos="1956"/>
        </w:tabs>
        <w:ind w:left="567"/>
        <w:rPr>
          <w:rFonts w:asciiTheme="majorHAnsi" w:hAnsiTheme="majorHAnsi" w:cs="Times New Roman"/>
          <w:sz w:val="20"/>
          <w:szCs w:val="20"/>
        </w:rPr>
      </w:pPr>
    </w:p>
    <w:p w:rsidR="00D07DAF" w:rsidRPr="00D07DAF" w:rsidRDefault="00D07DAF" w:rsidP="00D07DAF">
      <w:pPr>
        <w:ind w:left="567"/>
        <w:rPr>
          <w:rFonts w:asciiTheme="majorHAnsi" w:hAnsiTheme="majorHAnsi" w:cs="Times New Roman"/>
          <w:sz w:val="20"/>
          <w:szCs w:val="20"/>
        </w:rPr>
      </w:pPr>
      <w:r w:rsidRPr="00D07DAF">
        <w:rPr>
          <w:rFonts w:asciiTheme="majorHAnsi" w:hAnsiTheme="majorHAnsi" w:cs="Times New Roman"/>
          <w:sz w:val="20"/>
          <w:szCs w:val="20"/>
        </w:rPr>
        <w:lastRenderedPageBreak/>
        <w:t xml:space="preserve">NORMA displays an </w:t>
      </w:r>
      <w:r w:rsidRPr="00D07DAF">
        <w:rPr>
          <w:rFonts w:asciiTheme="majorHAnsi" w:hAnsiTheme="majorHAnsi" w:cs="Times New Roman"/>
          <w:b/>
          <w:sz w:val="20"/>
          <w:szCs w:val="20"/>
        </w:rPr>
        <w:t>and</w:t>
      </w:r>
      <w:r w:rsidRPr="00D07DAF">
        <w:rPr>
          <w:rFonts w:asciiTheme="majorHAnsi" w:hAnsiTheme="majorHAnsi" w:cs="Times New Roman"/>
          <w:sz w:val="20"/>
          <w:szCs w:val="20"/>
        </w:rPr>
        <w:t xml:space="preserve">-split with the two branches as shown. The </w:t>
      </w:r>
      <w:proofErr w:type="spellStart"/>
      <w:r w:rsidRPr="00D07DAF">
        <w:rPr>
          <w:rFonts w:asciiTheme="majorHAnsi" w:hAnsiTheme="majorHAnsi" w:cs="Times New Roman"/>
          <w:sz w:val="20"/>
          <w:szCs w:val="20"/>
        </w:rPr>
        <w:t>LineItem</w:t>
      </w:r>
      <w:proofErr w:type="spellEnd"/>
      <w:r w:rsidRPr="00D07DAF">
        <w:rPr>
          <w:rFonts w:asciiTheme="majorHAnsi" w:hAnsiTheme="majorHAnsi" w:cs="Times New Roman"/>
          <w:sz w:val="20"/>
          <w:szCs w:val="20"/>
        </w:rPr>
        <w:t xml:space="preserve"> roles are implicitly correlated (both are named </w:t>
      </w:r>
      <w:r w:rsidRPr="00D07DAF">
        <w:rPr>
          <w:rFonts w:ascii="Arial Narrow" w:hAnsi="Arial Narrow" w:cs="Times New Roman"/>
          <w:sz w:val="18"/>
          <w:szCs w:val="18"/>
        </w:rPr>
        <w:t>LineItem#1</w:t>
      </w:r>
      <w:r w:rsidRPr="00D07DAF">
        <w:rPr>
          <w:rFonts w:asciiTheme="majorHAnsi" w:hAnsiTheme="majorHAnsi" w:cs="Times New Roman"/>
          <w:sz w:val="20"/>
          <w:szCs w:val="20"/>
        </w:rPr>
        <w:t xml:space="preserve">) because we branched from the root. </w:t>
      </w:r>
      <w:proofErr w:type="gramStart"/>
      <w:r w:rsidRPr="00D07DAF">
        <w:rPr>
          <w:rFonts w:asciiTheme="majorHAnsi" w:hAnsiTheme="majorHAnsi" w:cs="Times New Roman"/>
          <w:sz w:val="20"/>
          <w:szCs w:val="20"/>
        </w:rPr>
        <w:t xml:space="preserve">To add the calculation to the path, right-click </w:t>
      </w:r>
      <w:r w:rsidRPr="00D07DAF">
        <w:rPr>
          <w:rFonts w:ascii="Arial Narrow" w:hAnsi="Arial Narrow" w:cs="Times New Roman"/>
          <w:sz w:val="18"/>
          <w:szCs w:val="18"/>
        </w:rPr>
        <w:t xml:space="preserve">Derivation Path from </w:t>
      </w:r>
      <w:proofErr w:type="spellStart"/>
      <w:r w:rsidRPr="00D07DAF">
        <w:rPr>
          <w:rFonts w:ascii="Arial Narrow" w:hAnsi="Arial Narrow" w:cs="Times New Roman"/>
          <w:sz w:val="18"/>
          <w:szCs w:val="18"/>
        </w:rPr>
        <w:t>LineItem</w:t>
      </w:r>
      <w:proofErr w:type="spellEnd"/>
      <w:r w:rsidRPr="00D07DAF">
        <w:rPr>
          <w:rFonts w:asciiTheme="majorHAnsi" w:hAnsiTheme="majorHAnsi" w:cs="Times New Roman"/>
          <w:sz w:val="20"/>
          <w:szCs w:val="20"/>
        </w:rPr>
        <w:t xml:space="preserve">, and select </w:t>
      </w:r>
      <w:r w:rsidRPr="00D07DAF">
        <w:rPr>
          <w:rFonts w:ascii="Arial Narrow" w:hAnsi="Arial Narrow" w:cs="Times New Roman"/>
          <w:sz w:val="18"/>
          <w:szCs w:val="18"/>
        </w:rPr>
        <w:t>Add Calculation</w:t>
      </w:r>
      <w:r w:rsidRPr="00D07DAF">
        <w:rPr>
          <w:rFonts w:asciiTheme="majorHAnsi" w:hAnsiTheme="majorHAnsi" w:cs="Times New Roman"/>
          <w:sz w:val="20"/>
          <w:szCs w:val="20"/>
        </w:rPr>
        <w:t xml:space="preserve"> from its context menu.</w:t>
      </w:r>
      <w:proofErr w:type="gramEnd"/>
    </w:p>
    <w:p w:rsidR="00D07DAF" w:rsidRDefault="00D07DAF" w:rsidP="00D07DAF">
      <w:pPr>
        <w:ind w:left="567"/>
        <w:rPr>
          <w:rFonts w:asciiTheme="majorHAnsi" w:hAnsiTheme="majorHAnsi" w:cs="Times New Roman"/>
          <w:sz w:val="20"/>
          <w:szCs w:val="20"/>
        </w:rPr>
      </w:pPr>
    </w:p>
    <w:p w:rsidR="00D07DAF" w:rsidRDefault="00D07DAF"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41888" behindDoc="1" locked="0" layoutInCell="1" allowOverlap="1" wp14:anchorId="459E5774" wp14:editId="668DE8F6">
            <wp:simplePos x="0" y="0"/>
            <wp:positionH relativeFrom="column">
              <wp:posOffset>742315</wp:posOffset>
            </wp:positionH>
            <wp:positionV relativeFrom="paragraph">
              <wp:posOffset>0</wp:posOffset>
            </wp:positionV>
            <wp:extent cx="1722120" cy="906780"/>
            <wp:effectExtent l="0" t="0" r="0" b="7620"/>
            <wp:wrapNone/>
            <wp:docPr id="429" name="Picture 4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extLst>
                        <a:ext uri="{28A0092B-C50C-407E-A947-70E740481C1C}">
                          <a14:useLocalDpi xmlns:a14="http://schemas.microsoft.com/office/drawing/2010/main" val="0"/>
                        </a:ext>
                      </a:extLst>
                    </a:blip>
                    <a:stretch>
                      <a:fillRect/>
                    </a:stretch>
                  </pic:blipFill>
                  <pic:spPr>
                    <a:xfrm>
                      <a:off x="0" y="0"/>
                      <a:ext cx="1722120" cy="906780"/>
                    </a:xfrm>
                    <a:prstGeom prst="rect">
                      <a:avLst/>
                    </a:prstGeom>
                  </pic:spPr>
                </pic:pic>
              </a:graphicData>
            </a:graphic>
            <wp14:sizeRelH relativeFrom="page">
              <wp14:pctWidth>0</wp14:pctWidth>
            </wp14:sizeRelH>
            <wp14:sizeRelV relativeFrom="page">
              <wp14:pctHeight>0</wp14:pctHeight>
            </wp14:sizeRelV>
          </wp:anchor>
        </w:drawing>
      </w:r>
    </w:p>
    <w:p w:rsidR="00D07DAF" w:rsidRDefault="00D07DAF"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42912" behindDoc="1" locked="0" layoutInCell="1" allowOverlap="1" wp14:anchorId="6D2F0DD1" wp14:editId="4131ECB5">
            <wp:simplePos x="0" y="0"/>
            <wp:positionH relativeFrom="column">
              <wp:posOffset>3233420</wp:posOffset>
            </wp:positionH>
            <wp:positionV relativeFrom="paragraph">
              <wp:posOffset>31750</wp:posOffset>
            </wp:positionV>
            <wp:extent cx="1737360" cy="358140"/>
            <wp:effectExtent l="0" t="0" r="0" b="3810"/>
            <wp:wrapNone/>
            <wp:docPr id="430" name="Picture 4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extLst>
                        <a:ext uri="{28A0092B-C50C-407E-A947-70E740481C1C}">
                          <a14:useLocalDpi xmlns:a14="http://schemas.microsoft.com/office/drawing/2010/main" val="0"/>
                        </a:ext>
                      </a:extLst>
                    </a:blip>
                    <a:stretch>
                      <a:fillRect/>
                    </a:stretch>
                  </pic:blipFill>
                  <pic:spPr>
                    <a:xfrm>
                      <a:off x="0" y="0"/>
                      <a:ext cx="1737360" cy="358140"/>
                    </a:xfrm>
                    <a:prstGeom prst="rect">
                      <a:avLst/>
                    </a:prstGeom>
                  </pic:spPr>
                </pic:pic>
              </a:graphicData>
            </a:graphic>
            <wp14:sizeRelH relativeFrom="page">
              <wp14:pctWidth>0</wp14:pctWidth>
            </wp14:sizeRelH>
            <wp14:sizeRelV relativeFrom="page">
              <wp14:pctHeight>0</wp14:pctHeight>
            </wp14:sizeRelV>
          </wp:anchor>
        </w:drawing>
      </w:r>
    </w:p>
    <w:p w:rsidR="00D07DAF" w:rsidRDefault="00D07DAF"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D07DAF" w:rsidRDefault="00D07DAF" w:rsidP="00D5108C">
      <w:pPr>
        <w:tabs>
          <w:tab w:val="left" w:pos="1956"/>
        </w:tabs>
        <w:ind w:left="567"/>
        <w:rPr>
          <w:rFonts w:asciiTheme="majorHAnsi" w:hAnsiTheme="majorHAnsi" w:cs="Times New Roman"/>
          <w:sz w:val="20"/>
          <w:szCs w:val="20"/>
        </w:rPr>
      </w:pPr>
    </w:p>
    <w:p w:rsidR="00D07DAF" w:rsidRDefault="00D07DAF" w:rsidP="00D5108C">
      <w:pPr>
        <w:tabs>
          <w:tab w:val="left" w:pos="1956"/>
        </w:tabs>
        <w:ind w:left="567"/>
        <w:rPr>
          <w:rFonts w:asciiTheme="majorHAnsi" w:hAnsiTheme="majorHAnsi" w:cs="Times New Roman"/>
          <w:sz w:val="20"/>
          <w:szCs w:val="20"/>
        </w:rPr>
      </w:pPr>
    </w:p>
    <w:p w:rsidR="00D07DAF" w:rsidRDefault="00D07DAF" w:rsidP="00D5108C">
      <w:pPr>
        <w:tabs>
          <w:tab w:val="left" w:pos="1956"/>
        </w:tabs>
        <w:ind w:left="567"/>
        <w:rPr>
          <w:rFonts w:asciiTheme="majorHAnsi" w:hAnsiTheme="majorHAnsi" w:cs="Times New Roman"/>
          <w:sz w:val="20"/>
          <w:szCs w:val="20"/>
        </w:rPr>
      </w:pPr>
    </w:p>
    <w:p w:rsidR="00D611D7" w:rsidRDefault="00D07DAF" w:rsidP="00D07DAF">
      <w:pPr>
        <w:ind w:left="567"/>
        <w:rPr>
          <w:rFonts w:asciiTheme="majorHAnsi" w:hAnsiTheme="majorHAnsi" w:cs="Times New Roman"/>
          <w:sz w:val="20"/>
          <w:szCs w:val="20"/>
        </w:rPr>
      </w:pPr>
      <w:r w:rsidRPr="00D07DAF">
        <w:rPr>
          <w:rFonts w:asciiTheme="majorHAnsi" w:hAnsiTheme="majorHAnsi" w:cs="Times New Roman"/>
          <w:sz w:val="20"/>
          <w:szCs w:val="20"/>
        </w:rPr>
        <w:t>Now select multiply (</w:t>
      </w:r>
      <w:r w:rsidRPr="00D07DAF">
        <w:rPr>
          <w:rFonts w:asciiTheme="majorHAnsi" w:hAnsiTheme="majorHAnsi" w:cs="Times New Roman"/>
          <w:b/>
          <w:sz w:val="20"/>
          <w:szCs w:val="20"/>
        </w:rPr>
        <w:t>*</w:t>
      </w:r>
      <w:r w:rsidRPr="00D07DAF">
        <w:rPr>
          <w:rFonts w:asciiTheme="majorHAnsi" w:hAnsiTheme="majorHAnsi" w:cs="Times New Roman"/>
          <w:sz w:val="20"/>
          <w:szCs w:val="20"/>
        </w:rPr>
        <w:t xml:space="preserve">) as the function, and when prompted for the left operand, expand </w:t>
      </w:r>
      <w:r w:rsidRPr="00D07DAF">
        <w:rPr>
          <w:rFonts w:ascii="Arial Narrow" w:hAnsi="Arial Narrow" w:cs="Times New Roman"/>
          <w:sz w:val="18"/>
          <w:szCs w:val="18"/>
        </w:rPr>
        <w:t>Path Variables</w:t>
      </w:r>
      <w:r w:rsidRPr="00D07DAF">
        <w:rPr>
          <w:rFonts w:asciiTheme="majorHAnsi" w:hAnsiTheme="majorHAnsi" w:cs="Times New Roman"/>
          <w:sz w:val="20"/>
          <w:szCs w:val="20"/>
        </w:rPr>
        <w:t xml:space="preserve"> in the </w:t>
      </w:r>
      <w:r w:rsidRPr="00D07DAF">
        <w:rPr>
          <w:rFonts w:ascii="Arial Narrow" w:hAnsi="Arial Narrow" w:cs="Times New Roman"/>
          <w:sz w:val="18"/>
          <w:szCs w:val="18"/>
        </w:rPr>
        <w:t>Data Source</w:t>
      </w:r>
      <w:r w:rsidRPr="00D07DAF">
        <w:rPr>
          <w:rFonts w:asciiTheme="majorHAnsi" w:hAnsiTheme="majorHAnsi" w:cs="Times New Roman"/>
          <w:sz w:val="20"/>
          <w:szCs w:val="20"/>
        </w:rPr>
        <w:t xml:space="preserve"> and select the </w:t>
      </w:r>
      <w:r w:rsidRPr="00D07DAF">
        <w:rPr>
          <w:rFonts w:ascii="Arial Narrow" w:hAnsi="Arial Narrow" w:cs="Times New Roman"/>
          <w:sz w:val="18"/>
          <w:szCs w:val="18"/>
        </w:rPr>
        <w:t>Quantity</w:t>
      </w:r>
      <w:r w:rsidRPr="00D07DAF">
        <w:rPr>
          <w:rFonts w:asciiTheme="majorHAnsi" w:hAnsiTheme="majorHAnsi" w:cs="Times New Roman"/>
          <w:sz w:val="20"/>
          <w:szCs w:val="20"/>
        </w:rPr>
        <w:t xml:space="preserve"> </w:t>
      </w:r>
      <w:r w:rsidR="00D611D7">
        <w:rPr>
          <w:rFonts w:asciiTheme="majorHAnsi" w:hAnsiTheme="majorHAnsi" w:cs="Times New Roman"/>
          <w:sz w:val="20"/>
          <w:szCs w:val="20"/>
        </w:rPr>
        <w:t>variable</w:t>
      </w:r>
      <w:r w:rsidRPr="00D07DAF">
        <w:rPr>
          <w:rFonts w:asciiTheme="majorHAnsi" w:hAnsiTheme="majorHAnsi" w:cs="Times New Roman"/>
          <w:sz w:val="20"/>
          <w:szCs w:val="20"/>
        </w:rPr>
        <w:t xml:space="preserve"> as shown.</w:t>
      </w:r>
      <w:r w:rsidR="00D611D7">
        <w:rPr>
          <w:rFonts w:asciiTheme="majorHAnsi" w:hAnsiTheme="majorHAnsi" w:cs="Times New Roman"/>
          <w:sz w:val="20"/>
          <w:szCs w:val="20"/>
        </w:rPr>
        <w:t xml:space="preserve"> If you hover over the “?” icon, a </w:t>
      </w:r>
      <w:proofErr w:type="spellStart"/>
      <w:r w:rsidR="00D611D7">
        <w:rPr>
          <w:rFonts w:asciiTheme="majorHAnsi" w:hAnsiTheme="majorHAnsi" w:cs="Times New Roman"/>
          <w:sz w:val="20"/>
          <w:szCs w:val="20"/>
        </w:rPr>
        <w:t>tootip</w:t>
      </w:r>
      <w:proofErr w:type="spellEnd"/>
      <w:r w:rsidR="00D611D7">
        <w:rPr>
          <w:rFonts w:asciiTheme="majorHAnsi" w:hAnsiTheme="majorHAnsi" w:cs="Times New Roman"/>
          <w:sz w:val="20"/>
          <w:szCs w:val="20"/>
        </w:rPr>
        <w:t xml:space="preserve"> shows the fact type context for the variable.</w:t>
      </w:r>
    </w:p>
    <w:p w:rsidR="00D611D7" w:rsidRDefault="00D611D7" w:rsidP="00D07DAF">
      <w:pPr>
        <w:ind w:left="567"/>
        <w:rPr>
          <w:rFonts w:asciiTheme="majorHAnsi" w:hAnsiTheme="majorHAnsi" w:cs="Times New Roman"/>
          <w:sz w:val="20"/>
          <w:szCs w:val="20"/>
        </w:rPr>
      </w:pPr>
    </w:p>
    <w:p w:rsidR="00D611D7" w:rsidRDefault="00D611D7" w:rsidP="00D07DAF">
      <w:pPr>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98240" behindDoc="1" locked="0" layoutInCell="1" allowOverlap="1" wp14:anchorId="2A92E19D" wp14:editId="5FE60B4A">
            <wp:simplePos x="0" y="0"/>
            <wp:positionH relativeFrom="column">
              <wp:posOffset>3057525</wp:posOffset>
            </wp:positionH>
            <wp:positionV relativeFrom="paragraph">
              <wp:posOffset>78740</wp:posOffset>
            </wp:positionV>
            <wp:extent cx="2392680" cy="1074420"/>
            <wp:effectExtent l="0" t="0" r="7620" b="0"/>
            <wp:wrapNone/>
            <wp:docPr id="621" name="Picture 6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extLst>
                        <a:ext uri="{28A0092B-C50C-407E-A947-70E740481C1C}">
                          <a14:useLocalDpi xmlns:a14="http://schemas.microsoft.com/office/drawing/2010/main" val="0"/>
                        </a:ext>
                      </a:extLst>
                    </a:blip>
                    <a:stretch>
                      <a:fillRect/>
                    </a:stretch>
                  </pic:blipFill>
                  <pic:spPr>
                    <a:xfrm>
                      <a:off x="0" y="0"/>
                      <a:ext cx="2392680" cy="10744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943936" behindDoc="1" locked="0" layoutInCell="1" allowOverlap="1" wp14:anchorId="2E1BE561" wp14:editId="7F3B8CBB">
            <wp:simplePos x="0" y="0"/>
            <wp:positionH relativeFrom="column">
              <wp:posOffset>638810</wp:posOffset>
            </wp:positionH>
            <wp:positionV relativeFrom="paragraph">
              <wp:posOffset>25400</wp:posOffset>
            </wp:positionV>
            <wp:extent cx="1744980" cy="1280160"/>
            <wp:effectExtent l="0" t="0" r="7620" b="0"/>
            <wp:wrapNone/>
            <wp:docPr id="431" name="Picture 4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extLst>
                        <a:ext uri="{28A0092B-C50C-407E-A947-70E740481C1C}">
                          <a14:useLocalDpi xmlns:a14="http://schemas.microsoft.com/office/drawing/2010/main" val="0"/>
                        </a:ext>
                      </a:extLst>
                    </a:blip>
                    <a:stretch>
                      <a:fillRect/>
                    </a:stretch>
                  </pic:blipFill>
                  <pic:spPr>
                    <a:xfrm>
                      <a:off x="0" y="0"/>
                      <a:ext cx="1744980" cy="1280160"/>
                    </a:xfrm>
                    <a:prstGeom prst="rect">
                      <a:avLst/>
                    </a:prstGeom>
                  </pic:spPr>
                </pic:pic>
              </a:graphicData>
            </a:graphic>
            <wp14:sizeRelH relativeFrom="page">
              <wp14:pctWidth>0</wp14:pctWidth>
            </wp14:sizeRelH>
            <wp14:sizeRelV relativeFrom="page">
              <wp14:pctHeight>0</wp14:pctHeight>
            </wp14:sizeRelV>
          </wp:anchor>
        </w:drawing>
      </w:r>
    </w:p>
    <w:p w:rsidR="00D07DAF" w:rsidRDefault="00D07DAF" w:rsidP="00D611D7">
      <w:pPr>
        <w:tabs>
          <w:tab w:val="left" w:pos="1956"/>
        </w:tabs>
        <w:ind w:left="567"/>
        <w:rPr>
          <w:rFonts w:asciiTheme="majorHAnsi" w:hAnsiTheme="majorHAnsi" w:cs="Times New Roman"/>
          <w:sz w:val="20"/>
          <w:szCs w:val="20"/>
        </w:rPr>
      </w:pPr>
    </w:p>
    <w:p w:rsidR="00D611D7" w:rsidRDefault="00D611D7" w:rsidP="00D5108C">
      <w:pPr>
        <w:tabs>
          <w:tab w:val="left" w:pos="1956"/>
        </w:tabs>
        <w:ind w:left="567"/>
        <w:rPr>
          <w:rFonts w:asciiTheme="majorHAnsi" w:hAnsiTheme="majorHAnsi" w:cs="Times New Roman"/>
          <w:sz w:val="20"/>
          <w:szCs w:val="20"/>
        </w:rPr>
      </w:pPr>
    </w:p>
    <w:p w:rsidR="00D611D7" w:rsidRDefault="00D611D7" w:rsidP="00D5108C">
      <w:pPr>
        <w:tabs>
          <w:tab w:val="left" w:pos="1956"/>
        </w:tabs>
        <w:ind w:left="567"/>
        <w:rPr>
          <w:rFonts w:asciiTheme="majorHAnsi" w:hAnsiTheme="majorHAnsi" w:cs="Times New Roman"/>
          <w:sz w:val="20"/>
          <w:szCs w:val="20"/>
        </w:rPr>
      </w:pPr>
    </w:p>
    <w:p w:rsidR="00D07DAF" w:rsidRDefault="00D07DAF" w:rsidP="00D5108C">
      <w:pPr>
        <w:tabs>
          <w:tab w:val="left" w:pos="1956"/>
        </w:tabs>
        <w:ind w:left="567"/>
        <w:rPr>
          <w:rFonts w:asciiTheme="majorHAnsi" w:hAnsiTheme="majorHAnsi" w:cs="Times New Roman"/>
          <w:sz w:val="20"/>
          <w:szCs w:val="20"/>
        </w:rPr>
      </w:pPr>
    </w:p>
    <w:p w:rsidR="00D07DAF" w:rsidRDefault="00D07DAF"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D07DAF" w:rsidRDefault="00D07DAF" w:rsidP="00D5108C">
      <w:pPr>
        <w:tabs>
          <w:tab w:val="left" w:pos="1956"/>
        </w:tabs>
        <w:ind w:left="567"/>
        <w:rPr>
          <w:rFonts w:asciiTheme="majorHAnsi" w:hAnsiTheme="majorHAnsi" w:cs="Times New Roman"/>
          <w:sz w:val="20"/>
          <w:szCs w:val="20"/>
        </w:rPr>
      </w:pPr>
    </w:p>
    <w:p w:rsidR="00D07DAF" w:rsidRDefault="00D07DAF" w:rsidP="00D5108C">
      <w:pPr>
        <w:tabs>
          <w:tab w:val="left" w:pos="1956"/>
        </w:tabs>
        <w:ind w:left="567"/>
        <w:rPr>
          <w:rFonts w:asciiTheme="majorHAnsi" w:hAnsiTheme="majorHAnsi" w:cs="Times New Roman"/>
          <w:sz w:val="20"/>
          <w:szCs w:val="20"/>
        </w:rPr>
      </w:pPr>
    </w:p>
    <w:p w:rsidR="00D07DAF" w:rsidRPr="00D07DAF" w:rsidRDefault="00D07DAF" w:rsidP="00D07DAF">
      <w:pPr>
        <w:ind w:left="567"/>
        <w:rPr>
          <w:rFonts w:asciiTheme="majorHAnsi" w:hAnsiTheme="majorHAnsi" w:cs="Times New Roman"/>
          <w:sz w:val="20"/>
          <w:szCs w:val="20"/>
        </w:rPr>
      </w:pPr>
      <w:r w:rsidRPr="00D07DAF">
        <w:rPr>
          <w:rFonts w:asciiTheme="majorHAnsi" w:hAnsiTheme="majorHAnsi" w:cs="Times New Roman"/>
          <w:sz w:val="20"/>
          <w:szCs w:val="20"/>
        </w:rPr>
        <w:t xml:space="preserve">Similarly, select the </w:t>
      </w:r>
      <w:proofErr w:type="spellStart"/>
      <w:r w:rsidRPr="00D07DAF">
        <w:rPr>
          <w:rFonts w:ascii="Arial Narrow" w:hAnsi="Arial Narrow" w:cs="Times New Roman"/>
          <w:sz w:val="18"/>
          <w:szCs w:val="18"/>
        </w:rPr>
        <w:t>UnitPrice</w:t>
      </w:r>
      <w:proofErr w:type="spellEnd"/>
      <w:r w:rsidRPr="00D07DAF">
        <w:rPr>
          <w:rFonts w:asciiTheme="majorHAnsi" w:hAnsiTheme="majorHAnsi" w:cs="Times New Roman"/>
          <w:sz w:val="20"/>
          <w:szCs w:val="20"/>
        </w:rPr>
        <w:t xml:space="preserve"> role for the right operand. That completes the derivation path, which should appear as shown.</w:t>
      </w:r>
      <w:r w:rsidR="00D611D7">
        <w:rPr>
          <w:rFonts w:asciiTheme="majorHAnsi" w:hAnsiTheme="majorHAnsi" w:cs="Times New Roman"/>
          <w:sz w:val="20"/>
          <w:szCs w:val="20"/>
        </w:rPr>
        <w:t xml:space="preserve"> The variables are displayed with a “#1” suffix because they are used in the path.</w:t>
      </w:r>
    </w:p>
    <w:p w:rsidR="00D07DAF" w:rsidRDefault="00D07DAF" w:rsidP="00D5108C">
      <w:pPr>
        <w:tabs>
          <w:tab w:val="left" w:pos="1956"/>
        </w:tabs>
        <w:ind w:left="567"/>
        <w:rPr>
          <w:rFonts w:asciiTheme="majorHAnsi" w:hAnsiTheme="majorHAnsi" w:cs="Times New Roman"/>
          <w:sz w:val="20"/>
          <w:szCs w:val="20"/>
        </w:rPr>
      </w:pPr>
    </w:p>
    <w:p w:rsidR="00D07DAF" w:rsidRDefault="00D07DAF"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49056" behindDoc="1" locked="0" layoutInCell="1" allowOverlap="1" wp14:anchorId="64764851" wp14:editId="28C143EA">
            <wp:simplePos x="0" y="0"/>
            <wp:positionH relativeFrom="column">
              <wp:posOffset>2845923</wp:posOffset>
            </wp:positionH>
            <wp:positionV relativeFrom="paragraph">
              <wp:posOffset>101600</wp:posOffset>
            </wp:positionV>
            <wp:extent cx="2606040" cy="1379220"/>
            <wp:effectExtent l="0" t="0" r="3810" b="0"/>
            <wp:wrapNone/>
            <wp:docPr id="436" name="Picture 4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extLst>
                        <a:ext uri="{28A0092B-C50C-407E-A947-70E740481C1C}">
                          <a14:useLocalDpi xmlns:a14="http://schemas.microsoft.com/office/drawing/2010/main" val="0"/>
                        </a:ext>
                      </a:extLst>
                    </a:blip>
                    <a:stretch>
                      <a:fillRect/>
                    </a:stretch>
                  </pic:blipFill>
                  <pic:spPr>
                    <a:xfrm>
                      <a:off x="0" y="0"/>
                      <a:ext cx="2606040" cy="1379220"/>
                    </a:xfrm>
                    <a:prstGeom prst="rect">
                      <a:avLst/>
                    </a:prstGeom>
                  </pic:spPr>
                </pic:pic>
              </a:graphicData>
            </a:graphic>
            <wp14:sizeRelH relativeFrom="page">
              <wp14:pctWidth>0</wp14:pctWidth>
            </wp14:sizeRelH>
            <wp14:sizeRelV relativeFrom="page">
              <wp14:pctHeight>0</wp14:pctHeight>
            </wp14:sizeRelV>
          </wp:anchor>
        </w:drawing>
      </w:r>
      <w:r>
        <w:rPr>
          <w:rFonts w:ascii="Arial Narrow" w:hAnsi="Arial Narrow" w:cs="Times New Roman"/>
          <w:noProof/>
          <w:sz w:val="18"/>
          <w:szCs w:val="18"/>
          <w:lang w:eastAsia="en-AU"/>
        </w:rPr>
        <w:drawing>
          <wp:anchor distT="0" distB="0" distL="114300" distR="114300" simplePos="0" relativeHeight="251947008" behindDoc="1" locked="0" layoutInCell="1" allowOverlap="1" wp14:anchorId="19947D8E" wp14:editId="70A16D0D">
            <wp:simplePos x="0" y="0"/>
            <wp:positionH relativeFrom="column">
              <wp:posOffset>384175</wp:posOffset>
            </wp:positionH>
            <wp:positionV relativeFrom="paragraph">
              <wp:posOffset>42545</wp:posOffset>
            </wp:positionV>
            <wp:extent cx="1074420" cy="525780"/>
            <wp:effectExtent l="0" t="0" r="0" b="7620"/>
            <wp:wrapNone/>
            <wp:docPr id="434" name="Picture 4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extLst>
                        <a:ext uri="{28A0092B-C50C-407E-A947-70E740481C1C}">
                          <a14:useLocalDpi xmlns:a14="http://schemas.microsoft.com/office/drawing/2010/main" val="0"/>
                        </a:ext>
                      </a:extLst>
                    </a:blip>
                    <a:stretch>
                      <a:fillRect/>
                    </a:stretch>
                  </pic:blipFill>
                  <pic:spPr>
                    <a:xfrm>
                      <a:off x="0" y="0"/>
                      <a:ext cx="1074420" cy="525780"/>
                    </a:xfrm>
                    <a:prstGeom prst="rect">
                      <a:avLst/>
                    </a:prstGeom>
                  </pic:spPr>
                </pic:pic>
              </a:graphicData>
            </a:graphic>
            <wp14:sizeRelH relativeFrom="page">
              <wp14:pctWidth>0</wp14:pctWidth>
            </wp14:sizeRelH>
            <wp14:sizeRelV relativeFrom="page">
              <wp14:pctHeight>0</wp14:pctHeight>
            </wp14:sizeRelV>
          </wp:anchor>
        </w:drawing>
      </w:r>
    </w:p>
    <w:p w:rsidR="00D07DAF" w:rsidRDefault="00D07DAF" w:rsidP="00D5108C">
      <w:pPr>
        <w:tabs>
          <w:tab w:val="left" w:pos="1956"/>
        </w:tabs>
        <w:ind w:left="567"/>
        <w:rPr>
          <w:rFonts w:asciiTheme="majorHAnsi" w:hAnsiTheme="majorHAnsi" w:cs="Times New Roman"/>
          <w:sz w:val="20"/>
          <w:szCs w:val="20"/>
        </w:rPr>
      </w:pPr>
    </w:p>
    <w:p w:rsidR="00D07DAF" w:rsidRDefault="00D07DAF" w:rsidP="00D5108C">
      <w:pPr>
        <w:tabs>
          <w:tab w:val="left" w:pos="1956"/>
        </w:tabs>
        <w:ind w:left="567"/>
        <w:rPr>
          <w:rFonts w:asciiTheme="majorHAnsi" w:hAnsiTheme="majorHAnsi" w:cs="Times New Roman"/>
          <w:sz w:val="20"/>
          <w:szCs w:val="20"/>
        </w:rPr>
      </w:pPr>
    </w:p>
    <w:p w:rsidR="00D07DAF" w:rsidRDefault="00D07DAF"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48032" behindDoc="1" locked="0" layoutInCell="1" allowOverlap="1" wp14:anchorId="7BE17BF6" wp14:editId="145D9052">
            <wp:simplePos x="0" y="0"/>
            <wp:positionH relativeFrom="column">
              <wp:posOffset>366395</wp:posOffset>
            </wp:positionH>
            <wp:positionV relativeFrom="paragraph">
              <wp:posOffset>155575</wp:posOffset>
            </wp:positionV>
            <wp:extent cx="2362200" cy="769620"/>
            <wp:effectExtent l="0" t="0" r="0" b="0"/>
            <wp:wrapNone/>
            <wp:docPr id="435" name="Picture 4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extLst>
                        <a:ext uri="{28A0092B-C50C-407E-A947-70E740481C1C}">
                          <a14:useLocalDpi xmlns:a14="http://schemas.microsoft.com/office/drawing/2010/main" val="0"/>
                        </a:ext>
                      </a:extLst>
                    </a:blip>
                    <a:stretch>
                      <a:fillRect/>
                    </a:stretch>
                  </pic:blipFill>
                  <pic:spPr>
                    <a:xfrm>
                      <a:off x="0" y="0"/>
                      <a:ext cx="2362200" cy="769620"/>
                    </a:xfrm>
                    <a:prstGeom prst="rect">
                      <a:avLst/>
                    </a:prstGeom>
                  </pic:spPr>
                </pic:pic>
              </a:graphicData>
            </a:graphic>
            <wp14:sizeRelH relativeFrom="page">
              <wp14:pctWidth>0</wp14:pctWidth>
            </wp14:sizeRelH>
            <wp14:sizeRelV relativeFrom="page">
              <wp14:pctHeight>0</wp14:pctHeight>
            </wp14:sizeRelV>
          </wp:anchor>
        </w:drawing>
      </w:r>
    </w:p>
    <w:p w:rsidR="00D07DAF" w:rsidRDefault="00D07DAF" w:rsidP="00D5108C">
      <w:pPr>
        <w:tabs>
          <w:tab w:val="left" w:pos="1956"/>
        </w:tabs>
        <w:ind w:left="567"/>
        <w:rPr>
          <w:rFonts w:asciiTheme="majorHAnsi" w:hAnsiTheme="majorHAnsi" w:cs="Times New Roman"/>
          <w:sz w:val="20"/>
          <w:szCs w:val="20"/>
        </w:rPr>
      </w:pPr>
    </w:p>
    <w:p w:rsidR="00D07DAF" w:rsidRDefault="00D07DAF" w:rsidP="00D5108C">
      <w:pPr>
        <w:tabs>
          <w:tab w:val="left" w:pos="1956"/>
        </w:tabs>
        <w:ind w:left="567"/>
        <w:rPr>
          <w:rFonts w:asciiTheme="majorHAnsi" w:hAnsiTheme="majorHAnsi" w:cs="Times New Roman"/>
          <w:sz w:val="20"/>
          <w:szCs w:val="20"/>
        </w:rPr>
      </w:pPr>
    </w:p>
    <w:p w:rsidR="00D07DAF" w:rsidRDefault="00D07DAF" w:rsidP="00D5108C">
      <w:pPr>
        <w:tabs>
          <w:tab w:val="left" w:pos="1956"/>
        </w:tabs>
        <w:ind w:left="567"/>
        <w:rPr>
          <w:rFonts w:asciiTheme="majorHAnsi" w:hAnsiTheme="majorHAnsi" w:cs="Times New Roman"/>
          <w:sz w:val="20"/>
          <w:szCs w:val="20"/>
        </w:rPr>
      </w:pPr>
    </w:p>
    <w:p w:rsidR="00D07DAF" w:rsidRDefault="00532403"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D07DAF" w:rsidRDefault="00D07DAF" w:rsidP="00D5108C">
      <w:pPr>
        <w:tabs>
          <w:tab w:val="left" w:pos="1956"/>
        </w:tabs>
        <w:ind w:left="567"/>
        <w:rPr>
          <w:rFonts w:asciiTheme="majorHAnsi" w:hAnsiTheme="majorHAnsi" w:cs="Times New Roman"/>
          <w:sz w:val="20"/>
          <w:szCs w:val="20"/>
        </w:rPr>
      </w:pPr>
    </w:p>
    <w:p w:rsidR="00D611D7" w:rsidRDefault="00D611D7" w:rsidP="00D5108C">
      <w:pPr>
        <w:tabs>
          <w:tab w:val="left" w:pos="1956"/>
        </w:tabs>
        <w:ind w:left="567"/>
        <w:rPr>
          <w:rFonts w:asciiTheme="majorHAnsi" w:hAnsiTheme="majorHAnsi" w:cs="Times New Roman"/>
          <w:sz w:val="20"/>
          <w:szCs w:val="20"/>
        </w:rPr>
      </w:pPr>
    </w:p>
    <w:p w:rsidR="00D611D7" w:rsidRPr="00532403" w:rsidRDefault="00532403" w:rsidP="00D611D7">
      <w:pPr>
        <w:ind w:left="567"/>
        <w:rPr>
          <w:rFonts w:asciiTheme="majorHAnsi" w:hAnsiTheme="majorHAnsi" w:cs="Times New Roman"/>
          <w:sz w:val="20"/>
          <w:szCs w:val="20"/>
        </w:rPr>
      </w:pPr>
      <w:r w:rsidRPr="00532403">
        <w:rPr>
          <w:rFonts w:asciiTheme="majorHAnsi" w:hAnsiTheme="majorHAnsi" w:cs="Times New Roman"/>
          <w:sz w:val="20"/>
          <w:szCs w:val="20"/>
        </w:rPr>
        <w:t xml:space="preserve">We now need to bind the derived fact type roles to the </w:t>
      </w:r>
      <w:proofErr w:type="spellStart"/>
      <w:r w:rsidRPr="00532403">
        <w:rPr>
          <w:rFonts w:asciiTheme="majorHAnsi" w:hAnsiTheme="majorHAnsi" w:cs="Times New Roman"/>
          <w:sz w:val="20"/>
          <w:szCs w:val="20"/>
        </w:rPr>
        <w:t>LineItem</w:t>
      </w:r>
      <w:proofErr w:type="spellEnd"/>
      <w:r w:rsidRPr="00532403">
        <w:rPr>
          <w:rFonts w:asciiTheme="majorHAnsi" w:hAnsiTheme="majorHAnsi" w:cs="Times New Roman"/>
          <w:sz w:val="20"/>
          <w:szCs w:val="20"/>
        </w:rPr>
        <w:t xml:space="preserve"> and calculation in the derivation path. In the Model Browser, </w:t>
      </w:r>
      <w:r w:rsidR="00D611D7">
        <w:rPr>
          <w:rFonts w:asciiTheme="majorHAnsi" w:hAnsiTheme="majorHAnsi" w:cs="Times New Roman"/>
          <w:sz w:val="20"/>
          <w:szCs w:val="20"/>
        </w:rPr>
        <w:t xml:space="preserve">select the </w:t>
      </w:r>
      <w:r w:rsidR="00D611D7" w:rsidRPr="00D611D7">
        <w:rPr>
          <w:rFonts w:ascii="Arial Narrow" w:hAnsi="Arial Narrow" w:cs="Times New Roman"/>
          <w:sz w:val="18"/>
          <w:szCs w:val="18"/>
        </w:rPr>
        <w:t>Derivation Path from ‘</w:t>
      </w:r>
      <w:proofErr w:type="spellStart"/>
      <w:r w:rsidR="00D611D7" w:rsidRPr="00D611D7">
        <w:rPr>
          <w:rFonts w:ascii="Arial Narrow" w:hAnsi="Arial Narrow" w:cs="Times New Roman"/>
          <w:sz w:val="18"/>
          <w:szCs w:val="18"/>
        </w:rPr>
        <w:t>LineItem</w:t>
      </w:r>
      <w:proofErr w:type="spellEnd"/>
      <w:r w:rsidR="00D611D7" w:rsidRPr="00D611D7">
        <w:rPr>
          <w:rFonts w:ascii="Arial Narrow" w:hAnsi="Arial Narrow" w:cs="Times New Roman"/>
          <w:sz w:val="18"/>
          <w:szCs w:val="18"/>
        </w:rPr>
        <w:t>’</w:t>
      </w:r>
      <w:r w:rsidR="00D611D7">
        <w:rPr>
          <w:rFonts w:asciiTheme="majorHAnsi" w:hAnsiTheme="majorHAnsi" w:cs="Times New Roman"/>
          <w:sz w:val="20"/>
          <w:szCs w:val="20"/>
        </w:rPr>
        <w:t xml:space="preserve"> header, </w:t>
      </w:r>
      <w:r w:rsidR="00582991">
        <w:rPr>
          <w:rFonts w:asciiTheme="majorHAnsi" w:hAnsiTheme="majorHAnsi" w:cs="Times New Roman"/>
          <w:sz w:val="20"/>
          <w:szCs w:val="20"/>
        </w:rPr>
        <w:t xml:space="preserve">then </w:t>
      </w:r>
      <w:r w:rsidR="00D611D7">
        <w:rPr>
          <w:rFonts w:asciiTheme="majorHAnsi" w:hAnsiTheme="majorHAnsi" w:cs="Times New Roman"/>
          <w:sz w:val="20"/>
          <w:szCs w:val="20"/>
        </w:rPr>
        <w:t xml:space="preserve">open </w:t>
      </w:r>
      <w:r w:rsidR="00582991">
        <w:rPr>
          <w:rFonts w:asciiTheme="majorHAnsi" w:hAnsiTheme="majorHAnsi" w:cs="Times New Roman"/>
          <w:sz w:val="20"/>
          <w:szCs w:val="20"/>
        </w:rPr>
        <w:t>the</w:t>
      </w:r>
      <w:r w:rsidR="00D611D7">
        <w:rPr>
          <w:rFonts w:asciiTheme="majorHAnsi" w:hAnsiTheme="majorHAnsi" w:cs="Times New Roman"/>
          <w:sz w:val="20"/>
          <w:szCs w:val="20"/>
        </w:rPr>
        <w:t xml:space="preserve"> dropdown</w:t>
      </w:r>
      <w:r w:rsidR="00582991">
        <w:rPr>
          <w:rFonts w:asciiTheme="majorHAnsi" w:hAnsiTheme="majorHAnsi" w:cs="Times New Roman"/>
          <w:sz w:val="20"/>
          <w:szCs w:val="20"/>
        </w:rPr>
        <w:t xml:space="preserve"> for its </w:t>
      </w:r>
      <w:r w:rsidR="00D611D7" w:rsidRPr="00D611D7">
        <w:rPr>
          <w:rFonts w:ascii="Arial Narrow" w:hAnsi="Arial Narrow" w:cs="Times New Roman"/>
          <w:sz w:val="18"/>
          <w:szCs w:val="18"/>
        </w:rPr>
        <w:t>DerivationSource1 (</w:t>
      </w:r>
      <w:proofErr w:type="spellStart"/>
      <w:r w:rsidR="00D611D7" w:rsidRPr="00D611D7">
        <w:rPr>
          <w:rFonts w:ascii="Arial Narrow" w:hAnsi="Arial Narrow" w:cs="Times New Roman"/>
          <w:sz w:val="18"/>
          <w:szCs w:val="18"/>
        </w:rPr>
        <w:t>LineItem</w:t>
      </w:r>
      <w:proofErr w:type="spellEnd"/>
      <w:r w:rsidR="00D611D7" w:rsidRPr="00D611D7">
        <w:rPr>
          <w:rFonts w:ascii="Arial Narrow" w:hAnsi="Arial Narrow" w:cs="Times New Roman"/>
          <w:sz w:val="18"/>
          <w:szCs w:val="18"/>
        </w:rPr>
        <w:t>)</w:t>
      </w:r>
      <w:r w:rsidR="00D611D7">
        <w:rPr>
          <w:rFonts w:asciiTheme="majorHAnsi" w:hAnsiTheme="majorHAnsi" w:cs="Times New Roman"/>
          <w:sz w:val="20"/>
          <w:szCs w:val="20"/>
        </w:rPr>
        <w:t xml:space="preserve"> property</w:t>
      </w:r>
      <w:r w:rsidR="00582991">
        <w:rPr>
          <w:rFonts w:asciiTheme="majorHAnsi" w:hAnsiTheme="majorHAnsi" w:cs="Times New Roman"/>
          <w:sz w:val="20"/>
          <w:szCs w:val="20"/>
        </w:rPr>
        <w:t>,</w:t>
      </w:r>
      <w:r w:rsidR="00D611D7">
        <w:rPr>
          <w:rFonts w:asciiTheme="majorHAnsi" w:hAnsiTheme="majorHAnsi" w:cs="Times New Roman"/>
          <w:sz w:val="20"/>
          <w:szCs w:val="20"/>
        </w:rPr>
        <w:t xml:space="preserve"> </w:t>
      </w:r>
      <w:r w:rsidRPr="00532403">
        <w:rPr>
          <w:rFonts w:asciiTheme="majorHAnsi" w:hAnsiTheme="majorHAnsi" w:cs="Times New Roman"/>
          <w:sz w:val="20"/>
          <w:szCs w:val="20"/>
        </w:rPr>
        <w:t xml:space="preserve">expand </w:t>
      </w:r>
      <w:r w:rsidRPr="00532403">
        <w:rPr>
          <w:rFonts w:ascii="Arial Narrow" w:hAnsi="Arial Narrow" w:cs="Times New Roman"/>
          <w:sz w:val="18"/>
          <w:szCs w:val="18"/>
        </w:rPr>
        <w:t>Path Variables</w:t>
      </w:r>
      <w:r w:rsidRPr="00532403">
        <w:rPr>
          <w:rFonts w:asciiTheme="majorHAnsi" w:hAnsiTheme="majorHAnsi" w:cs="Times New Roman"/>
          <w:sz w:val="20"/>
          <w:szCs w:val="20"/>
        </w:rPr>
        <w:t xml:space="preserve"> and select </w:t>
      </w:r>
      <w:r w:rsidRPr="00532403">
        <w:rPr>
          <w:rFonts w:ascii="Arial Narrow" w:hAnsi="Arial Narrow" w:cs="Times New Roman"/>
          <w:sz w:val="18"/>
          <w:szCs w:val="18"/>
        </w:rPr>
        <w:t>LineItem#1</w:t>
      </w:r>
      <w:r w:rsidRPr="00532403">
        <w:rPr>
          <w:rFonts w:asciiTheme="majorHAnsi" w:hAnsiTheme="majorHAnsi" w:cs="Times New Roman"/>
          <w:sz w:val="20"/>
          <w:szCs w:val="20"/>
        </w:rPr>
        <w:t>.</w:t>
      </w:r>
      <w:r w:rsidR="00D611D7">
        <w:rPr>
          <w:rFonts w:asciiTheme="majorHAnsi" w:hAnsiTheme="majorHAnsi" w:cs="Times New Roman"/>
          <w:sz w:val="20"/>
          <w:szCs w:val="20"/>
        </w:rPr>
        <w:t xml:space="preserve"> Now open the dropdown for the </w:t>
      </w:r>
      <w:r w:rsidR="00D611D7" w:rsidRPr="00582991">
        <w:rPr>
          <w:rFonts w:ascii="Arial Narrow" w:hAnsi="Arial Narrow" w:cs="Times New Roman"/>
          <w:sz w:val="18"/>
          <w:szCs w:val="18"/>
        </w:rPr>
        <w:t>DerivationSource2 (Price)</w:t>
      </w:r>
      <w:r w:rsidR="00D611D7">
        <w:rPr>
          <w:rFonts w:asciiTheme="majorHAnsi" w:hAnsiTheme="majorHAnsi" w:cs="Times New Roman"/>
          <w:sz w:val="20"/>
          <w:szCs w:val="20"/>
        </w:rPr>
        <w:t xml:space="preserve"> property, </w:t>
      </w:r>
      <w:r w:rsidR="00D611D7" w:rsidRPr="00532403">
        <w:rPr>
          <w:rFonts w:asciiTheme="majorHAnsi" w:hAnsiTheme="majorHAnsi" w:cs="Times New Roman"/>
          <w:sz w:val="20"/>
          <w:szCs w:val="20"/>
        </w:rPr>
        <w:t xml:space="preserve">expand </w:t>
      </w:r>
      <w:r w:rsidR="00D611D7" w:rsidRPr="00532403">
        <w:rPr>
          <w:rFonts w:ascii="Arial Narrow" w:hAnsi="Arial Narrow" w:cs="Times New Roman"/>
          <w:sz w:val="18"/>
          <w:szCs w:val="18"/>
        </w:rPr>
        <w:t>Calculated Values</w:t>
      </w:r>
      <w:r w:rsidR="00D611D7" w:rsidRPr="00532403">
        <w:rPr>
          <w:rFonts w:asciiTheme="majorHAnsi" w:hAnsiTheme="majorHAnsi" w:cs="Times New Roman"/>
          <w:sz w:val="20"/>
          <w:szCs w:val="20"/>
        </w:rPr>
        <w:t xml:space="preserve"> and select </w:t>
      </w:r>
      <w:r w:rsidR="00D611D7" w:rsidRPr="00532403">
        <w:rPr>
          <w:rFonts w:ascii="Arial Narrow" w:hAnsi="Arial Narrow" w:cs="Times New Roman"/>
          <w:sz w:val="18"/>
          <w:szCs w:val="18"/>
        </w:rPr>
        <w:t>Quantity#1 * UnitPrice#1</w:t>
      </w:r>
      <w:r w:rsidR="00D611D7" w:rsidRPr="00532403">
        <w:rPr>
          <w:rFonts w:asciiTheme="majorHAnsi" w:hAnsiTheme="majorHAnsi" w:cs="Times New Roman"/>
          <w:sz w:val="20"/>
          <w:szCs w:val="20"/>
        </w:rPr>
        <w:t>.</w:t>
      </w:r>
    </w:p>
    <w:p w:rsidR="00D611D7" w:rsidRDefault="00D611D7" w:rsidP="00532403">
      <w:pPr>
        <w:ind w:left="567"/>
        <w:rPr>
          <w:rFonts w:asciiTheme="majorHAnsi" w:hAnsiTheme="majorHAnsi" w:cs="Times New Roman"/>
          <w:sz w:val="20"/>
          <w:szCs w:val="20"/>
        </w:rPr>
      </w:pPr>
    </w:p>
    <w:p w:rsidR="00D611D7" w:rsidRDefault="00D611D7" w:rsidP="00532403">
      <w:pPr>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300288" behindDoc="1" locked="0" layoutInCell="1" allowOverlap="1" wp14:anchorId="343BDBE8" wp14:editId="77702C38">
            <wp:simplePos x="0" y="0"/>
            <wp:positionH relativeFrom="column">
              <wp:posOffset>2842260</wp:posOffset>
            </wp:positionH>
            <wp:positionV relativeFrom="paragraph">
              <wp:posOffset>69215</wp:posOffset>
            </wp:positionV>
            <wp:extent cx="2499360" cy="739140"/>
            <wp:effectExtent l="0" t="0" r="0" b="3810"/>
            <wp:wrapNone/>
            <wp:docPr id="623" name="Picture 6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extLst>
                        <a:ext uri="{28A0092B-C50C-407E-A947-70E740481C1C}">
                          <a14:useLocalDpi xmlns:a14="http://schemas.microsoft.com/office/drawing/2010/main" val="0"/>
                        </a:ext>
                      </a:extLst>
                    </a:blip>
                    <a:stretch>
                      <a:fillRect/>
                    </a:stretch>
                  </pic:blipFill>
                  <pic:spPr>
                    <a:xfrm>
                      <a:off x="0" y="0"/>
                      <a:ext cx="2499360" cy="73914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299264" behindDoc="1" locked="0" layoutInCell="1" allowOverlap="1" wp14:anchorId="77CA64D2" wp14:editId="2A8ABF28">
            <wp:simplePos x="0" y="0"/>
            <wp:positionH relativeFrom="column">
              <wp:posOffset>418465</wp:posOffset>
            </wp:positionH>
            <wp:positionV relativeFrom="paragraph">
              <wp:posOffset>67945</wp:posOffset>
            </wp:positionV>
            <wp:extent cx="1905000" cy="563880"/>
            <wp:effectExtent l="0" t="0" r="0" b="7620"/>
            <wp:wrapNone/>
            <wp:docPr id="622" name="Picture 6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extLst>
                        <a:ext uri="{28A0092B-C50C-407E-A947-70E740481C1C}">
                          <a14:useLocalDpi xmlns:a14="http://schemas.microsoft.com/office/drawing/2010/main" val="0"/>
                        </a:ext>
                      </a:extLst>
                    </a:blip>
                    <a:stretch>
                      <a:fillRect/>
                    </a:stretch>
                  </pic:blipFill>
                  <pic:spPr>
                    <a:xfrm>
                      <a:off x="0" y="0"/>
                      <a:ext cx="1905000" cy="563880"/>
                    </a:xfrm>
                    <a:prstGeom prst="rect">
                      <a:avLst/>
                    </a:prstGeom>
                  </pic:spPr>
                </pic:pic>
              </a:graphicData>
            </a:graphic>
            <wp14:sizeRelH relativeFrom="page">
              <wp14:pctWidth>0</wp14:pctWidth>
            </wp14:sizeRelH>
            <wp14:sizeRelV relativeFrom="page">
              <wp14:pctHeight>0</wp14:pctHeight>
            </wp14:sizeRelV>
          </wp:anchor>
        </w:drawing>
      </w:r>
    </w:p>
    <w:p w:rsidR="00D611D7" w:rsidRDefault="00D611D7" w:rsidP="00532403">
      <w:pPr>
        <w:ind w:left="567"/>
        <w:rPr>
          <w:rFonts w:asciiTheme="majorHAnsi" w:hAnsiTheme="majorHAnsi" w:cs="Times New Roman"/>
          <w:sz w:val="20"/>
          <w:szCs w:val="20"/>
        </w:rPr>
      </w:pPr>
    </w:p>
    <w:p w:rsidR="00D611D7" w:rsidRDefault="00D611D7" w:rsidP="00532403">
      <w:pPr>
        <w:ind w:left="567"/>
        <w:rPr>
          <w:rFonts w:asciiTheme="majorHAnsi" w:hAnsiTheme="majorHAnsi" w:cs="Times New Roman"/>
          <w:sz w:val="20"/>
          <w:szCs w:val="20"/>
        </w:rPr>
      </w:pPr>
    </w:p>
    <w:p w:rsidR="00D611D7" w:rsidRDefault="00D611D7" w:rsidP="00532403">
      <w:pPr>
        <w:ind w:left="567"/>
        <w:rPr>
          <w:rFonts w:asciiTheme="majorHAnsi" w:hAnsiTheme="majorHAnsi" w:cs="Times New Roman"/>
          <w:sz w:val="20"/>
          <w:szCs w:val="20"/>
        </w:rPr>
      </w:pPr>
    </w:p>
    <w:p w:rsidR="00D07DAF" w:rsidRDefault="00D07DAF" w:rsidP="00D5108C">
      <w:pPr>
        <w:tabs>
          <w:tab w:val="left" w:pos="1956"/>
        </w:tabs>
        <w:ind w:left="567"/>
        <w:rPr>
          <w:rFonts w:asciiTheme="majorHAnsi" w:hAnsiTheme="majorHAnsi" w:cs="Times New Roman"/>
          <w:sz w:val="20"/>
          <w:szCs w:val="20"/>
        </w:rPr>
      </w:pPr>
    </w:p>
    <w:p w:rsidR="00532403" w:rsidRDefault="00532403" w:rsidP="00D5108C">
      <w:pPr>
        <w:tabs>
          <w:tab w:val="left" w:pos="1956"/>
        </w:tabs>
        <w:ind w:left="567"/>
        <w:rPr>
          <w:rFonts w:asciiTheme="majorHAnsi" w:hAnsiTheme="majorHAnsi" w:cs="Times New Roman"/>
          <w:sz w:val="20"/>
          <w:szCs w:val="20"/>
        </w:rPr>
      </w:pPr>
    </w:p>
    <w:p w:rsidR="00532403" w:rsidRPr="00532403" w:rsidRDefault="00532403" w:rsidP="00532403">
      <w:pPr>
        <w:ind w:left="567"/>
        <w:rPr>
          <w:rFonts w:asciiTheme="majorHAnsi" w:hAnsiTheme="majorHAnsi" w:cs="Times New Roman"/>
          <w:sz w:val="20"/>
          <w:szCs w:val="20"/>
        </w:rPr>
      </w:pPr>
      <w:r w:rsidRPr="00532403">
        <w:rPr>
          <w:rFonts w:asciiTheme="majorHAnsi" w:hAnsiTheme="majorHAnsi" w:cs="Times New Roman"/>
          <w:sz w:val="20"/>
          <w:szCs w:val="20"/>
        </w:rPr>
        <w:lastRenderedPageBreak/>
        <w:t>That completes the derivation rule for subtotals. The Model Browser displays the derivation path as shown</w:t>
      </w:r>
      <w:r>
        <w:rPr>
          <w:rFonts w:asciiTheme="majorHAnsi" w:hAnsiTheme="majorHAnsi" w:cs="Times New Roman"/>
          <w:sz w:val="20"/>
          <w:szCs w:val="20"/>
        </w:rPr>
        <w:t xml:space="preserve"> on the left below. </w:t>
      </w:r>
      <w:r w:rsidRPr="00532403">
        <w:rPr>
          <w:rFonts w:asciiTheme="majorHAnsi" w:hAnsiTheme="majorHAnsi" w:cs="Times New Roman"/>
          <w:sz w:val="20"/>
          <w:szCs w:val="20"/>
        </w:rPr>
        <w:t>To see the role bindings, select the derived roles and view their Deriva</w:t>
      </w:r>
      <w:r>
        <w:rPr>
          <w:rFonts w:asciiTheme="majorHAnsi" w:hAnsiTheme="majorHAnsi" w:cs="Times New Roman"/>
          <w:sz w:val="20"/>
          <w:szCs w:val="20"/>
        </w:rPr>
        <w:t>tion Sources in the Properties w</w:t>
      </w:r>
      <w:r w:rsidRPr="00532403">
        <w:rPr>
          <w:rFonts w:asciiTheme="majorHAnsi" w:hAnsiTheme="majorHAnsi" w:cs="Times New Roman"/>
          <w:sz w:val="20"/>
          <w:szCs w:val="20"/>
        </w:rPr>
        <w:t>indow.</w:t>
      </w:r>
    </w:p>
    <w:p w:rsidR="00532403" w:rsidRDefault="00532403"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55200" behindDoc="1" locked="0" layoutInCell="1" allowOverlap="1" wp14:anchorId="0D649345" wp14:editId="66727596">
            <wp:simplePos x="0" y="0"/>
            <wp:positionH relativeFrom="column">
              <wp:posOffset>712470</wp:posOffset>
            </wp:positionH>
            <wp:positionV relativeFrom="paragraph">
              <wp:posOffset>156845</wp:posOffset>
            </wp:positionV>
            <wp:extent cx="1958340" cy="1836420"/>
            <wp:effectExtent l="0" t="0" r="3810" b="0"/>
            <wp:wrapNone/>
            <wp:docPr id="442" name="Picture 4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extLst>
                        <a:ext uri="{28A0092B-C50C-407E-A947-70E740481C1C}">
                          <a14:useLocalDpi xmlns:a14="http://schemas.microsoft.com/office/drawing/2010/main" val="0"/>
                        </a:ext>
                      </a:extLst>
                    </a:blip>
                    <a:stretch>
                      <a:fillRect/>
                    </a:stretch>
                  </pic:blipFill>
                  <pic:spPr>
                    <a:xfrm>
                      <a:off x="0" y="0"/>
                      <a:ext cx="1958340" cy="1836420"/>
                    </a:xfrm>
                    <a:prstGeom prst="rect">
                      <a:avLst/>
                    </a:prstGeom>
                  </pic:spPr>
                </pic:pic>
              </a:graphicData>
            </a:graphic>
            <wp14:sizeRelH relativeFrom="page">
              <wp14:pctWidth>0</wp14:pctWidth>
            </wp14:sizeRelH>
            <wp14:sizeRelV relativeFrom="page">
              <wp14:pctHeight>0</wp14:pctHeight>
            </wp14:sizeRelV>
          </wp:anchor>
        </w:drawing>
      </w:r>
    </w:p>
    <w:p w:rsidR="00532403" w:rsidRDefault="00532403" w:rsidP="00D5108C">
      <w:pPr>
        <w:tabs>
          <w:tab w:val="left" w:pos="1956"/>
        </w:tabs>
        <w:ind w:left="567"/>
        <w:rPr>
          <w:rFonts w:asciiTheme="majorHAnsi" w:hAnsiTheme="majorHAnsi" w:cs="Times New Roman"/>
          <w:sz w:val="20"/>
          <w:szCs w:val="20"/>
        </w:rPr>
      </w:pPr>
    </w:p>
    <w:p w:rsidR="00532403" w:rsidRDefault="00532403"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56224" behindDoc="1" locked="0" layoutInCell="1" allowOverlap="1" wp14:anchorId="5015EC2F" wp14:editId="7412A81A">
            <wp:simplePos x="0" y="0"/>
            <wp:positionH relativeFrom="column">
              <wp:posOffset>2875915</wp:posOffset>
            </wp:positionH>
            <wp:positionV relativeFrom="paragraph">
              <wp:posOffset>106045</wp:posOffset>
            </wp:positionV>
            <wp:extent cx="1729740" cy="144780"/>
            <wp:effectExtent l="0" t="0" r="3810" b="7620"/>
            <wp:wrapNone/>
            <wp:docPr id="443" name="Picture 4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1729740" cy="144780"/>
                    </a:xfrm>
                    <a:prstGeom prst="rect">
                      <a:avLst/>
                    </a:prstGeom>
                  </pic:spPr>
                </pic:pic>
              </a:graphicData>
            </a:graphic>
            <wp14:sizeRelH relativeFrom="page">
              <wp14:pctWidth>0</wp14:pctWidth>
            </wp14:sizeRelH>
            <wp14:sizeRelV relativeFrom="page">
              <wp14:pctHeight>0</wp14:pctHeight>
            </wp14:sizeRelV>
          </wp:anchor>
        </w:drawing>
      </w:r>
    </w:p>
    <w:p w:rsidR="00532403" w:rsidRDefault="00532403"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57248" behindDoc="1" locked="0" layoutInCell="1" allowOverlap="1" wp14:anchorId="0AC7F645" wp14:editId="343F5C1B">
            <wp:simplePos x="0" y="0"/>
            <wp:positionH relativeFrom="column">
              <wp:posOffset>2881630</wp:posOffset>
            </wp:positionH>
            <wp:positionV relativeFrom="paragraph">
              <wp:posOffset>81280</wp:posOffset>
            </wp:positionV>
            <wp:extent cx="2407920" cy="167640"/>
            <wp:effectExtent l="0" t="0" r="0" b="3810"/>
            <wp:wrapNone/>
            <wp:docPr id="444" name="Picture 4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2407920" cy="167640"/>
                    </a:xfrm>
                    <a:prstGeom prst="rect">
                      <a:avLst/>
                    </a:prstGeom>
                  </pic:spPr>
                </pic:pic>
              </a:graphicData>
            </a:graphic>
            <wp14:sizeRelH relativeFrom="page">
              <wp14:pctWidth>0</wp14:pctWidth>
            </wp14:sizeRelH>
            <wp14:sizeRelV relativeFrom="page">
              <wp14:pctHeight>0</wp14:pctHeight>
            </wp14:sizeRelV>
          </wp:anchor>
        </w:drawing>
      </w:r>
    </w:p>
    <w:p w:rsidR="00532403" w:rsidRDefault="00532403" w:rsidP="00D5108C">
      <w:pPr>
        <w:tabs>
          <w:tab w:val="left" w:pos="1956"/>
        </w:tabs>
        <w:ind w:left="567"/>
        <w:rPr>
          <w:rFonts w:asciiTheme="majorHAnsi" w:hAnsiTheme="majorHAnsi" w:cs="Times New Roman"/>
          <w:sz w:val="20"/>
          <w:szCs w:val="20"/>
        </w:rPr>
      </w:pPr>
    </w:p>
    <w:p w:rsidR="00532403" w:rsidRDefault="00532403" w:rsidP="00D5108C">
      <w:pPr>
        <w:tabs>
          <w:tab w:val="left" w:pos="1956"/>
        </w:tabs>
        <w:ind w:left="567"/>
        <w:rPr>
          <w:rFonts w:asciiTheme="majorHAnsi" w:hAnsiTheme="majorHAnsi" w:cs="Times New Roman"/>
          <w:sz w:val="20"/>
          <w:szCs w:val="20"/>
        </w:rPr>
      </w:pPr>
    </w:p>
    <w:p w:rsidR="00532403" w:rsidRDefault="00532403" w:rsidP="00D5108C">
      <w:pPr>
        <w:tabs>
          <w:tab w:val="left" w:pos="1956"/>
        </w:tabs>
        <w:ind w:left="567"/>
        <w:rPr>
          <w:rFonts w:asciiTheme="majorHAnsi" w:hAnsiTheme="majorHAnsi" w:cs="Times New Roman"/>
          <w:sz w:val="20"/>
          <w:szCs w:val="20"/>
        </w:rPr>
      </w:pPr>
    </w:p>
    <w:p w:rsidR="00532403" w:rsidRDefault="00532403" w:rsidP="00D5108C">
      <w:pPr>
        <w:tabs>
          <w:tab w:val="left" w:pos="1956"/>
        </w:tabs>
        <w:ind w:left="567"/>
        <w:rPr>
          <w:rFonts w:asciiTheme="majorHAnsi" w:hAnsiTheme="majorHAnsi" w:cs="Times New Roman"/>
          <w:sz w:val="20"/>
          <w:szCs w:val="20"/>
        </w:rPr>
      </w:pPr>
    </w:p>
    <w:p w:rsidR="00532403" w:rsidRDefault="00532403" w:rsidP="00D5108C">
      <w:pPr>
        <w:tabs>
          <w:tab w:val="left" w:pos="1956"/>
        </w:tabs>
        <w:ind w:left="567"/>
        <w:rPr>
          <w:rFonts w:asciiTheme="majorHAnsi" w:hAnsiTheme="majorHAnsi" w:cs="Times New Roman"/>
          <w:sz w:val="20"/>
          <w:szCs w:val="20"/>
        </w:rPr>
      </w:pPr>
    </w:p>
    <w:p w:rsidR="00532403" w:rsidRDefault="00532403" w:rsidP="00D5108C">
      <w:pPr>
        <w:tabs>
          <w:tab w:val="left" w:pos="1956"/>
        </w:tabs>
        <w:ind w:left="567"/>
        <w:rPr>
          <w:rFonts w:asciiTheme="majorHAnsi" w:hAnsiTheme="majorHAnsi" w:cs="Times New Roman"/>
          <w:sz w:val="20"/>
          <w:szCs w:val="20"/>
        </w:rPr>
      </w:pPr>
    </w:p>
    <w:p w:rsidR="00532403" w:rsidRDefault="00532403" w:rsidP="00D5108C">
      <w:pPr>
        <w:tabs>
          <w:tab w:val="left" w:pos="1956"/>
        </w:tabs>
        <w:ind w:left="567"/>
        <w:rPr>
          <w:rFonts w:asciiTheme="majorHAnsi" w:hAnsiTheme="majorHAnsi" w:cs="Times New Roman"/>
          <w:sz w:val="20"/>
          <w:szCs w:val="20"/>
        </w:rPr>
      </w:pPr>
    </w:p>
    <w:p w:rsidR="00532403" w:rsidRDefault="00532403" w:rsidP="00D5108C">
      <w:pPr>
        <w:tabs>
          <w:tab w:val="left" w:pos="1956"/>
        </w:tabs>
        <w:ind w:left="567"/>
        <w:rPr>
          <w:rFonts w:asciiTheme="majorHAnsi" w:hAnsiTheme="majorHAnsi" w:cs="Times New Roman"/>
          <w:sz w:val="20"/>
          <w:szCs w:val="20"/>
        </w:rPr>
      </w:pPr>
    </w:p>
    <w:p w:rsidR="00532403" w:rsidRDefault="00532403" w:rsidP="00D5108C">
      <w:pPr>
        <w:tabs>
          <w:tab w:val="left" w:pos="1956"/>
        </w:tabs>
        <w:ind w:left="567"/>
        <w:rPr>
          <w:rFonts w:asciiTheme="majorHAnsi" w:hAnsiTheme="majorHAnsi" w:cs="Times New Roman"/>
          <w:sz w:val="20"/>
          <w:szCs w:val="20"/>
        </w:rPr>
      </w:pPr>
    </w:p>
    <w:p w:rsidR="00532403" w:rsidRDefault="00532403" w:rsidP="00532403">
      <w:pPr>
        <w:ind w:left="567"/>
        <w:rPr>
          <w:rFonts w:asciiTheme="majorHAnsi" w:hAnsiTheme="majorHAnsi" w:cs="Times New Roman"/>
          <w:sz w:val="20"/>
          <w:szCs w:val="20"/>
        </w:rPr>
      </w:pPr>
      <w:r w:rsidRPr="00532403">
        <w:rPr>
          <w:rFonts w:asciiTheme="majorHAnsi" w:hAnsiTheme="majorHAnsi" w:cs="Times New Roman"/>
          <w:sz w:val="20"/>
          <w:szCs w:val="20"/>
        </w:rPr>
        <w:t>To see the verbalization of the derivation rule, select the derived fact type and open the Verbalization Browser.</w:t>
      </w:r>
    </w:p>
    <w:p w:rsidR="00582991" w:rsidRDefault="00200855" w:rsidP="00532403">
      <w:pPr>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58272" behindDoc="0" locked="0" layoutInCell="1" allowOverlap="1" wp14:anchorId="3658BCDD" wp14:editId="0552372A">
            <wp:simplePos x="0" y="0"/>
            <wp:positionH relativeFrom="column">
              <wp:posOffset>1802130</wp:posOffset>
            </wp:positionH>
            <wp:positionV relativeFrom="paragraph">
              <wp:posOffset>70485</wp:posOffset>
            </wp:positionV>
            <wp:extent cx="2217420" cy="571500"/>
            <wp:effectExtent l="0" t="0" r="0" b="0"/>
            <wp:wrapSquare wrapText="bothSides"/>
            <wp:docPr id="445" name="Picture 4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2217420" cy="571500"/>
                    </a:xfrm>
                    <a:prstGeom prst="rect">
                      <a:avLst/>
                    </a:prstGeom>
                  </pic:spPr>
                </pic:pic>
              </a:graphicData>
            </a:graphic>
            <wp14:sizeRelH relativeFrom="page">
              <wp14:pctWidth>0</wp14:pctWidth>
            </wp14:sizeRelH>
            <wp14:sizeRelV relativeFrom="page">
              <wp14:pctHeight>0</wp14:pctHeight>
            </wp14:sizeRelV>
          </wp:anchor>
        </w:drawing>
      </w:r>
    </w:p>
    <w:p w:rsidR="00200855" w:rsidRDefault="00200855" w:rsidP="00532403">
      <w:pPr>
        <w:ind w:left="567"/>
        <w:rPr>
          <w:rFonts w:asciiTheme="majorHAnsi" w:hAnsiTheme="majorHAnsi" w:cs="Times New Roman"/>
          <w:sz w:val="20"/>
          <w:szCs w:val="20"/>
        </w:rPr>
      </w:pPr>
    </w:p>
    <w:p w:rsidR="00200855" w:rsidRDefault="00200855" w:rsidP="00532403">
      <w:pPr>
        <w:ind w:left="567"/>
        <w:rPr>
          <w:rFonts w:asciiTheme="majorHAnsi" w:hAnsiTheme="majorHAnsi" w:cs="Times New Roman"/>
          <w:sz w:val="20"/>
          <w:szCs w:val="20"/>
        </w:rPr>
      </w:pPr>
    </w:p>
    <w:p w:rsidR="00200855" w:rsidRDefault="00200855" w:rsidP="00532403">
      <w:pPr>
        <w:ind w:left="567"/>
        <w:rPr>
          <w:rFonts w:asciiTheme="majorHAnsi" w:hAnsiTheme="majorHAnsi" w:cs="Times New Roman"/>
          <w:sz w:val="20"/>
          <w:szCs w:val="20"/>
        </w:rPr>
      </w:pPr>
    </w:p>
    <w:p w:rsidR="00200855" w:rsidRDefault="00200855" w:rsidP="00532403">
      <w:pPr>
        <w:ind w:left="567"/>
        <w:rPr>
          <w:rFonts w:asciiTheme="majorHAnsi" w:hAnsiTheme="majorHAnsi" w:cs="Times New Roman"/>
          <w:sz w:val="20"/>
          <w:szCs w:val="20"/>
        </w:rPr>
      </w:pPr>
    </w:p>
    <w:p w:rsidR="00200855" w:rsidRDefault="00200855" w:rsidP="00200855">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The rule verbalization is in relational style. You can copy and paste it into a Model Note to display the rule on the ORM diagram. </w:t>
      </w:r>
    </w:p>
    <w:p w:rsidR="00200855" w:rsidRDefault="00200855" w:rsidP="00200855">
      <w:pPr>
        <w:tabs>
          <w:tab w:val="left" w:pos="1956"/>
        </w:tabs>
        <w:ind w:left="567"/>
        <w:rPr>
          <w:rFonts w:asciiTheme="majorHAnsi" w:hAnsiTheme="majorHAnsi" w:cs="Times New Roman"/>
          <w:sz w:val="20"/>
          <w:szCs w:val="20"/>
        </w:rPr>
      </w:pPr>
    </w:p>
    <w:p w:rsidR="00200855" w:rsidRDefault="00200855" w:rsidP="00200855">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302336" behindDoc="0" locked="0" layoutInCell="1" allowOverlap="1" wp14:anchorId="506C9840" wp14:editId="7119B081">
            <wp:simplePos x="0" y="0"/>
            <wp:positionH relativeFrom="column">
              <wp:posOffset>1873250</wp:posOffset>
            </wp:positionH>
            <wp:positionV relativeFrom="paragraph">
              <wp:posOffset>13970</wp:posOffset>
            </wp:positionV>
            <wp:extent cx="1836420" cy="815340"/>
            <wp:effectExtent l="0" t="0" r="0" b="3810"/>
            <wp:wrapSquare wrapText="bothSides"/>
            <wp:docPr id="446" name="Picture 4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1836420" cy="815340"/>
                    </a:xfrm>
                    <a:prstGeom prst="rect">
                      <a:avLst/>
                    </a:prstGeom>
                  </pic:spPr>
                </pic:pic>
              </a:graphicData>
            </a:graphic>
            <wp14:sizeRelH relativeFrom="page">
              <wp14:pctWidth>0</wp14:pctWidth>
            </wp14:sizeRelH>
            <wp14:sizeRelV relativeFrom="page">
              <wp14:pctHeight>0</wp14:pctHeight>
            </wp14:sizeRelV>
          </wp:anchor>
        </w:drawing>
      </w:r>
    </w:p>
    <w:p w:rsidR="00200855" w:rsidRDefault="00200855" w:rsidP="00200855">
      <w:pPr>
        <w:tabs>
          <w:tab w:val="left" w:pos="1956"/>
        </w:tabs>
        <w:ind w:left="567"/>
        <w:rPr>
          <w:rFonts w:asciiTheme="majorHAnsi" w:hAnsiTheme="majorHAnsi" w:cs="Times New Roman"/>
          <w:sz w:val="20"/>
          <w:szCs w:val="20"/>
        </w:rPr>
      </w:pPr>
    </w:p>
    <w:p w:rsidR="00200855" w:rsidRDefault="00200855" w:rsidP="00200855">
      <w:pPr>
        <w:tabs>
          <w:tab w:val="left" w:pos="1956"/>
        </w:tabs>
        <w:ind w:left="567"/>
        <w:rPr>
          <w:rFonts w:asciiTheme="majorHAnsi" w:hAnsiTheme="majorHAnsi" w:cs="Times New Roman"/>
          <w:sz w:val="20"/>
          <w:szCs w:val="20"/>
        </w:rPr>
      </w:pPr>
    </w:p>
    <w:p w:rsidR="00200855" w:rsidRDefault="00200855" w:rsidP="00200855">
      <w:pPr>
        <w:tabs>
          <w:tab w:val="left" w:pos="1956"/>
        </w:tabs>
        <w:ind w:left="567"/>
        <w:rPr>
          <w:rFonts w:asciiTheme="majorHAnsi" w:hAnsiTheme="majorHAnsi" w:cs="Times New Roman"/>
          <w:sz w:val="20"/>
          <w:szCs w:val="20"/>
        </w:rPr>
      </w:pPr>
    </w:p>
    <w:p w:rsidR="00200855" w:rsidRDefault="00200855" w:rsidP="00200855">
      <w:pPr>
        <w:tabs>
          <w:tab w:val="left" w:pos="1956"/>
        </w:tabs>
        <w:ind w:left="567"/>
        <w:rPr>
          <w:rFonts w:asciiTheme="majorHAnsi" w:hAnsiTheme="majorHAnsi" w:cs="Times New Roman"/>
          <w:sz w:val="20"/>
          <w:szCs w:val="20"/>
        </w:rPr>
      </w:pPr>
    </w:p>
    <w:p w:rsidR="00200855" w:rsidRDefault="00200855" w:rsidP="00200855">
      <w:pPr>
        <w:tabs>
          <w:tab w:val="left" w:pos="1956"/>
        </w:tabs>
        <w:ind w:left="567"/>
        <w:rPr>
          <w:rFonts w:asciiTheme="majorHAnsi" w:hAnsiTheme="majorHAnsi" w:cs="Times New Roman"/>
          <w:sz w:val="20"/>
          <w:szCs w:val="20"/>
        </w:rPr>
      </w:pPr>
    </w:p>
    <w:p w:rsidR="00200855" w:rsidRDefault="00200855" w:rsidP="00200855">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If you prefer the FORML attribute-style formulation of the rule shown earlier, then enter that manually in a model note as shown below. </w:t>
      </w:r>
    </w:p>
    <w:p w:rsidR="00200855" w:rsidRDefault="00200855" w:rsidP="00200855">
      <w:pPr>
        <w:tabs>
          <w:tab w:val="left" w:pos="1956"/>
        </w:tabs>
        <w:ind w:left="567"/>
        <w:rPr>
          <w:rFonts w:asciiTheme="majorHAnsi" w:hAnsiTheme="majorHAnsi" w:cs="Times New Roman"/>
          <w:sz w:val="20"/>
          <w:szCs w:val="20"/>
        </w:rPr>
      </w:pPr>
    </w:p>
    <w:p w:rsidR="00200855" w:rsidRDefault="00200855" w:rsidP="00200855">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303360" behindDoc="1" locked="0" layoutInCell="1" allowOverlap="1" wp14:anchorId="599D6E5C" wp14:editId="079F9512">
            <wp:simplePos x="0" y="0"/>
            <wp:positionH relativeFrom="column">
              <wp:posOffset>712470</wp:posOffset>
            </wp:positionH>
            <wp:positionV relativeFrom="paragraph">
              <wp:posOffset>114300</wp:posOffset>
            </wp:positionV>
            <wp:extent cx="4503420" cy="1371600"/>
            <wp:effectExtent l="0" t="0" r="0" b="0"/>
            <wp:wrapNone/>
            <wp:docPr id="447" name="Picture 4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4503420" cy="1371600"/>
                    </a:xfrm>
                    <a:prstGeom prst="rect">
                      <a:avLst/>
                    </a:prstGeom>
                  </pic:spPr>
                </pic:pic>
              </a:graphicData>
            </a:graphic>
            <wp14:sizeRelH relativeFrom="page">
              <wp14:pctWidth>0</wp14:pctWidth>
            </wp14:sizeRelH>
            <wp14:sizeRelV relativeFrom="page">
              <wp14:pctHeight>0</wp14:pctHeight>
            </wp14:sizeRelV>
          </wp:anchor>
        </w:drawing>
      </w:r>
    </w:p>
    <w:p w:rsidR="00200855" w:rsidRDefault="00200855" w:rsidP="00200855">
      <w:pPr>
        <w:tabs>
          <w:tab w:val="left" w:pos="1956"/>
        </w:tabs>
        <w:ind w:left="567"/>
        <w:rPr>
          <w:rFonts w:asciiTheme="majorHAnsi" w:hAnsiTheme="majorHAnsi" w:cs="Times New Roman"/>
          <w:sz w:val="20"/>
          <w:szCs w:val="20"/>
        </w:rPr>
      </w:pPr>
    </w:p>
    <w:p w:rsidR="00200855" w:rsidRDefault="00200855" w:rsidP="00532403">
      <w:pPr>
        <w:ind w:left="567"/>
        <w:rPr>
          <w:rFonts w:asciiTheme="majorHAnsi" w:hAnsiTheme="majorHAnsi" w:cs="Times New Roman"/>
          <w:sz w:val="20"/>
          <w:szCs w:val="20"/>
        </w:rPr>
      </w:pPr>
    </w:p>
    <w:p w:rsidR="00200855" w:rsidRDefault="00200855" w:rsidP="00532403">
      <w:pPr>
        <w:ind w:left="567"/>
        <w:rPr>
          <w:rFonts w:asciiTheme="majorHAnsi" w:hAnsiTheme="majorHAnsi" w:cs="Times New Roman"/>
          <w:sz w:val="20"/>
          <w:szCs w:val="20"/>
        </w:rPr>
      </w:pPr>
    </w:p>
    <w:p w:rsidR="00200855" w:rsidRDefault="00200855" w:rsidP="00532403">
      <w:pPr>
        <w:ind w:left="567"/>
        <w:rPr>
          <w:rFonts w:asciiTheme="majorHAnsi" w:hAnsiTheme="majorHAnsi" w:cs="Times New Roman"/>
          <w:sz w:val="20"/>
          <w:szCs w:val="20"/>
        </w:rPr>
      </w:pPr>
    </w:p>
    <w:p w:rsidR="00200855" w:rsidRDefault="00200855" w:rsidP="00532403">
      <w:pPr>
        <w:ind w:left="567"/>
        <w:rPr>
          <w:rFonts w:asciiTheme="majorHAnsi" w:hAnsiTheme="majorHAnsi" w:cs="Times New Roman"/>
          <w:sz w:val="20"/>
          <w:szCs w:val="20"/>
        </w:rPr>
      </w:pPr>
    </w:p>
    <w:p w:rsidR="00200855" w:rsidRDefault="00200855" w:rsidP="00532403">
      <w:pPr>
        <w:ind w:left="567"/>
        <w:rPr>
          <w:rFonts w:asciiTheme="majorHAnsi" w:hAnsiTheme="majorHAnsi" w:cs="Times New Roman"/>
          <w:sz w:val="20"/>
          <w:szCs w:val="20"/>
        </w:rPr>
      </w:pPr>
    </w:p>
    <w:p w:rsidR="00200855" w:rsidRDefault="00200855" w:rsidP="00532403">
      <w:pPr>
        <w:ind w:left="567"/>
        <w:rPr>
          <w:rFonts w:asciiTheme="majorHAnsi" w:hAnsiTheme="majorHAnsi" w:cs="Times New Roman"/>
          <w:sz w:val="20"/>
          <w:szCs w:val="20"/>
        </w:rPr>
      </w:pPr>
    </w:p>
    <w:p w:rsidR="00200855" w:rsidRDefault="00200855" w:rsidP="00532403">
      <w:pPr>
        <w:ind w:left="567"/>
        <w:rPr>
          <w:rFonts w:asciiTheme="majorHAnsi" w:hAnsiTheme="majorHAnsi" w:cs="Times New Roman"/>
          <w:sz w:val="20"/>
          <w:szCs w:val="20"/>
        </w:rPr>
      </w:pPr>
    </w:p>
    <w:p w:rsidR="00200855" w:rsidRDefault="00200855" w:rsidP="00532403">
      <w:pPr>
        <w:ind w:left="567"/>
        <w:rPr>
          <w:rFonts w:asciiTheme="majorHAnsi" w:hAnsiTheme="majorHAnsi" w:cs="Times New Roman"/>
          <w:sz w:val="20"/>
          <w:szCs w:val="20"/>
        </w:rPr>
      </w:pPr>
    </w:p>
    <w:p w:rsidR="00200855" w:rsidRDefault="00200855" w:rsidP="00532403">
      <w:pPr>
        <w:ind w:left="567"/>
        <w:rPr>
          <w:rFonts w:asciiTheme="majorHAnsi" w:hAnsiTheme="majorHAnsi" w:cs="Times New Roman"/>
          <w:sz w:val="20"/>
          <w:szCs w:val="20"/>
        </w:rPr>
      </w:pPr>
    </w:p>
    <w:p w:rsidR="00200855" w:rsidRDefault="00200855" w:rsidP="00532403">
      <w:pPr>
        <w:ind w:left="567"/>
        <w:rPr>
          <w:rFonts w:asciiTheme="majorHAnsi" w:hAnsiTheme="majorHAnsi" w:cs="Times New Roman"/>
          <w:sz w:val="20"/>
          <w:szCs w:val="20"/>
        </w:rPr>
      </w:pPr>
    </w:p>
    <w:p w:rsidR="00200855" w:rsidRDefault="00200855" w:rsidP="00532403">
      <w:pPr>
        <w:ind w:left="567"/>
        <w:rPr>
          <w:rFonts w:asciiTheme="majorHAnsi" w:hAnsiTheme="majorHAnsi" w:cs="Times New Roman"/>
          <w:sz w:val="20"/>
          <w:szCs w:val="20"/>
        </w:rPr>
      </w:pPr>
    </w:p>
    <w:p w:rsidR="00200855" w:rsidRDefault="00200855" w:rsidP="00532403">
      <w:pPr>
        <w:ind w:left="567"/>
        <w:rPr>
          <w:rFonts w:asciiTheme="majorHAnsi" w:hAnsiTheme="majorHAnsi" w:cs="Times New Roman"/>
          <w:sz w:val="20"/>
          <w:szCs w:val="20"/>
        </w:rPr>
      </w:pPr>
    </w:p>
    <w:p w:rsidR="00200855" w:rsidRDefault="00200855" w:rsidP="00532403">
      <w:pPr>
        <w:ind w:left="567"/>
        <w:rPr>
          <w:rFonts w:asciiTheme="majorHAnsi" w:hAnsiTheme="majorHAnsi" w:cs="Times New Roman"/>
          <w:sz w:val="20"/>
          <w:szCs w:val="20"/>
        </w:rPr>
      </w:pPr>
    </w:p>
    <w:p w:rsidR="00582991" w:rsidRPr="00532403" w:rsidRDefault="00582991" w:rsidP="00532403">
      <w:pPr>
        <w:ind w:left="567"/>
        <w:rPr>
          <w:rFonts w:asciiTheme="majorHAnsi" w:hAnsiTheme="majorHAnsi" w:cs="Times New Roman"/>
          <w:sz w:val="20"/>
          <w:szCs w:val="20"/>
        </w:rPr>
      </w:pPr>
    </w:p>
    <w:p w:rsidR="00805292" w:rsidRDefault="00805292" w:rsidP="00D5108C">
      <w:pPr>
        <w:tabs>
          <w:tab w:val="left" w:pos="1956"/>
        </w:tabs>
        <w:ind w:left="567"/>
        <w:rPr>
          <w:rFonts w:asciiTheme="majorHAnsi" w:hAnsiTheme="majorHAnsi" w:cs="Times New Roman"/>
          <w:sz w:val="20"/>
          <w:szCs w:val="20"/>
        </w:rPr>
        <w:sectPr w:rsidR="00805292" w:rsidSect="00801BFA">
          <w:headerReference w:type="default" r:id="rId287"/>
          <w:pgSz w:w="11906" w:h="16838"/>
          <w:pgMar w:top="1440" w:right="1701" w:bottom="1440" w:left="1701" w:header="709" w:footer="709" w:gutter="0"/>
          <w:cols w:space="708"/>
          <w:docGrid w:linePitch="360"/>
        </w:sectPr>
      </w:pPr>
    </w:p>
    <w:p w:rsidR="00805292" w:rsidRPr="00200FCE" w:rsidRDefault="00805292" w:rsidP="00805292">
      <w:pPr>
        <w:pStyle w:val="Heading2"/>
        <w:ind w:left="567" w:hanging="567"/>
      </w:pPr>
      <w:bookmarkStart w:id="39" w:name="Sec2_6"/>
      <w:bookmarkEnd w:id="39"/>
      <w:r>
        <w:lastRenderedPageBreak/>
        <w:t>Aggregate Functions</w:t>
      </w:r>
    </w:p>
    <w:p w:rsidR="00805292" w:rsidRDefault="00805292" w:rsidP="00805292">
      <w:pPr>
        <w:tabs>
          <w:tab w:val="left" w:pos="1956"/>
        </w:tabs>
        <w:ind w:left="567"/>
        <w:rPr>
          <w:rFonts w:asciiTheme="majorHAnsi" w:hAnsiTheme="majorHAnsi" w:cs="Times New Roman"/>
          <w:sz w:val="20"/>
          <w:szCs w:val="20"/>
        </w:rPr>
      </w:pPr>
    </w:p>
    <w:p w:rsidR="00805292" w:rsidRDefault="00482164" w:rsidP="00482164">
      <w:pPr>
        <w:ind w:left="567"/>
        <w:rPr>
          <w:rFonts w:asciiTheme="majorHAnsi" w:hAnsiTheme="majorHAnsi" w:cs="Times New Roman"/>
          <w:sz w:val="20"/>
          <w:szCs w:val="20"/>
        </w:rPr>
      </w:pPr>
      <w:r>
        <w:rPr>
          <w:rFonts w:asciiTheme="majorHAnsi" w:hAnsiTheme="majorHAnsi" w:cs="Times New Roman"/>
          <w:sz w:val="20"/>
          <w:szCs w:val="20"/>
        </w:rPr>
        <w:t xml:space="preserve">The ORM schema 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_Ref344709491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2</w:t>
      </w:r>
      <w:r w:rsidR="00FA72A8" w:rsidRPr="00FA72A8">
        <w:rPr>
          <w:rFonts w:asciiTheme="majorHAnsi" w:hAnsiTheme="majorHAnsi" w:cs="Times New Roman"/>
          <w:sz w:val="20"/>
          <w:szCs w:val="20"/>
        </w:rPr>
        <w:noBreakHyphen/>
        <w:t>8</w:t>
      </w:r>
      <w:r>
        <w:rPr>
          <w:rFonts w:asciiTheme="majorHAnsi" w:hAnsiTheme="majorHAnsi" w:cs="Times New Roman"/>
          <w:sz w:val="20"/>
          <w:szCs w:val="20"/>
        </w:rPr>
        <w:fldChar w:fldCharType="end"/>
      </w:r>
      <w:r>
        <w:rPr>
          <w:rFonts w:asciiTheme="majorHAnsi" w:hAnsiTheme="majorHAnsi" w:cs="Times New Roman"/>
          <w:sz w:val="20"/>
          <w:szCs w:val="20"/>
        </w:rPr>
        <w:t xml:space="preserve"> extends the example from the previous section by adding a derived fact type to compute the total price of an invoice, by summing the subtotal prices for that invoice. The FORML derivation rule is specified in attribute style thus: </w:t>
      </w:r>
      <w:r w:rsidRPr="00852664">
        <w:rPr>
          <w:rFonts w:ascii="Arial Narrow" w:hAnsi="Arial Narrow" w:cs="Times New Roman"/>
          <w:b/>
          <w:sz w:val="18"/>
          <w:szCs w:val="18"/>
        </w:rPr>
        <w:t>*For each</w:t>
      </w:r>
      <w:r>
        <w:rPr>
          <w:rFonts w:ascii="Arial Narrow" w:hAnsi="Arial Narrow" w:cs="Times New Roman"/>
          <w:sz w:val="18"/>
          <w:szCs w:val="18"/>
        </w:rPr>
        <w:t xml:space="preserve"> Invoice</w:t>
      </w:r>
      <w:r w:rsidRPr="00852664">
        <w:rPr>
          <w:rFonts w:ascii="Arial Narrow" w:hAnsi="Arial Narrow" w:cs="Times New Roman"/>
          <w:sz w:val="18"/>
          <w:szCs w:val="18"/>
        </w:rPr>
        <w:t xml:space="preserve">, total = </w:t>
      </w:r>
      <w:proofErr w:type="gramStart"/>
      <w:r w:rsidRPr="00CA2B7B">
        <w:rPr>
          <w:rFonts w:ascii="Arial Narrow" w:hAnsi="Arial Narrow" w:cs="Times New Roman"/>
          <w:b/>
          <w:sz w:val="18"/>
          <w:szCs w:val="18"/>
        </w:rPr>
        <w:t>sum</w:t>
      </w:r>
      <w:r>
        <w:rPr>
          <w:rFonts w:ascii="Arial Narrow" w:hAnsi="Arial Narrow" w:cs="Times New Roman"/>
          <w:sz w:val="18"/>
          <w:szCs w:val="18"/>
        </w:rPr>
        <w:t>(</w:t>
      </w:r>
      <w:proofErr w:type="gramEnd"/>
      <w:r>
        <w:rPr>
          <w:rFonts w:ascii="Arial Narrow" w:hAnsi="Arial Narrow" w:cs="Times New Roman"/>
          <w:sz w:val="18"/>
          <w:szCs w:val="18"/>
        </w:rPr>
        <w:t xml:space="preserve">subtotal </w:t>
      </w:r>
      <w:r w:rsidRPr="00482164">
        <w:rPr>
          <w:rFonts w:ascii="Arial Narrow" w:hAnsi="Arial Narrow" w:cs="Times New Roman"/>
          <w:b/>
          <w:sz w:val="18"/>
          <w:szCs w:val="18"/>
        </w:rPr>
        <w:t>of</w:t>
      </w:r>
      <w:r>
        <w:rPr>
          <w:rFonts w:ascii="Arial Narrow" w:hAnsi="Arial Narrow" w:cs="Times New Roman"/>
          <w:sz w:val="18"/>
          <w:szCs w:val="18"/>
        </w:rPr>
        <w:t xml:space="preserve"> </w:t>
      </w:r>
      <w:proofErr w:type="spellStart"/>
      <w:r>
        <w:rPr>
          <w:rFonts w:ascii="Arial Narrow" w:hAnsi="Arial Narrow" w:cs="Times New Roman"/>
          <w:sz w:val="18"/>
          <w:szCs w:val="18"/>
        </w:rPr>
        <w:t>lineItem</w:t>
      </w:r>
      <w:proofErr w:type="spellEnd"/>
      <w:r>
        <w:rPr>
          <w:rFonts w:ascii="Arial Narrow" w:hAnsi="Arial Narrow" w:cs="Times New Roman"/>
          <w:sz w:val="18"/>
          <w:szCs w:val="18"/>
        </w:rPr>
        <w:t>)</w:t>
      </w:r>
      <w:r w:rsidRPr="00852664">
        <w:rPr>
          <w:rFonts w:ascii="Arial Narrow" w:hAnsi="Arial Narrow" w:cs="Times New Roman"/>
          <w:sz w:val="18"/>
          <w:szCs w:val="18"/>
        </w:rPr>
        <w:t>.</w:t>
      </w:r>
      <w:r w:rsidRPr="00482164">
        <w:rPr>
          <w:rFonts w:ascii="Arial Narrow" w:hAnsi="Arial Narrow" w:cs="Times New Roman"/>
          <w:b/>
          <w:sz w:val="18"/>
          <w:szCs w:val="18"/>
        </w:rPr>
        <w:t xml:space="preserve"> </w:t>
      </w:r>
      <w:r w:rsidRPr="00482164">
        <w:rPr>
          <w:rFonts w:asciiTheme="majorHAnsi" w:hAnsiTheme="majorHAnsi" w:cs="Times New Roman"/>
          <w:sz w:val="20"/>
          <w:szCs w:val="20"/>
        </w:rPr>
        <w:t>This may also be rendered</w:t>
      </w:r>
      <w:r>
        <w:rPr>
          <w:rFonts w:asciiTheme="majorHAnsi" w:hAnsiTheme="majorHAnsi" w:cs="Times New Roman"/>
          <w:sz w:val="20"/>
          <w:szCs w:val="20"/>
        </w:rPr>
        <w:t xml:space="preserve"> in dot notation thus:</w:t>
      </w:r>
      <w:r>
        <w:rPr>
          <w:rFonts w:ascii="Arial Narrow" w:hAnsi="Arial Narrow" w:cs="Times New Roman"/>
          <w:b/>
          <w:sz w:val="18"/>
          <w:szCs w:val="18"/>
        </w:rPr>
        <w:t xml:space="preserve"> </w:t>
      </w:r>
      <w:r w:rsidRPr="00852664">
        <w:rPr>
          <w:rFonts w:ascii="Arial Narrow" w:hAnsi="Arial Narrow" w:cs="Times New Roman"/>
          <w:b/>
          <w:sz w:val="18"/>
          <w:szCs w:val="18"/>
        </w:rPr>
        <w:t>*For each</w:t>
      </w:r>
      <w:r>
        <w:rPr>
          <w:rFonts w:ascii="Arial Narrow" w:hAnsi="Arial Narrow" w:cs="Times New Roman"/>
          <w:sz w:val="18"/>
          <w:szCs w:val="18"/>
        </w:rPr>
        <w:t xml:space="preserve"> Invoice</w:t>
      </w:r>
      <w:r w:rsidRPr="00852664">
        <w:rPr>
          <w:rFonts w:ascii="Arial Narrow" w:hAnsi="Arial Narrow" w:cs="Times New Roman"/>
          <w:sz w:val="18"/>
          <w:szCs w:val="18"/>
        </w:rPr>
        <w:t xml:space="preserve">, total = </w:t>
      </w:r>
      <w:proofErr w:type="gramStart"/>
      <w:r w:rsidRPr="00CA2B7B">
        <w:rPr>
          <w:rFonts w:ascii="Arial Narrow" w:hAnsi="Arial Narrow" w:cs="Times New Roman"/>
          <w:b/>
          <w:sz w:val="18"/>
          <w:szCs w:val="18"/>
        </w:rPr>
        <w:t>sum</w:t>
      </w:r>
      <w:r>
        <w:rPr>
          <w:rFonts w:ascii="Arial Narrow" w:hAnsi="Arial Narrow" w:cs="Times New Roman"/>
          <w:sz w:val="18"/>
          <w:szCs w:val="18"/>
        </w:rPr>
        <w:t>(</w:t>
      </w:r>
      <w:proofErr w:type="spellStart"/>
      <w:proofErr w:type="gramEnd"/>
      <w:r>
        <w:rPr>
          <w:rFonts w:ascii="Arial Narrow" w:hAnsi="Arial Narrow" w:cs="Times New Roman"/>
          <w:sz w:val="18"/>
          <w:szCs w:val="18"/>
        </w:rPr>
        <w:t>lineItem.subtotal</w:t>
      </w:r>
      <w:proofErr w:type="spellEnd"/>
      <w:r>
        <w:rPr>
          <w:rFonts w:ascii="Arial Narrow" w:hAnsi="Arial Narrow" w:cs="Times New Roman"/>
          <w:sz w:val="18"/>
          <w:szCs w:val="18"/>
        </w:rPr>
        <w:t>)</w:t>
      </w:r>
      <w:r w:rsidRPr="00852664">
        <w:rPr>
          <w:rFonts w:ascii="Arial Narrow" w:hAnsi="Arial Narrow" w:cs="Times New Roman"/>
          <w:sz w:val="18"/>
          <w:szCs w:val="18"/>
        </w:rPr>
        <w:t>.</w:t>
      </w:r>
      <w:r>
        <w:rPr>
          <w:rFonts w:ascii="Arial Narrow" w:hAnsi="Arial Narrow" w:cs="Times New Roman"/>
          <w:sz w:val="18"/>
          <w:szCs w:val="18"/>
        </w:rPr>
        <w:t xml:space="preserve"> </w:t>
      </w:r>
    </w:p>
    <w:p w:rsidR="00482164" w:rsidRDefault="00482164" w:rsidP="00805292">
      <w:pPr>
        <w:tabs>
          <w:tab w:val="left" w:pos="1956"/>
        </w:tabs>
        <w:ind w:left="567"/>
        <w:rPr>
          <w:rFonts w:asciiTheme="majorHAnsi" w:hAnsiTheme="majorHAnsi" w:cs="Times New Roman"/>
          <w:sz w:val="20"/>
          <w:szCs w:val="20"/>
        </w:rPr>
      </w:pPr>
    </w:p>
    <w:p w:rsidR="00482164" w:rsidRDefault="0010068E" w:rsidP="00805292">
      <w:pPr>
        <w:tabs>
          <w:tab w:val="left" w:pos="1956"/>
        </w:tabs>
        <w:ind w:left="567"/>
        <w:rPr>
          <w:rFonts w:asciiTheme="majorHAnsi" w:hAnsiTheme="majorHAnsi" w:cs="Times New Roman"/>
          <w:sz w:val="20"/>
          <w:szCs w:val="20"/>
        </w:rPr>
      </w:pPr>
      <w:r w:rsidRPr="0010068E">
        <w:rPr>
          <w:noProof/>
          <w:lang w:eastAsia="en-AU"/>
        </w:rPr>
        <w:drawing>
          <wp:anchor distT="0" distB="0" distL="114300" distR="114300" simplePos="0" relativeHeight="251964416" behindDoc="1" locked="0" layoutInCell="1" allowOverlap="1">
            <wp:simplePos x="0" y="0"/>
            <wp:positionH relativeFrom="column">
              <wp:posOffset>771622</wp:posOffset>
            </wp:positionH>
            <wp:positionV relativeFrom="paragraph">
              <wp:posOffset>-1905</wp:posOffset>
            </wp:positionV>
            <wp:extent cx="4255770" cy="1242695"/>
            <wp:effectExtent l="0" t="0" r="0" b="0"/>
            <wp:wrapNone/>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255770" cy="12426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05292" w:rsidRDefault="00805292" w:rsidP="00805292">
      <w:pPr>
        <w:tabs>
          <w:tab w:val="left" w:pos="1956"/>
        </w:tabs>
        <w:ind w:left="567"/>
        <w:rPr>
          <w:rFonts w:asciiTheme="majorHAnsi" w:hAnsiTheme="majorHAnsi" w:cs="Times New Roman"/>
          <w:sz w:val="20"/>
          <w:szCs w:val="20"/>
        </w:rPr>
      </w:pPr>
    </w:p>
    <w:p w:rsidR="00805292" w:rsidRDefault="00805292" w:rsidP="00805292">
      <w:pPr>
        <w:tabs>
          <w:tab w:val="left" w:pos="1956"/>
        </w:tabs>
        <w:ind w:left="567"/>
        <w:rPr>
          <w:rFonts w:asciiTheme="majorHAnsi" w:hAnsiTheme="majorHAnsi" w:cs="Times New Roman"/>
          <w:sz w:val="20"/>
          <w:szCs w:val="20"/>
        </w:rPr>
      </w:pPr>
    </w:p>
    <w:p w:rsidR="00805292" w:rsidRDefault="00805292" w:rsidP="00805292">
      <w:pPr>
        <w:tabs>
          <w:tab w:val="left" w:pos="1956"/>
        </w:tabs>
        <w:ind w:left="567"/>
        <w:rPr>
          <w:rFonts w:asciiTheme="majorHAnsi" w:hAnsiTheme="majorHAnsi" w:cs="Times New Roman"/>
          <w:sz w:val="20"/>
          <w:szCs w:val="20"/>
        </w:rPr>
      </w:pPr>
    </w:p>
    <w:p w:rsidR="00805292" w:rsidRDefault="00805292" w:rsidP="00805292">
      <w:pPr>
        <w:tabs>
          <w:tab w:val="left" w:pos="1956"/>
        </w:tabs>
        <w:ind w:left="567"/>
        <w:rPr>
          <w:rFonts w:asciiTheme="majorHAnsi" w:hAnsiTheme="majorHAnsi" w:cs="Times New Roman"/>
          <w:sz w:val="20"/>
          <w:szCs w:val="20"/>
        </w:rPr>
      </w:pPr>
    </w:p>
    <w:p w:rsidR="00805292" w:rsidRDefault="00805292" w:rsidP="00805292">
      <w:pPr>
        <w:tabs>
          <w:tab w:val="left" w:pos="1956"/>
        </w:tabs>
        <w:ind w:left="567"/>
        <w:rPr>
          <w:rFonts w:asciiTheme="majorHAnsi" w:hAnsiTheme="majorHAnsi" w:cs="Times New Roman"/>
          <w:sz w:val="20"/>
          <w:szCs w:val="20"/>
        </w:rPr>
      </w:pPr>
    </w:p>
    <w:p w:rsidR="00805292" w:rsidRDefault="00805292" w:rsidP="00805292">
      <w:pPr>
        <w:tabs>
          <w:tab w:val="left" w:pos="1956"/>
        </w:tabs>
        <w:ind w:left="567"/>
        <w:rPr>
          <w:rFonts w:asciiTheme="majorHAnsi" w:hAnsiTheme="majorHAnsi" w:cs="Times New Roman"/>
          <w:sz w:val="20"/>
          <w:szCs w:val="20"/>
        </w:rPr>
      </w:pPr>
    </w:p>
    <w:p w:rsidR="00805292" w:rsidRDefault="00805292" w:rsidP="00805292">
      <w:pPr>
        <w:tabs>
          <w:tab w:val="left" w:pos="1956"/>
        </w:tabs>
        <w:ind w:left="567"/>
        <w:rPr>
          <w:rFonts w:asciiTheme="majorHAnsi" w:hAnsiTheme="majorHAnsi" w:cs="Times New Roman"/>
          <w:sz w:val="20"/>
          <w:szCs w:val="20"/>
        </w:rPr>
      </w:pPr>
    </w:p>
    <w:p w:rsidR="00805292" w:rsidRPr="00C4398A" w:rsidRDefault="00805292" w:rsidP="00805292">
      <w:pPr>
        <w:pStyle w:val="Caption"/>
        <w:ind w:left="567"/>
      </w:pPr>
      <w:bookmarkStart w:id="40" w:name="_Ref344709491"/>
      <w:r>
        <w:t xml:space="preserve">Figure </w:t>
      </w:r>
      <w:fldSimple w:instr=" STYLEREF 1 \s ">
        <w:r w:rsidR="00FA72A8">
          <w:rPr>
            <w:noProof/>
          </w:rPr>
          <w:t>2</w:t>
        </w:r>
      </w:fldSimple>
      <w:r>
        <w:noBreakHyphen/>
      </w:r>
      <w:fldSimple w:instr=" SEQ Figure \* ARABIC \s 1 ">
        <w:r w:rsidR="00FA72A8">
          <w:rPr>
            <w:noProof/>
          </w:rPr>
          <w:t>8</w:t>
        </w:r>
      </w:fldSimple>
      <w:bookmarkEnd w:id="40"/>
      <w:r>
        <w:t> </w:t>
      </w:r>
      <w:proofErr w:type="gramStart"/>
      <w:r>
        <w:t>The</w:t>
      </w:r>
      <w:proofErr w:type="gramEnd"/>
      <w:r>
        <w:t xml:space="preserve"> derivation rule for total </w:t>
      </w:r>
      <w:r w:rsidR="00482164">
        <w:t xml:space="preserve">price of an invoice </w:t>
      </w:r>
      <w:r>
        <w:t>involves a</w:t>
      </w:r>
      <w:r w:rsidR="00482164">
        <w:t>n aggregate function</w:t>
      </w:r>
    </w:p>
    <w:p w:rsidR="00805292" w:rsidRDefault="00805292" w:rsidP="00805292">
      <w:pPr>
        <w:tabs>
          <w:tab w:val="left" w:pos="1956"/>
        </w:tabs>
        <w:ind w:left="567"/>
        <w:rPr>
          <w:rFonts w:asciiTheme="majorHAnsi" w:hAnsiTheme="majorHAnsi" w:cs="Times New Roman"/>
          <w:sz w:val="20"/>
          <w:szCs w:val="20"/>
        </w:rPr>
      </w:pPr>
    </w:p>
    <w:p w:rsidR="002777A1" w:rsidRDefault="002777A1" w:rsidP="00482164">
      <w:pPr>
        <w:tabs>
          <w:tab w:val="left" w:pos="1956"/>
        </w:tabs>
        <w:ind w:left="567"/>
        <w:rPr>
          <w:rFonts w:asciiTheme="majorHAnsi" w:hAnsiTheme="majorHAnsi" w:cs="Times New Roman"/>
          <w:sz w:val="20"/>
          <w:szCs w:val="20"/>
        </w:rPr>
      </w:pPr>
      <w:r w:rsidRPr="002777A1">
        <w:rPr>
          <w:noProof/>
          <w:lang w:eastAsia="en-AU"/>
        </w:rPr>
        <w:drawing>
          <wp:anchor distT="0" distB="0" distL="114300" distR="114300" simplePos="0" relativeHeight="251963392" behindDoc="0" locked="0" layoutInCell="1" allowOverlap="1" wp14:anchorId="7AFC27F6" wp14:editId="3695FE74">
            <wp:simplePos x="0" y="0"/>
            <wp:positionH relativeFrom="column">
              <wp:posOffset>3573145</wp:posOffset>
            </wp:positionH>
            <wp:positionV relativeFrom="paragraph">
              <wp:posOffset>80010</wp:posOffset>
            </wp:positionV>
            <wp:extent cx="1840230" cy="1840230"/>
            <wp:effectExtent l="0" t="0" r="7620" b="7620"/>
            <wp:wrapSquare wrapText="bothSides"/>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840230" cy="1840230"/>
                    </a:xfrm>
                    <a:prstGeom prst="rect">
                      <a:avLst/>
                    </a:prstGeom>
                    <a:noFill/>
                    <a:ln>
                      <a:noFill/>
                    </a:ln>
                  </pic:spPr>
                </pic:pic>
              </a:graphicData>
            </a:graphic>
            <wp14:sizeRelH relativeFrom="page">
              <wp14:pctWidth>0</wp14:pctWidth>
            </wp14:sizeRelH>
            <wp14:sizeRelV relativeFrom="page">
              <wp14:pctHeight>0</wp14:pctHeight>
            </wp14:sizeRelV>
          </wp:anchor>
        </w:drawing>
      </w:r>
      <w:r w:rsidR="00482164" w:rsidRPr="00482164">
        <w:rPr>
          <w:rFonts w:asciiTheme="majorHAnsi" w:hAnsiTheme="majorHAnsi" w:cs="Times New Roman"/>
          <w:sz w:val="20"/>
          <w:szCs w:val="20"/>
        </w:rPr>
        <w:t>We can picture the associated derivation path as shown opposite. For explanation purposes, the ORM constraints are also displayed.</w:t>
      </w:r>
      <w:r w:rsidR="00482164">
        <w:rPr>
          <w:rFonts w:asciiTheme="majorHAnsi" w:hAnsiTheme="majorHAnsi" w:cs="Times New Roman"/>
          <w:sz w:val="20"/>
          <w:szCs w:val="20"/>
        </w:rPr>
        <w:t xml:space="preserve"> </w:t>
      </w:r>
      <w:r w:rsidR="00482164" w:rsidRPr="00482164">
        <w:rPr>
          <w:rFonts w:asciiTheme="majorHAnsi" w:hAnsiTheme="majorHAnsi" w:cs="Times New Roman"/>
          <w:sz w:val="20"/>
          <w:szCs w:val="20"/>
        </w:rPr>
        <w:t xml:space="preserve">Starting at Invoice as the root object type, we navigate to </w:t>
      </w:r>
      <w:proofErr w:type="spellStart"/>
      <w:r w:rsidR="00482164" w:rsidRPr="00482164">
        <w:rPr>
          <w:rFonts w:asciiTheme="majorHAnsi" w:hAnsiTheme="majorHAnsi" w:cs="Times New Roman"/>
          <w:sz w:val="20"/>
          <w:szCs w:val="20"/>
        </w:rPr>
        <w:t>LineItem</w:t>
      </w:r>
      <w:proofErr w:type="spellEnd"/>
      <w:r w:rsidR="00482164" w:rsidRPr="00482164">
        <w:rPr>
          <w:rFonts w:asciiTheme="majorHAnsi" w:hAnsiTheme="majorHAnsi" w:cs="Times New Roman"/>
          <w:sz w:val="20"/>
          <w:szCs w:val="20"/>
        </w:rPr>
        <w:t xml:space="preserve"> via the fact type </w:t>
      </w:r>
      <w:proofErr w:type="spellStart"/>
      <w:r w:rsidR="00482164" w:rsidRPr="002777A1">
        <w:rPr>
          <w:rFonts w:ascii="Arial Narrow" w:hAnsi="Arial Narrow" w:cs="Times New Roman"/>
          <w:sz w:val="18"/>
          <w:szCs w:val="18"/>
        </w:rPr>
        <w:t>LineItem</w:t>
      </w:r>
      <w:proofErr w:type="spellEnd"/>
      <w:r w:rsidR="00482164" w:rsidRPr="002777A1">
        <w:rPr>
          <w:rFonts w:ascii="Arial Narrow" w:hAnsi="Arial Narrow" w:cs="Times New Roman"/>
          <w:sz w:val="18"/>
          <w:szCs w:val="18"/>
        </w:rPr>
        <w:t xml:space="preserve"> in on Invoice</w:t>
      </w:r>
      <w:r w:rsidR="00482164" w:rsidRPr="00482164">
        <w:rPr>
          <w:rFonts w:asciiTheme="majorHAnsi" w:hAnsiTheme="majorHAnsi" w:cs="Times New Roman"/>
          <w:sz w:val="20"/>
          <w:szCs w:val="20"/>
        </w:rPr>
        <w:t xml:space="preserve">. It doesn’t matter that there is no predicate reading directed from Invoice to </w:t>
      </w:r>
      <w:proofErr w:type="spellStart"/>
      <w:r w:rsidR="00482164" w:rsidRPr="00482164">
        <w:rPr>
          <w:rFonts w:asciiTheme="majorHAnsi" w:hAnsiTheme="majorHAnsi" w:cs="Times New Roman"/>
          <w:sz w:val="20"/>
          <w:szCs w:val="20"/>
        </w:rPr>
        <w:t>LineItem</w:t>
      </w:r>
      <w:proofErr w:type="spellEnd"/>
      <w:r w:rsidR="00482164" w:rsidRPr="00482164">
        <w:rPr>
          <w:rFonts w:asciiTheme="majorHAnsi" w:hAnsiTheme="majorHAnsi" w:cs="Times New Roman"/>
          <w:sz w:val="20"/>
          <w:szCs w:val="20"/>
        </w:rPr>
        <w:t xml:space="preserve">. We continue the path from </w:t>
      </w:r>
      <w:proofErr w:type="spellStart"/>
      <w:r w:rsidR="00482164" w:rsidRPr="00482164">
        <w:rPr>
          <w:rFonts w:asciiTheme="majorHAnsi" w:hAnsiTheme="majorHAnsi" w:cs="Times New Roman"/>
          <w:sz w:val="20"/>
          <w:szCs w:val="20"/>
        </w:rPr>
        <w:t>LineItem</w:t>
      </w:r>
      <w:proofErr w:type="spellEnd"/>
      <w:r w:rsidR="00482164" w:rsidRPr="00482164">
        <w:rPr>
          <w:rFonts w:asciiTheme="majorHAnsi" w:hAnsiTheme="majorHAnsi" w:cs="Times New Roman"/>
          <w:sz w:val="20"/>
          <w:szCs w:val="20"/>
        </w:rPr>
        <w:t xml:space="preserve"> to Price, using the derived fact type </w:t>
      </w:r>
      <w:proofErr w:type="spellStart"/>
      <w:r w:rsidR="00482164" w:rsidRPr="002777A1">
        <w:rPr>
          <w:rFonts w:ascii="Arial Narrow" w:hAnsi="Arial Narrow" w:cs="Times New Roman"/>
          <w:sz w:val="18"/>
          <w:szCs w:val="18"/>
        </w:rPr>
        <w:t>LineItem</w:t>
      </w:r>
      <w:proofErr w:type="spellEnd"/>
      <w:r w:rsidR="00482164" w:rsidRPr="002777A1">
        <w:rPr>
          <w:rFonts w:ascii="Arial Narrow" w:hAnsi="Arial Narrow" w:cs="Times New Roman"/>
          <w:sz w:val="18"/>
          <w:szCs w:val="18"/>
        </w:rPr>
        <w:t xml:space="preserve"> has subtotal- Price</w:t>
      </w:r>
      <w:r w:rsidR="00482164" w:rsidRPr="00482164">
        <w:rPr>
          <w:rFonts w:asciiTheme="majorHAnsi" w:hAnsiTheme="majorHAnsi" w:cs="Times New Roman"/>
          <w:sz w:val="20"/>
          <w:szCs w:val="20"/>
        </w:rPr>
        <w:t xml:space="preserve">. In passing through </w:t>
      </w:r>
      <w:proofErr w:type="spellStart"/>
      <w:r w:rsidR="00482164" w:rsidRPr="00482164">
        <w:rPr>
          <w:rFonts w:asciiTheme="majorHAnsi" w:hAnsiTheme="majorHAnsi" w:cs="Times New Roman"/>
          <w:sz w:val="20"/>
          <w:szCs w:val="20"/>
        </w:rPr>
        <w:t>LineItem</w:t>
      </w:r>
      <w:proofErr w:type="spellEnd"/>
      <w:r w:rsidR="00482164" w:rsidRPr="00482164">
        <w:rPr>
          <w:rFonts w:asciiTheme="majorHAnsi" w:hAnsiTheme="majorHAnsi" w:cs="Times New Roman"/>
          <w:sz w:val="20"/>
          <w:szCs w:val="20"/>
        </w:rPr>
        <w:t xml:space="preserve">, a conceptual join is performed between its roles (shown here with gold fill). To the derivation path we add a calculation that applies a </w:t>
      </w:r>
      <w:r w:rsidR="00482164" w:rsidRPr="002777A1">
        <w:rPr>
          <w:rFonts w:ascii="Arial Narrow" w:hAnsi="Arial Narrow" w:cs="Times New Roman"/>
          <w:b/>
          <w:sz w:val="18"/>
          <w:szCs w:val="18"/>
        </w:rPr>
        <w:t>sum</w:t>
      </w:r>
      <w:r w:rsidR="00482164" w:rsidRPr="00482164">
        <w:rPr>
          <w:rFonts w:asciiTheme="majorHAnsi" w:hAnsiTheme="majorHAnsi" w:cs="Times New Roman"/>
          <w:sz w:val="20"/>
          <w:szCs w:val="20"/>
        </w:rPr>
        <w:t xml:space="preserve"> function to the </w:t>
      </w:r>
      <w:r>
        <w:rPr>
          <w:rFonts w:asciiTheme="majorHAnsi" w:hAnsiTheme="majorHAnsi" w:cs="Times New Roman"/>
          <w:sz w:val="20"/>
          <w:szCs w:val="20"/>
        </w:rPr>
        <w:t xml:space="preserve">prices populating the </w:t>
      </w:r>
      <w:r w:rsidR="00482164" w:rsidRPr="00482164">
        <w:rPr>
          <w:rFonts w:asciiTheme="majorHAnsi" w:hAnsiTheme="majorHAnsi" w:cs="Times New Roman"/>
          <w:sz w:val="20"/>
          <w:szCs w:val="20"/>
        </w:rPr>
        <w:t>subtotal role</w:t>
      </w:r>
      <w:r>
        <w:rPr>
          <w:rFonts w:asciiTheme="majorHAnsi" w:hAnsiTheme="majorHAnsi" w:cs="Times New Roman"/>
          <w:sz w:val="20"/>
          <w:szCs w:val="20"/>
        </w:rPr>
        <w:t xml:space="preserve"> for line items of that invoice</w:t>
      </w:r>
      <w:r w:rsidR="00482164" w:rsidRPr="00482164">
        <w:rPr>
          <w:rFonts w:asciiTheme="majorHAnsi" w:hAnsiTheme="majorHAnsi" w:cs="Times New Roman"/>
          <w:sz w:val="20"/>
          <w:szCs w:val="20"/>
        </w:rPr>
        <w:t xml:space="preserve">. </w:t>
      </w:r>
    </w:p>
    <w:p w:rsidR="00482164" w:rsidRPr="00482164" w:rsidRDefault="00482164" w:rsidP="00482164">
      <w:pPr>
        <w:tabs>
          <w:tab w:val="left" w:pos="1956"/>
        </w:tabs>
        <w:ind w:left="567"/>
        <w:rPr>
          <w:rFonts w:asciiTheme="majorHAnsi" w:hAnsiTheme="majorHAnsi" w:cs="Times New Roman"/>
          <w:sz w:val="20"/>
          <w:szCs w:val="20"/>
        </w:rPr>
      </w:pPr>
      <w:r w:rsidRPr="00482164">
        <w:rPr>
          <w:rFonts w:asciiTheme="majorHAnsi" w:hAnsiTheme="majorHAnsi" w:cs="Times New Roman"/>
          <w:sz w:val="20"/>
          <w:szCs w:val="20"/>
        </w:rPr>
        <w:t>The scope of the sum function is the root object type, Invoice (you’ll need to explicitly declare this later by indicating the aggregation context for the sum function). As you can see from the uniqueness constraint pattern, a single invoice may have many line items, so the sum function adds the subtotals for all the line items in the invoice.</w:t>
      </w:r>
      <w:r w:rsidR="002777A1">
        <w:rPr>
          <w:rFonts w:asciiTheme="majorHAnsi" w:hAnsiTheme="majorHAnsi" w:cs="Times New Roman"/>
          <w:sz w:val="20"/>
          <w:szCs w:val="20"/>
        </w:rPr>
        <w:t xml:space="preserve"> The </w:t>
      </w:r>
      <w:r w:rsidR="002777A1" w:rsidRPr="002777A1">
        <w:rPr>
          <w:rFonts w:ascii="Arial Narrow" w:hAnsi="Arial Narrow" w:cs="Times New Roman"/>
          <w:b/>
          <w:sz w:val="18"/>
          <w:szCs w:val="18"/>
        </w:rPr>
        <w:t>sum</w:t>
      </w:r>
      <w:r w:rsidR="002777A1">
        <w:rPr>
          <w:rFonts w:asciiTheme="majorHAnsi" w:hAnsiTheme="majorHAnsi" w:cs="Times New Roman"/>
          <w:sz w:val="20"/>
          <w:szCs w:val="20"/>
        </w:rPr>
        <w:t xml:space="preserve"> function is an example of an </w:t>
      </w:r>
      <w:r w:rsidR="002777A1" w:rsidRPr="002777A1">
        <w:rPr>
          <w:rFonts w:asciiTheme="majorHAnsi" w:hAnsiTheme="majorHAnsi" w:cs="Times New Roman"/>
          <w:i/>
          <w:sz w:val="20"/>
          <w:szCs w:val="20"/>
        </w:rPr>
        <w:t>aggregate function</w:t>
      </w:r>
      <w:r w:rsidR="002777A1">
        <w:rPr>
          <w:rFonts w:asciiTheme="majorHAnsi" w:hAnsiTheme="majorHAnsi" w:cs="Times New Roman"/>
          <w:sz w:val="20"/>
          <w:szCs w:val="20"/>
        </w:rPr>
        <w:t xml:space="preserve"> since, for each invoice, it applies to the </w:t>
      </w:r>
      <w:r w:rsidR="002777A1" w:rsidRPr="002777A1">
        <w:rPr>
          <w:rFonts w:asciiTheme="majorHAnsi" w:hAnsiTheme="majorHAnsi" w:cs="Times New Roman"/>
          <w:i/>
          <w:sz w:val="20"/>
          <w:szCs w:val="20"/>
        </w:rPr>
        <w:t>bag</w:t>
      </w:r>
      <w:r w:rsidR="002777A1">
        <w:rPr>
          <w:rFonts w:asciiTheme="majorHAnsi" w:hAnsiTheme="majorHAnsi" w:cs="Times New Roman"/>
          <w:sz w:val="20"/>
          <w:szCs w:val="20"/>
        </w:rPr>
        <w:t xml:space="preserve"> (or </w:t>
      </w:r>
      <w:proofErr w:type="spellStart"/>
      <w:r w:rsidR="002777A1" w:rsidRPr="002777A1">
        <w:rPr>
          <w:rFonts w:asciiTheme="majorHAnsi" w:hAnsiTheme="majorHAnsi" w:cs="Times New Roman"/>
          <w:i/>
          <w:sz w:val="20"/>
          <w:szCs w:val="20"/>
        </w:rPr>
        <w:t>multiset</w:t>
      </w:r>
      <w:proofErr w:type="spellEnd"/>
      <w:r w:rsidR="002777A1">
        <w:rPr>
          <w:rFonts w:asciiTheme="majorHAnsi" w:hAnsiTheme="majorHAnsi" w:cs="Times New Roman"/>
          <w:sz w:val="20"/>
          <w:szCs w:val="20"/>
        </w:rPr>
        <w:t>) of subtotal prices for line items on that invoice.</w:t>
      </w:r>
    </w:p>
    <w:p w:rsidR="00482164" w:rsidRPr="00482164" w:rsidRDefault="00482164" w:rsidP="00482164">
      <w:pPr>
        <w:tabs>
          <w:tab w:val="left" w:pos="1956"/>
        </w:tabs>
        <w:ind w:left="567"/>
        <w:rPr>
          <w:rFonts w:asciiTheme="majorHAnsi" w:hAnsiTheme="majorHAnsi" w:cs="Times New Roman"/>
          <w:sz w:val="20"/>
          <w:szCs w:val="20"/>
        </w:rPr>
      </w:pPr>
    </w:p>
    <w:p w:rsidR="00482164" w:rsidRPr="00482164" w:rsidRDefault="00482164" w:rsidP="00482164">
      <w:pPr>
        <w:tabs>
          <w:tab w:val="left" w:pos="1956"/>
        </w:tabs>
        <w:ind w:left="567"/>
        <w:rPr>
          <w:rFonts w:asciiTheme="majorHAnsi" w:hAnsiTheme="majorHAnsi" w:cs="Times New Roman"/>
          <w:sz w:val="20"/>
          <w:szCs w:val="20"/>
        </w:rPr>
      </w:pPr>
      <w:r w:rsidRPr="00482164">
        <w:rPr>
          <w:rFonts w:asciiTheme="majorHAnsi" w:hAnsiTheme="majorHAnsi" w:cs="Times New Roman"/>
          <w:sz w:val="20"/>
          <w:szCs w:val="20"/>
        </w:rPr>
        <w:t>To complete the derivation rule, the invoice and total price roles in the derived fact type are bound to the derivation path’s invoice role and the result of the sum calculation respectively.</w:t>
      </w:r>
    </w:p>
    <w:p w:rsidR="00482164" w:rsidRPr="00482164" w:rsidRDefault="00482164" w:rsidP="00482164">
      <w:pPr>
        <w:tabs>
          <w:tab w:val="left" w:pos="1956"/>
        </w:tabs>
        <w:ind w:left="567"/>
        <w:rPr>
          <w:rFonts w:asciiTheme="majorHAnsi" w:hAnsiTheme="majorHAnsi" w:cs="Times New Roman"/>
          <w:sz w:val="20"/>
          <w:szCs w:val="20"/>
        </w:rPr>
      </w:pPr>
    </w:p>
    <w:p w:rsidR="00482164" w:rsidRPr="00482164" w:rsidRDefault="00482164" w:rsidP="00482164">
      <w:pPr>
        <w:tabs>
          <w:tab w:val="left" w:pos="1956"/>
        </w:tabs>
        <w:ind w:left="567"/>
        <w:rPr>
          <w:rFonts w:asciiTheme="majorHAnsi" w:hAnsiTheme="majorHAnsi" w:cs="Times New Roman"/>
          <w:sz w:val="20"/>
          <w:szCs w:val="20"/>
        </w:rPr>
      </w:pPr>
      <w:r w:rsidRPr="00482164">
        <w:rPr>
          <w:rFonts w:asciiTheme="majorHAnsi" w:hAnsiTheme="majorHAnsi" w:cs="Times New Roman"/>
          <w:sz w:val="20"/>
          <w:szCs w:val="20"/>
        </w:rPr>
        <w:t xml:space="preserve">Let’s now add the derivation path for the invoice total price rule. To begin, right-click the invoice total price fact type, select </w:t>
      </w:r>
      <w:r w:rsidR="002777A1" w:rsidRPr="009315EA">
        <w:rPr>
          <w:rFonts w:ascii="Arial Narrow" w:hAnsi="Arial Narrow" w:cs="Times New Roman"/>
          <w:sz w:val="18"/>
          <w:szCs w:val="18"/>
        </w:rPr>
        <w:t>Add</w:t>
      </w:r>
      <w:r w:rsidRPr="009315EA">
        <w:rPr>
          <w:rFonts w:ascii="Arial Narrow" w:hAnsi="Arial Narrow" w:cs="Times New Roman"/>
          <w:sz w:val="18"/>
          <w:szCs w:val="18"/>
        </w:rPr>
        <w:t xml:space="preserve"> Derivation Rule</w:t>
      </w:r>
      <w:r w:rsidRPr="00482164">
        <w:rPr>
          <w:rFonts w:asciiTheme="majorHAnsi" w:hAnsiTheme="majorHAnsi" w:cs="Times New Roman"/>
          <w:sz w:val="20"/>
          <w:szCs w:val="20"/>
        </w:rPr>
        <w:t xml:space="preserve">, then select </w:t>
      </w:r>
      <w:r w:rsidRPr="009315EA">
        <w:rPr>
          <w:rFonts w:ascii="Arial Narrow" w:hAnsi="Arial Narrow" w:cs="Times New Roman"/>
          <w:sz w:val="18"/>
          <w:szCs w:val="18"/>
        </w:rPr>
        <w:t>Invoice</w:t>
      </w:r>
      <w:r w:rsidRPr="00482164">
        <w:rPr>
          <w:rFonts w:asciiTheme="majorHAnsi" w:hAnsiTheme="majorHAnsi" w:cs="Times New Roman"/>
          <w:sz w:val="20"/>
          <w:szCs w:val="20"/>
        </w:rPr>
        <w:t xml:space="preserve"> as the root object type, and select </w:t>
      </w:r>
      <w:proofErr w:type="spellStart"/>
      <w:r w:rsidRPr="009315EA">
        <w:rPr>
          <w:rFonts w:ascii="Arial Narrow" w:hAnsi="Arial Narrow" w:cs="Times New Roman"/>
          <w:sz w:val="18"/>
          <w:szCs w:val="18"/>
        </w:rPr>
        <w:t>LineItem</w:t>
      </w:r>
      <w:proofErr w:type="spellEnd"/>
      <w:r w:rsidRPr="009315EA">
        <w:rPr>
          <w:rFonts w:ascii="Arial Narrow" w:hAnsi="Arial Narrow" w:cs="Times New Roman"/>
          <w:sz w:val="18"/>
          <w:szCs w:val="18"/>
        </w:rPr>
        <w:t xml:space="preserve"> is on &lt;Invoice&gt;</w:t>
      </w:r>
      <w:r w:rsidRPr="00482164">
        <w:rPr>
          <w:rFonts w:asciiTheme="majorHAnsi" w:hAnsiTheme="majorHAnsi" w:cs="Times New Roman"/>
          <w:sz w:val="20"/>
          <w:szCs w:val="20"/>
        </w:rPr>
        <w:t xml:space="preserve">. </w:t>
      </w:r>
      <w:r w:rsidR="0010068E">
        <w:rPr>
          <w:rFonts w:asciiTheme="majorHAnsi" w:hAnsiTheme="majorHAnsi" w:cs="Times New Roman"/>
          <w:sz w:val="20"/>
          <w:szCs w:val="20"/>
        </w:rPr>
        <w:t xml:space="preserve">Even though no predicate reading is provided from Invoice to </w:t>
      </w:r>
      <w:proofErr w:type="spellStart"/>
      <w:r w:rsidR="0010068E">
        <w:rPr>
          <w:rFonts w:asciiTheme="majorHAnsi" w:hAnsiTheme="majorHAnsi" w:cs="Times New Roman"/>
          <w:sz w:val="20"/>
          <w:szCs w:val="20"/>
        </w:rPr>
        <w:t>LineItem</w:t>
      </w:r>
      <w:proofErr w:type="spellEnd"/>
      <w:r w:rsidR="0010068E">
        <w:rPr>
          <w:rFonts w:asciiTheme="majorHAnsi" w:hAnsiTheme="majorHAnsi" w:cs="Times New Roman"/>
          <w:sz w:val="20"/>
          <w:szCs w:val="20"/>
        </w:rPr>
        <w:t>, we can still navigate in this direction by adding this fact type to the path.</w:t>
      </w:r>
    </w:p>
    <w:p w:rsidR="00532403" w:rsidRDefault="00532403" w:rsidP="00D5108C">
      <w:pPr>
        <w:tabs>
          <w:tab w:val="left" w:pos="1956"/>
        </w:tabs>
        <w:ind w:left="567"/>
        <w:rPr>
          <w:rFonts w:asciiTheme="majorHAnsi" w:hAnsiTheme="majorHAnsi" w:cs="Times New Roman"/>
          <w:sz w:val="20"/>
          <w:szCs w:val="20"/>
        </w:rPr>
      </w:pPr>
    </w:p>
    <w:p w:rsidR="00532403" w:rsidRDefault="00154C56"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66464" behindDoc="1" locked="0" layoutInCell="1" allowOverlap="1" wp14:anchorId="6AD79193" wp14:editId="6AF8A4A5">
            <wp:simplePos x="0" y="0"/>
            <wp:positionH relativeFrom="column">
              <wp:posOffset>3233420</wp:posOffset>
            </wp:positionH>
            <wp:positionV relativeFrom="paragraph">
              <wp:posOffset>33655</wp:posOffset>
            </wp:positionV>
            <wp:extent cx="2171700" cy="883920"/>
            <wp:effectExtent l="0" t="0" r="0" b="0"/>
            <wp:wrapNone/>
            <wp:docPr id="455" name="Picture 4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extLst>
                        <a:ext uri="{28A0092B-C50C-407E-A947-70E740481C1C}">
                          <a14:useLocalDpi xmlns:a14="http://schemas.microsoft.com/office/drawing/2010/main" val="0"/>
                        </a:ext>
                      </a:extLst>
                    </a:blip>
                    <a:stretch>
                      <a:fillRect/>
                    </a:stretch>
                  </pic:blipFill>
                  <pic:spPr>
                    <a:xfrm>
                      <a:off x="0" y="0"/>
                      <a:ext cx="2171700" cy="883920"/>
                    </a:xfrm>
                    <a:prstGeom prst="rect">
                      <a:avLst/>
                    </a:prstGeom>
                  </pic:spPr>
                </pic:pic>
              </a:graphicData>
            </a:graphic>
            <wp14:sizeRelH relativeFrom="page">
              <wp14:pctWidth>0</wp14:pctWidth>
            </wp14:sizeRelH>
            <wp14:sizeRelV relativeFrom="page">
              <wp14:pctHeight>0</wp14:pctHeight>
            </wp14:sizeRelV>
          </wp:anchor>
        </w:drawing>
      </w:r>
      <w:r w:rsidR="0010068E">
        <w:rPr>
          <w:rFonts w:asciiTheme="majorHAnsi" w:hAnsiTheme="majorHAnsi" w:cs="Times New Roman"/>
          <w:noProof/>
          <w:sz w:val="20"/>
          <w:szCs w:val="20"/>
          <w:lang w:eastAsia="en-AU"/>
        </w:rPr>
        <w:drawing>
          <wp:anchor distT="0" distB="0" distL="114300" distR="114300" simplePos="0" relativeHeight="251965440" behindDoc="1" locked="0" layoutInCell="1" allowOverlap="1" wp14:anchorId="167D1C4B" wp14:editId="58B31FCB">
            <wp:simplePos x="0" y="0"/>
            <wp:positionH relativeFrom="column">
              <wp:posOffset>361803</wp:posOffset>
            </wp:positionH>
            <wp:positionV relativeFrom="paragraph">
              <wp:posOffset>-1221</wp:posOffset>
            </wp:positionV>
            <wp:extent cx="2567940" cy="617220"/>
            <wp:effectExtent l="0" t="0" r="3810" b="0"/>
            <wp:wrapNone/>
            <wp:docPr id="454" name="Picture 4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extLst>
                        <a:ext uri="{28A0092B-C50C-407E-A947-70E740481C1C}">
                          <a14:useLocalDpi xmlns:a14="http://schemas.microsoft.com/office/drawing/2010/main" val="0"/>
                        </a:ext>
                      </a:extLst>
                    </a:blip>
                    <a:stretch>
                      <a:fillRect/>
                    </a:stretch>
                  </pic:blipFill>
                  <pic:spPr>
                    <a:xfrm>
                      <a:off x="0" y="0"/>
                      <a:ext cx="2567940" cy="617220"/>
                    </a:xfrm>
                    <a:prstGeom prst="rect">
                      <a:avLst/>
                    </a:prstGeom>
                  </pic:spPr>
                </pic:pic>
              </a:graphicData>
            </a:graphic>
            <wp14:sizeRelH relativeFrom="page">
              <wp14:pctWidth>0</wp14:pctWidth>
            </wp14:sizeRelH>
            <wp14:sizeRelV relativeFrom="page">
              <wp14:pctHeight>0</wp14:pctHeight>
            </wp14:sizeRelV>
          </wp:anchor>
        </w:drawing>
      </w:r>
    </w:p>
    <w:p w:rsidR="00532403" w:rsidRDefault="00532403" w:rsidP="00D5108C">
      <w:pPr>
        <w:tabs>
          <w:tab w:val="left" w:pos="1956"/>
        </w:tabs>
        <w:ind w:left="567"/>
        <w:rPr>
          <w:rFonts w:asciiTheme="majorHAnsi" w:hAnsiTheme="majorHAnsi" w:cs="Times New Roman"/>
          <w:sz w:val="20"/>
          <w:szCs w:val="20"/>
        </w:rPr>
      </w:pPr>
    </w:p>
    <w:p w:rsidR="00805292" w:rsidRDefault="00805292" w:rsidP="00D5108C">
      <w:pPr>
        <w:tabs>
          <w:tab w:val="left" w:pos="1956"/>
        </w:tabs>
        <w:ind w:left="567"/>
        <w:rPr>
          <w:rFonts w:asciiTheme="majorHAnsi" w:hAnsiTheme="majorHAnsi" w:cs="Times New Roman"/>
          <w:sz w:val="20"/>
          <w:szCs w:val="20"/>
        </w:rPr>
      </w:pPr>
    </w:p>
    <w:p w:rsidR="00805292" w:rsidRDefault="00154C56"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805292" w:rsidRDefault="00805292" w:rsidP="00D5108C">
      <w:pPr>
        <w:tabs>
          <w:tab w:val="left" w:pos="1956"/>
        </w:tabs>
        <w:ind w:left="567"/>
        <w:rPr>
          <w:rFonts w:asciiTheme="majorHAnsi" w:hAnsiTheme="majorHAnsi" w:cs="Times New Roman"/>
          <w:sz w:val="20"/>
          <w:szCs w:val="20"/>
        </w:rPr>
      </w:pPr>
    </w:p>
    <w:p w:rsidR="00154C56" w:rsidRPr="00154C56" w:rsidRDefault="00154C56" w:rsidP="00D5108C">
      <w:pPr>
        <w:tabs>
          <w:tab w:val="left" w:pos="1956"/>
        </w:tabs>
        <w:ind w:left="567"/>
        <w:rPr>
          <w:rFonts w:asciiTheme="majorHAnsi" w:hAnsiTheme="majorHAnsi" w:cs="Times New Roman"/>
          <w:sz w:val="10"/>
          <w:szCs w:val="10"/>
        </w:rPr>
      </w:pPr>
    </w:p>
    <w:p w:rsidR="00805292" w:rsidRDefault="00154C56"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FA24D2">
        <w:rPr>
          <w:rFonts w:ascii="Lucida Sans Unicode" w:hAnsi="Lucida Sans Unicode" w:cs="Lucida Sans Unicode"/>
        </w:rPr>
        <w:t>⇩</w:t>
      </w:r>
    </w:p>
    <w:p w:rsidR="00154C56" w:rsidRPr="00154C56" w:rsidRDefault="00154C56" w:rsidP="00D5108C">
      <w:pPr>
        <w:tabs>
          <w:tab w:val="left" w:pos="1956"/>
        </w:tabs>
        <w:ind w:left="567"/>
        <w:rPr>
          <w:rFonts w:asciiTheme="majorHAnsi" w:hAnsiTheme="majorHAnsi" w:cs="Times New Roman"/>
          <w:sz w:val="10"/>
          <w:szCs w:val="10"/>
        </w:rPr>
      </w:pPr>
    </w:p>
    <w:p w:rsidR="00805292" w:rsidRDefault="00154C56"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67488" behindDoc="1" locked="0" layoutInCell="1" allowOverlap="1" wp14:anchorId="59E3B5E1" wp14:editId="0FC54E29">
            <wp:simplePos x="0" y="0"/>
            <wp:positionH relativeFrom="column">
              <wp:posOffset>3233420</wp:posOffset>
            </wp:positionH>
            <wp:positionV relativeFrom="paragraph">
              <wp:posOffset>13970</wp:posOffset>
            </wp:positionV>
            <wp:extent cx="2118360" cy="998220"/>
            <wp:effectExtent l="0" t="0" r="0" b="0"/>
            <wp:wrapNone/>
            <wp:docPr id="456" name="Picture 4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extLst>
                        <a:ext uri="{28A0092B-C50C-407E-A947-70E740481C1C}">
                          <a14:useLocalDpi xmlns:a14="http://schemas.microsoft.com/office/drawing/2010/main" val="0"/>
                        </a:ext>
                      </a:extLst>
                    </a:blip>
                    <a:stretch>
                      <a:fillRect/>
                    </a:stretch>
                  </pic:blipFill>
                  <pic:spPr>
                    <a:xfrm>
                      <a:off x="0" y="0"/>
                      <a:ext cx="2118360" cy="998220"/>
                    </a:xfrm>
                    <a:prstGeom prst="rect">
                      <a:avLst/>
                    </a:prstGeom>
                  </pic:spPr>
                </pic:pic>
              </a:graphicData>
            </a:graphic>
            <wp14:sizeRelH relativeFrom="page">
              <wp14:pctWidth>0</wp14:pctWidth>
            </wp14:sizeRelH>
            <wp14:sizeRelV relativeFrom="page">
              <wp14:pctHeight>0</wp14:pctHeight>
            </wp14:sizeRelV>
          </wp:anchor>
        </w:drawing>
      </w:r>
    </w:p>
    <w:p w:rsidR="00805292" w:rsidRDefault="00805292" w:rsidP="00D5108C">
      <w:pPr>
        <w:tabs>
          <w:tab w:val="left" w:pos="1956"/>
        </w:tabs>
        <w:ind w:left="567"/>
        <w:rPr>
          <w:rFonts w:asciiTheme="majorHAnsi" w:hAnsiTheme="majorHAnsi" w:cs="Times New Roman"/>
          <w:sz w:val="20"/>
          <w:szCs w:val="20"/>
        </w:rPr>
      </w:pPr>
    </w:p>
    <w:p w:rsidR="00805292" w:rsidRDefault="00805292" w:rsidP="00D5108C">
      <w:pPr>
        <w:tabs>
          <w:tab w:val="left" w:pos="1956"/>
        </w:tabs>
        <w:ind w:left="567"/>
        <w:rPr>
          <w:rFonts w:asciiTheme="majorHAnsi" w:hAnsiTheme="majorHAnsi" w:cs="Times New Roman"/>
          <w:sz w:val="20"/>
          <w:szCs w:val="20"/>
        </w:rPr>
      </w:pPr>
    </w:p>
    <w:p w:rsidR="00805292" w:rsidRDefault="00805292" w:rsidP="00D5108C">
      <w:pPr>
        <w:tabs>
          <w:tab w:val="left" w:pos="1956"/>
        </w:tabs>
        <w:ind w:left="567"/>
        <w:rPr>
          <w:rFonts w:asciiTheme="majorHAnsi" w:hAnsiTheme="majorHAnsi" w:cs="Times New Roman"/>
          <w:sz w:val="20"/>
          <w:szCs w:val="20"/>
        </w:rPr>
      </w:pPr>
    </w:p>
    <w:p w:rsidR="00805292" w:rsidRDefault="00805292" w:rsidP="00D5108C">
      <w:pPr>
        <w:tabs>
          <w:tab w:val="left" w:pos="1956"/>
        </w:tabs>
        <w:ind w:left="567"/>
        <w:rPr>
          <w:rFonts w:asciiTheme="majorHAnsi" w:hAnsiTheme="majorHAnsi" w:cs="Times New Roman"/>
          <w:sz w:val="20"/>
          <w:szCs w:val="20"/>
        </w:rPr>
      </w:pPr>
    </w:p>
    <w:p w:rsidR="00805292" w:rsidRDefault="00805292" w:rsidP="00D5108C">
      <w:pPr>
        <w:tabs>
          <w:tab w:val="left" w:pos="1956"/>
        </w:tabs>
        <w:ind w:left="567"/>
        <w:rPr>
          <w:rFonts w:asciiTheme="majorHAnsi" w:hAnsiTheme="majorHAnsi" w:cs="Times New Roman"/>
          <w:sz w:val="20"/>
          <w:szCs w:val="20"/>
        </w:rPr>
      </w:pPr>
    </w:p>
    <w:p w:rsidR="00805292" w:rsidRDefault="00805292" w:rsidP="00D5108C">
      <w:pPr>
        <w:tabs>
          <w:tab w:val="left" w:pos="1956"/>
        </w:tabs>
        <w:ind w:left="567"/>
        <w:rPr>
          <w:rFonts w:asciiTheme="majorHAnsi" w:hAnsiTheme="majorHAnsi" w:cs="Times New Roman"/>
          <w:sz w:val="20"/>
          <w:szCs w:val="20"/>
        </w:rPr>
      </w:pPr>
    </w:p>
    <w:p w:rsidR="00154C56" w:rsidRPr="00154C56" w:rsidRDefault="00154C56" w:rsidP="00154C56">
      <w:pPr>
        <w:tabs>
          <w:tab w:val="left" w:pos="1956"/>
        </w:tabs>
        <w:ind w:left="567"/>
        <w:rPr>
          <w:rFonts w:asciiTheme="majorHAnsi" w:hAnsiTheme="majorHAnsi" w:cs="Times New Roman"/>
          <w:sz w:val="20"/>
          <w:szCs w:val="20"/>
        </w:rPr>
      </w:pPr>
      <w:r w:rsidRPr="00154C56">
        <w:rPr>
          <w:rFonts w:asciiTheme="majorHAnsi" w:hAnsiTheme="majorHAnsi" w:cs="Times New Roman"/>
          <w:sz w:val="20"/>
          <w:szCs w:val="20"/>
        </w:rPr>
        <w:t xml:space="preserve">To continue the path through </w:t>
      </w:r>
      <w:proofErr w:type="spellStart"/>
      <w:r w:rsidRPr="00154C56">
        <w:rPr>
          <w:rFonts w:asciiTheme="majorHAnsi" w:hAnsiTheme="majorHAnsi" w:cs="Times New Roman"/>
          <w:sz w:val="20"/>
          <w:szCs w:val="20"/>
        </w:rPr>
        <w:t>LineItem</w:t>
      </w:r>
      <w:proofErr w:type="spellEnd"/>
      <w:r w:rsidRPr="00154C56">
        <w:rPr>
          <w:rFonts w:asciiTheme="majorHAnsi" w:hAnsiTheme="majorHAnsi" w:cs="Times New Roman"/>
          <w:sz w:val="20"/>
          <w:szCs w:val="20"/>
        </w:rPr>
        <w:t xml:space="preserve">, select the </w:t>
      </w:r>
      <w:proofErr w:type="spellStart"/>
      <w:r w:rsidRPr="00154C56">
        <w:rPr>
          <w:rFonts w:ascii="Arial Narrow" w:hAnsi="Arial Narrow" w:cs="Times New Roman"/>
          <w:sz w:val="18"/>
          <w:szCs w:val="18"/>
        </w:rPr>
        <w:t>LineItem</w:t>
      </w:r>
      <w:proofErr w:type="spellEnd"/>
      <w:r w:rsidRPr="00154C56">
        <w:rPr>
          <w:rFonts w:asciiTheme="majorHAnsi" w:hAnsiTheme="majorHAnsi" w:cs="Times New Roman"/>
          <w:sz w:val="20"/>
          <w:szCs w:val="20"/>
        </w:rPr>
        <w:t xml:space="preserve"> role, open its drop-down list, and select </w:t>
      </w:r>
      <w:r w:rsidRPr="00154C56">
        <w:rPr>
          <w:rFonts w:ascii="Arial Narrow" w:hAnsi="Arial Narrow" w:cs="Times New Roman"/>
          <w:sz w:val="18"/>
          <w:szCs w:val="18"/>
        </w:rPr>
        <w:t>&lt;</w:t>
      </w:r>
      <w:proofErr w:type="spellStart"/>
      <w:r w:rsidRPr="00154C56">
        <w:rPr>
          <w:rFonts w:ascii="Arial Narrow" w:hAnsi="Arial Narrow" w:cs="Times New Roman"/>
          <w:sz w:val="18"/>
          <w:szCs w:val="18"/>
        </w:rPr>
        <w:t>LineItem</w:t>
      </w:r>
      <w:proofErr w:type="spellEnd"/>
      <w:r w:rsidRPr="00154C56">
        <w:rPr>
          <w:rFonts w:ascii="Arial Narrow" w:hAnsi="Arial Narrow" w:cs="Times New Roman"/>
          <w:sz w:val="18"/>
          <w:szCs w:val="18"/>
        </w:rPr>
        <w:t>&gt; has subtotal Price</w:t>
      </w:r>
      <w:r w:rsidRPr="00154C56">
        <w:rPr>
          <w:rFonts w:asciiTheme="majorHAnsi" w:hAnsiTheme="majorHAnsi" w:cs="Times New Roman"/>
          <w:sz w:val="20"/>
          <w:szCs w:val="20"/>
        </w:rPr>
        <w:t>.</w:t>
      </w:r>
    </w:p>
    <w:p w:rsidR="00154C56" w:rsidRDefault="00154C56" w:rsidP="00D5108C">
      <w:pPr>
        <w:tabs>
          <w:tab w:val="left" w:pos="1956"/>
        </w:tabs>
        <w:ind w:left="567"/>
        <w:rPr>
          <w:rFonts w:asciiTheme="majorHAnsi" w:hAnsiTheme="majorHAnsi" w:cs="Times New Roman"/>
          <w:sz w:val="20"/>
          <w:szCs w:val="20"/>
        </w:rPr>
      </w:pPr>
    </w:p>
    <w:p w:rsidR="00805292" w:rsidRDefault="00154C56"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69536" behindDoc="1" locked="0" layoutInCell="1" allowOverlap="1" wp14:anchorId="3AF05AF7" wp14:editId="31DE9304">
            <wp:simplePos x="0" y="0"/>
            <wp:positionH relativeFrom="column">
              <wp:posOffset>3115945</wp:posOffset>
            </wp:positionH>
            <wp:positionV relativeFrom="paragraph">
              <wp:posOffset>57150</wp:posOffset>
            </wp:positionV>
            <wp:extent cx="2118360" cy="1356360"/>
            <wp:effectExtent l="0" t="0" r="0" b="0"/>
            <wp:wrapNone/>
            <wp:docPr id="458" name="Picture 4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extLst>
                        <a:ext uri="{28A0092B-C50C-407E-A947-70E740481C1C}">
                          <a14:useLocalDpi xmlns:a14="http://schemas.microsoft.com/office/drawing/2010/main" val="0"/>
                        </a:ext>
                      </a:extLst>
                    </a:blip>
                    <a:stretch>
                      <a:fillRect/>
                    </a:stretch>
                  </pic:blipFill>
                  <pic:spPr>
                    <a:xfrm>
                      <a:off x="0" y="0"/>
                      <a:ext cx="2118360" cy="1356360"/>
                    </a:xfrm>
                    <a:prstGeom prst="rect">
                      <a:avLst/>
                    </a:prstGeom>
                  </pic:spPr>
                </pic:pic>
              </a:graphicData>
            </a:graphic>
            <wp14:sizeRelH relativeFrom="page">
              <wp14:pctWidth>0</wp14:pctWidth>
            </wp14:sizeRelH>
            <wp14:sizeRelV relativeFrom="page">
              <wp14:pctHeight>0</wp14:pctHeight>
            </wp14:sizeRelV>
          </wp:anchor>
        </w:drawing>
      </w:r>
    </w:p>
    <w:p w:rsidR="00805292" w:rsidRDefault="00154C56"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68512" behindDoc="1" locked="0" layoutInCell="1" allowOverlap="1">
            <wp:simplePos x="0" y="0"/>
            <wp:positionH relativeFrom="column">
              <wp:posOffset>601638</wp:posOffset>
            </wp:positionH>
            <wp:positionV relativeFrom="paragraph">
              <wp:posOffset>56711</wp:posOffset>
            </wp:positionV>
            <wp:extent cx="1577340" cy="601980"/>
            <wp:effectExtent l="0" t="0" r="3810" b="7620"/>
            <wp:wrapNone/>
            <wp:docPr id="457" name="Picture 4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extLst>
                        <a:ext uri="{28A0092B-C50C-407E-A947-70E740481C1C}">
                          <a14:useLocalDpi xmlns:a14="http://schemas.microsoft.com/office/drawing/2010/main" val="0"/>
                        </a:ext>
                      </a:extLst>
                    </a:blip>
                    <a:stretch>
                      <a:fillRect/>
                    </a:stretch>
                  </pic:blipFill>
                  <pic:spPr>
                    <a:xfrm>
                      <a:off x="0" y="0"/>
                      <a:ext cx="1577340" cy="601980"/>
                    </a:xfrm>
                    <a:prstGeom prst="rect">
                      <a:avLst/>
                    </a:prstGeom>
                  </pic:spPr>
                </pic:pic>
              </a:graphicData>
            </a:graphic>
            <wp14:sizeRelH relativeFrom="page">
              <wp14:pctWidth>0</wp14:pctWidth>
            </wp14:sizeRelH>
            <wp14:sizeRelV relativeFrom="page">
              <wp14:pctHeight>0</wp14:pctHeight>
            </wp14:sizeRelV>
          </wp:anchor>
        </w:drawing>
      </w:r>
    </w:p>
    <w:p w:rsidR="00805292" w:rsidRDefault="00805292" w:rsidP="00D5108C">
      <w:pPr>
        <w:tabs>
          <w:tab w:val="left" w:pos="1956"/>
        </w:tabs>
        <w:ind w:left="567"/>
        <w:rPr>
          <w:rFonts w:asciiTheme="majorHAnsi" w:hAnsiTheme="majorHAnsi" w:cs="Times New Roman"/>
          <w:sz w:val="20"/>
          <w:szCs w:val="20"/>
        </w:rPr>
      </w:pPr>
    </w:p>
    <w:p w:rsidR="00805292" w:rsidRDefault="00154C56"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805292" w:rsidRDefault="00805292" w:rsidP="00D5108C">
      <w:pPr>
        <w:tabs>
          <w:tab w:val="left" w:pos="1956"/>
        </w:tabs>
        <w:ind w:left="567"/>
        <w:rPr>
          <w:rFonts w:asciiTheme="majorHAnsi" w:hAnsiTheme="majorHAnsi" w:cs="Times New Roman"/>
          <w:sz w:val="20"/>
          <w:szCs w:val="20"/>
        </w:rPr>
      </w:pPr>
    </w:p>
    <w:p w:rsidR="00805292" w:rsidRDefault="00805292" w:rsidP="00D5108C">
      <w:pPr>
        <w:tabs>
          <w:tab w:val="left" w:pos="1956"/>
        </w:tabs>
        <w:ind w:left="567"/>
        <w:rPr>
          <w:rFonts w:asciiTheme="majorHAnsi" w:hAnsiTheme="majorHAnsi" w:cs="Times New Roman"/>
          <w:sz w:val="20"/>
          <w:szCs w:val="20"/>
        </w:rPr>
      </w:pPr>
    </w:p>
    <w:p w:rsidR="00805292" w:rsidRDefault="00805292" w:rsidP="00D5108C">
      <w:pPr>
        <w:tabs>
          <w:tab w:val="left" w:pos="1956"/>
        </w:tabs>
        <w:ind w:left="567"/>
        <w:rPr>
          <w:rFonts w:asciiTheme="majorHAnsi" w:hAnsiTheme="majorHAnsi" w:cs="Times New Roman"/>
          <w:sz w:val="20"/>
          <w:szCs w:val="20"/>
        </w:rPr>
      </w:pPr>
    </w:p>
    <w:p w:rsidR="00805292" w:rsidRDefault="00805292" w:rsidP="00D5108C">
      <w:pPr>
        <w:tabs>
          <w:tab w:val="left" w:pos="1956"/>
        </w:tabs>
        <w:ind w:left="567"/>
        <w:rPr>
          <w:rFonts w:asciiTheme="majorHAnsi" w:hAnsiTheme="majorHAnsi" w:cs="Times New Roman"/>
          <w:sz w:val="20"/>
          <w:szCs w:val="20"/>
        </w:rPr>
      </w:pPr>
    </w:p>
    <w:p w:rsidR="00154C56" w:rsidRPr="00154C56" w:rsidRDefault="00154C56" w:rsidP="00D5108C">
      <w:pPr>
        <w:tabs>
          <w:tab w:val="left" w:pos="1956"/>
        </w:tabs>
        <w:ind w:left="567"/>
        <w:rPr>
          <w:rFonts w:asciiTheme="majorHAnsi" w:hAnsiTheme="majorHAnsi" w:cs="Times New Roman"/>
          <w:sz w:val="10"/>
          <w:szCs w:val="10"/>
        </w:rPr>
      </w:pPr>
    </w:p>
    <w:p w:rsidR="00805292" w:rsidRDefault="00154C56"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FA24D2">
        <w:rPr>
          <w:rFonts w:ascii="Lucida Sans Unicode" w:hAnsi="Lucida Sans Unicode" w:cs="Lucida Sans Unicode"/>
        </w:rPr>
        <w:t>⇩</w:t>
      </w:r>
    </w:p>
    <w:p w:rsidR="00805292" w:rsidRDefault="00154C56"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70560" behindDoc="1" locked="0" layoutInCell="1" allowOverlap="1">
            <wp:simplePos x="0" y="0"/>
            <wp:positionH relativeFrom="column">
              <wp:posOffset>3438623</wp:posOffset>
            </wp:positionH>
            <wp:positionV relativeFrom="paragraph">
              <wp:posOffset>70338</wp:posOffset>
            </wp:positionV>
            <wp:extent cx="1790700" cy="449580"/>
            <wp:effectExtent l="0" t="0" r="0" b="7620"/>
            <wp:wrapNone/>
            <wp:docPr id="459" name="Picture 4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extLst>
                        <a:ext uri="{28A0092B-C50C-407E-A947-70E740481C1C}">
                          <a14:useLocalDpi xmlns:a14="http://schemas.microsoft.com/office/drawing/2010/main" val="0"/>
                        </a:ext>
                      </a:extLst>
                    </a:blip>
                    <a:stretch>
                      <a:fillRect/>
                    </a:stretch>
                  </pic:blipFill>
                  <pic:spPr>
                    <a:xfrm>
                      <a:off x="0" y="0"/>
                      <a:ext cx="1790700" cy="449580"/>
                    </a:xfrm>
                    <a:prstGeom prst="rect">
                      <a:avLst/>
                    </a:prstGeom>
                  </pic:spPr>
                </pic:pic>
              </a:graphicData>
            </a:graphic>
            <wp14:sizeRelH relativeFrom="page">
              <wp14:pctWidth>0</wp14:pctWidth>
            </wp14:sizeRelH>
            <wp14:sizeRelV relativeFrom="page">
              <wp14:pctHeight>0</wp14:pctHeight>
            </wp14:sizeRelV>
          </wp:anchor>
        </w:drawing>
      </w:r>
    </w:p>
    <w:p w:rsidR="00805292" w:rsidRDefault="00805292" w:rsidP="00D5108C">
      <w:pPr>
        <w:tabs>
          <w:tab w:val="left" w:pos="1956"/>
        </w:tabs>
        <w:ind w:left="567"/>
        <w:rPr>
          <w:rFonts w:asciiTheme="majorHAnsi" w:hAnsiTheme="majorHAnsi" w:cs="Times New Roman"/>
          <w:sz w:val="20"/>
          <w:szCs w:val="20"/>
        </w:rPr>
      </w:pPr>
    </w:p>
    <w:p w:rsidR="00805292" w:rsidRDefault="00805292" w:rsidP="00D5108C">
      <w:pPr>
        <w:tabs>
          <w:tab w:val="left" w:pos="1956"/>
        </w:tabs>
        <w:ind w:left="567"/>
        <w:rPr>
          <w:rFonts w:asciiTheme="majorHAnsi" w:hAnsiTheme="majorHAnsi" w:cs="Times New Roman"/>
          <w:sz w:val="20"/>
          <w:szCs w:val="20"/>
        </w:rPr>
      </w:pPr>
    </w:p>
    <w:p w:rsidR="00805292" w:rsidRDefault="00805292" w:rsidP="00D5108C">
      <w:pPr>
        <w:tabs>
          <w:tab w:val="left" w:pos="1956"/>
        </w:tabs>
        <w:ind w:left="567"/>
        <w:rPr>
          <w:rFonts w:asciiTheme="majorHAnsi" w:hAnsiTheme="majorHAnsi" w:cs="Times New Roman"/>
          <w:sz w:val="20"/>
          <w:szCs w:val="20"/>
        </w:rPr>
      </w:pPr>
    </w:p>
    <w:p w:rsidR="00154C56" w:rsidRPr="00154C56" w:rsidRDefault="00154C56" w:rsidP="00154C56">
      <w:pPr>
        <w:tabs>
          <w:tab w:val="left" w:pos="1956"/>
        </w:tabs>
        <w:ind w:left="567"/>
        <w:rPr>
          <w:rFonts w:asciiTheme="majorHAnsi" w:hAnsiTheme="majorHAnsi" w:cs="Times New Roman"/>
          <w:sz w:val="20"/>
          <w:szCs w:val="20"/>
        </w:rPr>
      </w:pPr>
      <w:r w:rsidRPr="00154C56">
        <w:rPr>
          <w:rFonts w:asciiTheme="majorHAnsi" w:hAnsiTheme="majorHAnsi" w:cs="Times New Roman"/>
          <w:sz w:val="20"/>
          <w:szCs w:val="20"/>
        </w:rPr>
        <w:t xml:space="preserve">To add the sum calculation, right-click </w:t>
      </w:r>
      <w:r w:rsidRPr="00154C56">
        <w:rPr>
          <w:rFonts w:ascii="Arial Narrow" w:hAnsi="Arial Narrow" w:cs="Times New Roman"/>
          <w:sz w:val="18"/>
          <w:szCs w:val="18"/>
        </w:rPr>
        <w:t>Derivation Path from ‘Invoice’</w:t>
      </w:r>
      <w:r w:rsidRPr="00154C56">
        <w:rPr>
          <w:rFonts w:asciiTheme="majorHAnsi" w:hAnsiTheme="majorHAnsi" w:cs="Times New Roman"/>
          <w:sz w:val="20"/>
          <w:szCs w:val="20"/>
        </w:rPr>
        <w:t xml:space="preserve">, select </w:t>
      </w:r>
      <w:r w:rsidRPr="00154C56">
        <w:rPr>
          <w:rFonts w:ascii="Arial Narrow" w:hAnsi="Arial Narrow" w:cs="Times New Roman"/>
          <w:sz w:val="18"/>
          <w:szCs w:val="18"/>
        </w:rPr>
        <w:t>Add Calculation</w:t>
      </w:r>
      <w:r w:rsidRPr="00154C56">
        <w:rPr>
          <w:rFonts w:asciiTheme="majorHAnsi" w:hAnsiTheme="majorHAnsi" w:cs="Times New Roman"/>
          <w:sz w:val="20"/>
          <w:szCs w:val="20"/>
        </w:rPr>
        <w:t xml:space="preserve"> from the context menu, select </w:t>
      </w:r>
      <w:r w:rsidRPr="00154C56">
        <w:rPr>
          <w:rFonts w:ascii="Arial Narrow" w:hAnsi="Arial Narrow" w:cs="Times New Roman"/>
          <w:sz w:val="18"/>
          <w:szCs w:val="18"/>
        </w:rPr>
        <w:t>sum</w:t>
      </w:r>
      <w:r w:rsidRPr="00154C56">
        <w:rPr>
          <w:rFonts w:asciiTheme="majorHAnsi" w:hAnsiTheme="majorHAnsi" w:cs="Times New Roman"/>
          <w:sz w:val="20"/>
          <w:szCs w:val="20"/>
        </w:rPr>
        <w:t xml:space="preserve"> from the Function list, then in the </w:t>
      </w:r>
      <w:proofErr w:type="spellStart"/>
      <w:r w:rsidRPr="00154C56">
        <w:rPr>
          <w:rFonts w:ascii="Arial Narrow" w:hAnsi="Arial Narrow" w:cs="Times New Roman"/>
          <w:sz w:val="18"/>
          <w:szCs w:val="18"/>
        </w:rPr>
        <w:t>DataSource</w:t>
      </w:r>
      <w:proofErr w:type="spellEnd"/>
      <w:r w:rsidRPr="00154C56">
        <w:rPr>
          <w:rFonts w:asciiTheme="majorHAnsi" w:hAnsiTheme="majorHAnsi" w:cs="Times New Roman"/>
          <w:sz w:val="20"/>
          <w:szCs w:val="20"/>
        </w:rPr>
        <w:t xml:space="preserve"> property expand </w:t>
      </w:r>
      <w:r w:rsidRPr="00154C56">
        <w:rPr>
          <w:rFonts w:ascii="Arial Narrow" w:hAnsi="Arial Narrow" w:cs="Times New Roman"/>
          <w:sz w:val="18"/>
          <w:szCs w:val="18"/>
        </w:rPr>
        <w:t>Path Variables</w:t>
      </w:r>
      <w:r w:rsidRPr="00154C56">
        <w:rPr>
          <w:rFonts w:asciiTheme="majorHAnsi" w:hAnsiTheme="majorHAnsi" w:cs="Times New Roman"/>
          <w:sz w:val="20"/>
          <w:szCs w:val="20"/>
        </w:rPr>
        <w:t xml:space="preserve"> and select the subtotal </w:t>
      </w:r>
      <w:r w:rsidRPr="00154C56">
        <w:rPr>
          <w:rFonts w:ascii="Arial Narrow" w:hAnsi="Arial Narrow" w:cs="Times New Roman"/>
          <w:sz w:val="18"/>
          <w:szCs w:val="18"/>
        </w:rPr>
        <w:t>Price</w:t>
      </w:r>
      <w:r w:rsidRPr="00154C56">
        <w:rPr>
          <w:rFonts w:asciiTheme="majorHAnsi" w:hAnsiTheme="majorHAnsi" w:cs="Times New Roman"/>
          <w:sz w:val="20"/>
          <w:szCs w:val="20"/>
        </w:rPr>
        <w:t xml:space="preserve"> role. </w:t>
      </w:r>
    </w:p>
    <w:p w:rsidR="00805292" w:rsidRDefault="00805292" w:rsidP="00D5108C">
      <w:pPr>
        <w:tabs>
          <w:tab w:val="left" w:pos="1956"/>
        </w:tabs>
        <w:ind w:left="567"/>
        <w:rPr>
          <w:rFonts w:asciiTheme="majorHAnsi" w:hAnsiTheme="majorHAnsi" w:cs="Times New Roman"/>
          <w:sz w:val="20"/>
          <w:szCs w:val="20"/>
        </w:rPr>
      </w:pPr>
    </w:p>
    <w:p w:rsidR="00805292" w:rsidRDefault="002C44EC"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72608" behindDoc="1" locked="0" layoutInCell="1" allowOverlap="1">
            <wp:simplePos x="0" y="0"/>
            <wp:positionH relativeFrom="column">
              <wp:posOffset>3056255</wp:posOffset>
            </wp:positionH>
            <wp:positionV relativeFrom="paragraph">
              <wp:posOffset>-29308</wp:posOffset>
            </wp:positionV>
            <wp:extent cx="1524000" cy="1158240"/>
            <wp:effectExtent l="0" t="0" r="0" b="3810"/>
            <wp:wrapNone/>
            <wp:docPr id="461" name="Picture 4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a:extLst>
                        <a:ext uri="{28A0092B-C50C-407E-A947-70E740481C1C}">
                          <a14:useLocalDpi xmlns:a14="http://schemas.microsoft.com/office/drawing/2010/main" val="0"/>
                        </a:ext>
                      </a:extLst>
                    </a:blip>
                    <a:stretch>
                      <a:fillRect/>
                    </a:stretch>
                  </pic:blipFill>
                  <pic:spPr>
                    <a:xfrm>
                      <a:off x="0" y="0"/>
                      <a:ext cx="1524000" cy="1158240"/>
                    </a:xfrm>
                    <a:prstGeom prst="rect">
                      <a:avLst/>
                    </a:prstGeom>
                  </pic:spPr>
                </pic:pic>
              </a:graphicData>
            </a:graphic>
            <wp14:sizeRelH relativeFrom="page">
              <wp14:pctWidth>0</wp14:pctWidth>
            </wp14:sizeRelH>
            <wp14:sizeRelV relativeFrom="page">
              <wp14:pctHeight>0</wp14:pctHeight>
            </wp14:sizeRelV>
          </wp:anchor>
        </w:drawing>
      </w:r>
    </w:p>
    <w:p w:rsidR="00154C56" w:rsidRDefault="002C44EC"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71584" behindDoc="1" locked="0" layoutInCell="1" allowOverlap="1" wp14:anchorId="16465B14" wp14:editId="2420DC58">
            <wp:simplePos x="0" y="0"/>
            <wp:positionH relativeFrom="column">
              <wp:posOffset>542925</wp:posOffset>
            </wp:positionH>
            <wp:positionV relativeFrom="paragraph">
              <wp:posOffset>74295</wp:posOffset>
            </wp:positionV>
            <wp:extent cx="1676400" cy="312420"/>
            <wp:effectExtent l="0" t="0" r="0" b="0"/>
            <wp:wrapNone/>
            <wp:docPr id="460" name="Picture 4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extLst>
                        <a:ext uri="{28A0092B-C50C-407E-A947-70E740481C1C}">
                          <a14:useLocalDpi xmlns:a14="http://schemas.microsoft.com/office/drawing/2010/main" val="0"/>
                        </a:ext>
                      </a:extLst>
                    </a:blip>
                    <a:stretch>
                      <a:fillRect/>
                    </a:stretch>
                  </pic:blipFill>
                  <pic:spPr>
                    <a:xfrm>
                      <a:off x="0" y="0"/>
                      <a:ext cx="1676400" cy="312420"/>
                    </a:xfrm>
                    <a:prstGeom prst="rect">
                      <a:avLst/>
                    </a:prstGeom>
                  </pic:spPr>
                </pic:pic>
              </a:graphicData>
            </a:graphic>
            <wp14:sizeRelH relativeFrom="page">
              <wp14:pctWidth>0</wp14:pctWidth>
            </wp14:sizeRelH>
            <wp14:sizeRelV relativeFrom="page">
              <wp14:pctHeight>0</wp14:pctHeight>
            </wp14:sizeRelV>
          </wp:anchor>
        </w:drawing>
      </w:r>
    </w:p>
    <w:p w:rsidR="00154C56" w:rsidRDefault="002C44EC"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2C44EC"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FA24D2">
        <w:rPr>
          <w:rFonts w:ascii="Lucida Sans Unicode" w:hAnsi="Lucida Sans Unicode" w:cs="Lucida Sans Unicode"/>
        </w:rPr>
        <w:t>⇩</w:t>
      </w:r>
    </w:p>
    <w:p w:rsidR="00154C56" w:rsidRDefault="002C44EC"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73632" behindDoc="1" locked="0" layoutInCell="1" allowOverlap="1" wp14:anchorId="6E9C4B38" wp14:editId="7CFE8905">
            <wp:simplePos x="0" y="0"/>
            <wp:positionH relativeFrom="column">
              <wp:posOffset>2377181</wp:posOffset>
            </wp:positionH>
            <wp:positionV relativeFrom="paragraph">
              <wp:posOffset>77861</wp:posOffset>
            </wp:positionV>
            <wp:extent cx="2339340" cy="1424940"/>
            <wp:effectExtent l="0" t="0" r="3810" b="3810"/>
            <wp:wrapNone/>
            <wp:docPr id="462" name="Picture 4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extLst>
                        <a:ext uri="{28A0092B-C50C-407E-A947-70E740481C1C}">
                          <a14:useLocalDpi xmlns:a14="http://schemas.microsoft.com/office/drawing/2010/main" val="0"/>
                        </a:ext>
                      </a:extLst>
                    </a:blip>
                    <a:stretch>
                      <a:fillRect/>
                    </a:stretch>
                  </pic:blipFill>
                  <pic:spPr>
                    <a:xfrm>
                      <a:off x="0" y="0"/>
                      <a:ext cx="2339340" cy="1424940"/>
                    </a:xfrm>
                    <a:prstGeom prst="rect">
                      <a:avLst/>
                    </a:prstGeom>
                  </pic:spPr>
                </pic:pic>
              </a:graphicData>
            </a:graphic>
            <wp14:sizeRelH relativeFrom="page">
              <wp14:pctWidth>0</wp14:pctWidth>
            </wp14:sizeRelH>
            <wp14:sizeRelV relativeFrom="page">
              <wp14:pctHeight>0</wp14:pctHeight>
            </wp14:sizeRelV>
          </wp:anchor>
        </w:drawing>
      </w: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2C44EC" w:rsidRPr="002C44EC" w:rsidRDefault="002C44EC" w:rsidP="002C44EC">
      <w:pPr>
        <w:tabs>
          <w:tab w:val="left" w:pos="1956"/>
        </w:tabs>
        <w:ind w:left="567"/>
        <w:rPr>
          <w:rFonts w:asciiTheme="majorHAnsi" w:hAnsiTheme="majorHAnsi" w:cs="Times New Roman"/>
          <w:sz w:val="20"/>
          <w:szCs w:val="20"/>
        </w:rPr>
      </w:pPr>
      <w:r w:rsidRPr="002C44EC">
        <w:rPr>
          <w:rFonts w:asciiTheme="majorHAnsi" w:hAnsiTheme="majorHAnsi" w:cs="Times New Roman"/>
          <w:sz w:val="20"/>
          <w:szCs w:val="20"/>
        </w:rPr>
        <w:lastRenderedPageBreak/>
        <w:t xml:space="preserve">To bind the derived roles to the relevant path elements, </w:t>
      </w:r>
      <w:r w:rsidR="007542F1">
        <w:rPr>
          <w:rFonts w:asciiTheme="majorHAnsi" w:hAnsiTheme="majorHAnsi" w:cs="Times New Roman"/>
          <w:sz w:val="20"/>
          <w:szCs w:val="20"/>
        </w:rPr>
        <w:t xml:space="preserve">select the </w:t>
      </w:r>
      <w:r w:rsidR="007542F1" w:rsidRPr="007542F1">
        <w:rPr>
          <w:rFonts w:ascii="Arial Narrow" w:hAnsi="Arial Narrow" w:cs="Times New Roman"/>
          <w:sz w:val="18"/>
          <w:szCs w:val="18"/>
        </w:rPr>
        <w:t>Derivation Path from ‘Invoice’</w:t>
      </w:r>
      <w:r w:rsidR="007542F1">
        <w:rPr>
          <w:rFonts w:asciiTheme="majorHAnsi" w:hAnsiTheme="majorHAnsi" w:cs="Times New Roman"/>
          <w:sz w:val="20"/>
          <w:szCs w:val="20"/>
        </w:rPr>
        <w:t xml:space="preserve"> header, open the dropdown for the </w:t>
      </w:r>
      <w:r w:rsidR="007542F1" w:rsidRPr="007542F1">
        <w:rPr>
          <w:rFonts w:ascii="Arial Narrow" w:hAnsi="Arial Narrow" w:cs="Times New Roman"/>
          <w:sz w:val="18"/>
          <w:szCs w:val="18"/>
        </w:rPr>
        <w:t>DerivationSource1 (Invoice)</w:t>
      </w:r>
      <w:r w:rsidR="007542F1">
        <w:rPr>
          <w:rFonts w:asciiTheme="majorHAnsi" w:hAnsiTheme="majorHAnsi" w:cs="Times New Roman"/>
          <w:sz w:val="20"/>
          <w:szCs w:val="20"/>
        </w:rPr>
        <w:t xml:space="preserve"> property, </w:t>
      </w:r>
      <w:r w:rsidRPr="002C44EC">
        <w:rPr>
          <w:rFonts w:asciiTheme="majorHAnsi" w:hAnsiTheme="majorHAnsi" w:cs="Times New Roman"/>
          <w:sz w:val="20"/>
          <w:szCs w:val="20"/>
        </w:rPr>
        <w:t xml:space="preserve">expand </w:t>
      </w:r>
      <w:r w:rsidRPr="002C44EC">
        <w:rPr>
          <w:rFonts w:ascii="Arial Narrow" w:hAnsi="Arial Narrow" w:cs="Times New Roman"/>
          <w:sz w:val="18"/>
          <w:szCs w:val="18"/>
        </w:rPr>
        <w:t>Path Variables</w:t>
      </w:r>
      <w:r w:rsidRPr="002C44EC">
        <w:rPr>
          <w:rFonts w:asciiTheme="majorHAnsi" w:hAnsiTheme="majorHAnsi" w:cs="Times New Roman"/>
          <w:sz w:val="20"/>
          <w:szCs w:val="20"/>
        </w:rPr>
        <w:t xml:space="preserve"> and select </w:t>
      </w:r>
      <w:r w:rsidRPr="002C44EC">
        <w:rPr>
          <w:rFonts w:ascii="Arial Narrow" w:hAnsi="Arial Narrow" w:cs="Times New Roman"/>
          <w:sz w:val="18"/>
          <w:szCs w:val="18"/>
        </w:rPr>
        <w:t>Invoice#1</w:t>
      </w:r>
      <w:r w:rsidRPr="002C44EC">
        <w:rPr>
          <w:rFonts w:asciiTheme="majorHAnsi" w:hAnsiTheme="majorHAnsi" w:cs="Times New Roman"/>
          <w:sz w:val="20"/>
          <w:szCs w:val="20"/>
        </w:rPr>
        <w:t>.</w:t>
      </w:r>
      <w:r w:rsidR="007542F1">
        <w:rPr>
          <w:rFonts w:asciiTheme="majorHAnsi" w:hAnsiTheme="majorHAnsi" w:cs="Times New Roman"/>
          <w:sz w:val="20"/>
          <w:szCs w:val="20"/>
        </w:rPr>
        <w:t xml:space="preserve"> </w:t>
      </w:r>
    </w:p>
    <w:p w:rsidR="00154C56" w:rsidRDefault="00F56324"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306432" behindDoc="1" locked="0" layoutInCell="1" allowOverlap="1" wp14:anchorId="63CA0A49" wp14:editId="58F98CA7">
            <wp:simplePos x="0" y="0"/>
            <wp:positionH relativeFrom="column">
              <wp:posOffset>3729990</wp:posOffset>
            </wp:positionH>
            <wp:positionV relativeFrom="paragraph">
              <wp:posOffset>114935</wp:posOffset>
            </wp:positionV>
            <wp:extent cx="1424940" cy="586740"/>
            <wp:effectExtent l="0" t="0" r="3810" b="3810"/>
            <wp:wrapNone/>
            <wp:docPr id="627" name="Picture 6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extLst>
                        <a:ext uri="{28A0092B-C50C-407E-A947-70E740481C1C}">
                          <a14:useLocalDpi xmlns:a14="http://schemas.microsoft.com/office/drawing/2010/main" val="0"/>
                        </a:ext>
                      </a:extLst>
                    </a:blip>
                    <a:stretch>
                      <a:fillRect/>
                    </a:stretch>
                  </pic:blipFill>
                  <pic:spPr>
                    <a:xfrm>
                      <a:off x="0" y="0"/>
                      <a:ext cx="1424940" cy="586740"/>
                    </a:xfrm>
                    <a:prstGeom prst="rect">
                      <a:avLst/>
                    </a:prstGeom>
                  </pic:spPr>
                </pic:pic>
              </a:graphicData>
            </a:graphic>
            <wp14:sizeRelH relativeFrom="page">
              <wp14:pctWidth>0</wp14:pctWidth>
            </wp14:sizeRelH>
            <wp14:sizeRelV relativeFrom="page">
              <wp14:pctHeight>0</wp14:pctHeight>
            </wp14:sizeRelV>
          </wp:anchor>
        </w:drawing>
      </w:r>
      <w:r w:rsidR="007542F1">
        <w:rPr>
          <w:rFonts w:asciiTheme="majorHAnsi" w:hAnsiTheme="majorHAnsi" w:cs="Times New Roman"/>
          <w:noProof/>
          <w:sz w:val="20"/>
          <w:szCs w:val="20"/>
          <w:lang w:eastAsia="en-AU"/>
        </w:rPr>
        <w:drawing>
          <wp:anchor distT="0" distB="0" distL="114300" distR="114300" simplePos="0" relativeHeight="252304384" behindDoc="1" locked="0" layoutInCell="1" allowOverlap="1" wp14:anchorId="07DD5B66" wp14:editId="52080190">
            <wp:simplePos x="0" y="0"/>
            <wp:positionH relativeFrom="column">
              <wp:posOffset>405130</wp:posOffset>
            </wp:positionH>
            <wp:positionV relativeFrom="paragraph">
              <wp:posOffset>115570</wp:posOffset>
            </wp:positionV>
            <wp:extent cx="2644140" cy="777240"/>
            <wp:effectExtent l="0" t="0" r="3810" b="3810"/>
            <wp:wrapNone/>
            <wp:docPr id="624" name="Picture 6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extLst>
                        <a:ext uri="{28A0092B-C50C-407E-A947-70E740481C1C}">
                          <a14:useLocalDpi xmlns:a14="http://schemas.microsoft.com/office/drawing/2010/main" val="0"/>
                        </a:ext>
                      </a:extLst>
                    </a:blip>
                    <a:stretch>
                      <a:fillRect/>
                    </a:stretch>
                  </pic:blipFill>
                  <pic:spPr>
                    <a:xfrm>
                      <a:off x="0" y="0"/>
                      <a:ext cx="2644140" cy="777240"/>
                    </a:xfrm>
                    <a:prstGeom prst="rect">
                      <a:avLst/>
                    </a:prstGeom>
                  </pic:spPr>
                </pic:pic>
              </a:graphicData>
            </a:graphic>
            <wp14:sizeRelH relativeFrom="page">
              <wp14:pctWidth>0</wp14:pctWidth>
            </wp14:sizeRelH>
            <wp14:sizeRelV relativeFrom="page">
              <wp14:pctHeight>0</wp14:pctHeight>
            </wp14:sizeRelV>
          </wp:anchor>
        </w:drawing>
      </w:r>
    </w:p>
    <w:p w:rsidR="00154C56" w:rsidRDefault="00154C56" w:rsidP="00D5108C">
      <w:pPr>
        <w:tabs>
          <w:tab w:val="left" w:pos="1956"/>
        </w:tabs>
        <w:ind w:left="567"/>
        <w:rPr>
          <w:rFonts w:asciiTheme="majorHAnsi" w:hAnsiTheme="majorHAnsi" w:cs="Times New Roman"/>
          <w:sz w:val="20"/>
          <w:szCs w:val="20"/>
        </w:rPr>
      </w:pPr>
    </w:p>
    <w:p w:rsidR="002C44EC" w:rsidRDefault="002C44EC" w:rsidP="00D5108C">
      <w:pPr>
        <w:tabs>
          <w:tab w:val="left" w:pos="1956"/>
        </w:tabs>
        <w:ind w:left="567"/>
        <w:rPr>
          <w:rFonts w:asciiTheme="majorHAnsi" w:hAnsiTheme="majorHAnsi" w:cs="Times New Roman"/>
          <w:sz w:val="20"/>
          <w:szCs w:val="20"/>
        </w:rPr>
      </w:pPr>
    </w:p>
    <w:p w:rsidR="00154C56" w:rsidRDefault="002C44EC"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154C56" w:rsidRDefault="00154C56" w:rsidP="00D5108C">
      <w:pPr>
        <w:tabs>
          <w:tab w:val="left" w:pos="1956"/>
        </w:tabs>
        <w:ind w:left="567"/>
        <w:rPr>
          <w:rFonts w:asciiTheme="majorHAnsi" w:hAnsiTheme="majorHAnsi" w:cs="Times New Roman"/>
          <w:sz w:val="20"/>
          <w:szCs w:val="20"/>
        </w:rPr>
      </w:pPr>
    </w:p>
    <w:p w:rsidR="007542F1" w:rsidRDefault="007542F1" w:rsidP="00D5108C">
      <w:pPr>
        <w:tabs>
          <w:tab w:val="left" w:pos="1956"/>
        </w:tabs>
        <w:ind w:left="567"/>
        <w:rPr>
          <w:rFonts w:asciiTheme="majorHAnsi" w:hAnsiTheme="majorHAnsi" w:cs="Times New Roman"/>
          <w:sz w:val="20"/>
          <w:szCs w:val="20"/>
        </w:rPr>
      </w:pPr>
    </w:p>
    <w:p w:rsidR="002C44EC" w:rsidRPr="002C44EC" w:rsidRDefault="00F56324" w:rsidP="002C44E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305408" behindDoc="1" locked="0" layoutInCell="1" allowOverlap="1" wp14:anchorId="58F4F5C9" wp14:editId="48860865">
            <wp:simplePos x="0" y="0"/>
            <wp:positionH relativeFrom="column">
              <wp:posOffset>3809365</wp:posOffset>
            </wp:positionH>
            <wp:positionV relativeFrom="paragraph">
              <wp:posOffset>21590</wp:posOffset>
            </wp:positionV>
            <wp:extent cx="1348740" cy="754380"/>
            <wp:effectExtent l="0" t="0" r="3810" b="7620"/>
            <wp:wrapSquare wrapText="bothSides"/>
            <wp:docPr id="626" name="Picture 6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extLst>
                        <a:ext uri="{28A0092B-C50C-407E-A947-70E740481C1C}">
                          <a14:useLocalDpi xmlns:a14="http://schemas.microsoft.com/office/drawing/2010/main" val="0"/>
                        </a:ext>
                      </a:extLst>
                    </a:blip>
                    <a:stretch>
                      <a:fillRect/>
                    </a:stretch>
                  </pic:blipFill>
                  <pic:spPr>
                    <a:xfrm>
                      <a:off x="0" y="0"/>
                      <a:ext cx="1348740" cy="75438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 xml:space="preserve">Now open the dropdown for the </w:t>
      </w:r>
      <w:r w:rsidR="007542F1" w:rsidRPr="007542F1">
        <w:rPr>
          <w:rFonts w:ascii="Arial Narrow" w:hAnsi="Arial Narrow" w:cs="Times New Roman"/>
          <w:sz w:val="18"/>
          <w:szCs w:val="18"/>
        </w:rPr>
        <w:t>DerivationSource</w:t>
      </w:r>
      <w:r w:rsidR="007542F1">
        <w:rPr>
          <w:rFonts w:ascii="Arial Narrow" w:hAnsi="Arial Narrow" w:cs="Times New Roman"/>
          <w:sz w:val="18"/>
          <w:szCs w:val="18"/>
        </w:rPr>
        <w:t>2</w:t>
      </w:r>
      <w:r w:rsidR="007542F1" w:rsidRPr="007542F1">
        <w:rPr>
          <w:rFonts w:ascii="Arial Narrow" w:hAnsi="Arial Narrow" w:cs="Times New Roman"/>
          <w:sz w:val="18"/>
          <w:szCs w:val="18"/>
        </w:rPr>
        <w:t xml:space="preserve"> (</w:t>
      </w:r>
      <w:r w:rsidR="007542F1">
        <w:rPr>
          <w:rFonts w:ascii="Arial Narrow" w:hAnsi="Arial Narrow" w:cs="Times New Roman"/>
          <w:sz w:val="18"/>
          <w:szCs w:val="18"/>
        </w:rPr>
        <w:t>Price</w:t>
      </w:r>
      <w:r w:rsidR="007542F1" w:rsidRPr="007542F1">
        <w:rPr>
          <w:rFonts w:ascii="Arial Narrow" w:hAnsi="Arial Narrow" w:cs="Times New Roman"/>
          <w:sz w:val="18"/>
          <w:szCs w:val="18"/>
        </w:rPr>
        <w:t>)</w:t>
      </w:r>
      <w:r w:rsidR="007542F1">
        <w:rPr>
          <w:rFonts w:asciiTheme="majorHAnsi" w:hAnsiTheme="majorHAnsi" w:cs="Times New Roman"/>
          <w:sz w:val="20"/>
          <w:szCs w:val="20"/>
        </w:rPr>
        <w:t xml:space="preserve"> property</w:t>
      </w:r>
      <w:r>
        <w:rPr>
          <w:rFonts w:asciiTheme="majorHAnsi" w:hAnsiTheme="majorHAnsi" w:cs="Times New Roman"/>
          <w:sz w:val="20"/>
          <w:szCs w:val="20"/>
        </w:rPr>
        <w:t>, expand</w:t>
      </w:r>
      <w:r w:rsidR="002C44EC" w:rsidRPr="002C44EC">
        <w:rPr>
          <w:rFonts w:asciiTheme="majorHAnsi" w:hAnsiTheme="majorHAnsi" w:cs="Times New Roman"/>
          <w:sz w:val="20"/>
          <w:szCs w:val="20"/>
        </w:rPr>
        <w:t xml:space="preserve"> </w:t>
      </w:r>
      <w:r w:rsidR="002C44EC" w:rsidRPr="002C44EC">
        <w:rPr>
          <w:rFonts w:ascii="Arial Narrow" w:hAnsi="Arial Narrow" w:cs="Times New Roman"/>
          <w:sz w:val="18"/>
          <w:szCs w:val="18"/>
        </w:rPr>
        <w:t>Calculated Values</w:t>
      </w:r>
      <w:r w:rsidR="002C44EC" w:rsidRPr="002C44EC">
        <w:rPr>
          <w:rFonts w:asciiTheme="majorHAnsi" w:hAnsiTheme="majorHAnsi" w:cs="Times New Roman"/>
          <w:sz w:val="20"/>
          <w:szCs w:val="20"/>
        </w:rPr>
        <w:t xml:space="preserve"> and select </w:t>
      </w:r>
      <w:proofErr w:type="gramStart"/>
      <w:r w:rsidR="002C44EC" w:rsidRPr="002C44EC">
        <w:rPr>
          <w:rFonts w:ascii="Arial Narrow" w:hAnsi="Arial Narrow" w:cs="Times New Roman"/>
          <w:sz w:val="18"/>
          <w:szCs w:val="18"/>
        </w:rPr>
        <w:t>sum(</w:t>
      </w:r>
      <w:proofErr w:type="gramEnd"/>
      <w:r w:rsidR="002C44EC" w:rsidRPr="002C44EC">
        <w:rPr>
          <w:rFonts w:ascii="Arial Narrow" w:hAnsi="Arial Narrow" w:cs="Times New Roman"/>
          <w:sz w:val="18"/>
          <w:szCs w:val="18"/>
        </w:rPr>
        <w:t>Price#1)</w:t>
      </w:r>
      <w:r w:rsidR="002C44EC" w:rsidRPr="002C44EC">
        <w:rPr>
          <w:rFonts w:asciiTheme="majorHAnsi" w:hAnsiTheme="majorHAnsi" w:cs="Times New Roman"/>
          <w:sz w:val="20"/>
          <w:szCs w:val="20"/>
        </w:rPr>
        <w:t>.</w:t>
      </w: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E90120" w:rsidP="00D5108C">
      <w:pPr>
        <w:tabs>
          <w:tab w:val="left" w:pos="1956"/>
        </w:tabs>
        <w:ind w:left="567"/>
        <w:rPr>
          <w:rFonts w:asciiTheme="majorHAnsi" w:hAnsiTheme="majorHAnsi" w:cs="Times New Roman"/>
          <w:sz w:val="20"/>
          <w:szCs w:val="20"/>
        </w:rPr>
      </w:pPr>
      <w:r w:rsidRPr="00E90120">
        <w:rPr>
          <w:rFonts w:asciiTheme="majorHAnsi" w:hAnsiTheme="majorHAnsi" w:cs="Times New Roman"/>
          <w:sz w:val="20"/>
          <w:szCs w:val="20"/>
        </w:rPr>
        <w:t xml:space="preserve">At this point, the scope of the sum function is ambiguous. It could be Invoice (returning a sum </w:t>
      </w:r>
      <w:r w:rsidRPr="00E90120">
        <w:rPr>
          <w:rFonts w:asciiTheme="majorHAnsi" w:hAnsiTheme="majorHAnsi" w:cs="Times New Roman"/>
          <w:i/>
          <w:sz w:val="20"/>
          <w:szCs w:val="20"/>
        </w:rPr>
        <w:t>for each</w:t>
      </w:r>
      <w:r w:rsidRPr="00E90120">
        <w:rPr>
          <w:rFonts w:asciiTheme="majorHAnsi" w:hAnsiTheme="majorHAnsi" w:cs="Times New Roman"/>
          <w:sz w:val="20"/>
          <w:szCs w:val="20"/>
        </w:rPr>
        <w:t xml:space="preserve"> Invoice, which is what we want), but also could be unrestricted (returning just one sum total</w:t>
      </w:r>
      <w:r>
        <w:rPr>
          <w:rFonts w:asciiTheme="majorHAnsi" w:hAnsiTheme="majorHAnsi" w:cs="Times New Roman"/>
          <w:sz w:val="20"/>
          <w:szCs w:val="20"/>
        </w:rPr>
        <w:t>l</w:t>
      </w:r>
      <w:r w:rsidRPr="00E90120">
        <w:rPr>
          <w:rFonts w:asciiTheme="majorHAnsi" w:hAnsiTheme="majorHAnsi" w:cs="Times New Roman"/>
          <w:sz w:val="20"/>
          <w:szCs w:val="20"/>
        </w:rPr>
        <w:t>ed over all invoices)</w:t>
      </w:r>
      <w:r>
        <w:rPr>
          <w:rFonts w:asciiTheme="majorHAnsi" w:hAnsiTheme="majorHAnsi" w:cs="Times New Roman"/>
          <w:sz w:val="20"/>
          <w:szCs w:val="20"/>
        </w:rPr>
        <w:t xml:space="preserve"> or </w:t>
      </w:r>
      <w:proofErr w:type="spellStart"/>
      <w:r>
        <w:rPr>
          <w:rFonts w:asciiTheme="majorHAnsi" w:hAnsiTheme="majorHAnsi" w:cs="Times New Roman"/>
          <w:sz w:val="20"/>
          <w:szCs w:val="20"/>
        </w:rPr>
        <w:t>LineItem</w:t>
      </w:r>
      <w:proofErr w:type="spellEnd"/>
      <w:r>
        <w:rPr>
          <w:rFonts w:asciiTheme="majorHAnsi" w:hAnsiTheme="majorHAnsi" w:cs="Times New Roman"/>
          <w:sz w:val="20"/>
          <w:szCs w:val="20"/>
        </w:rPr>
        <w:t xml:space="preserve"> (returning a sum for each line item)</w:t>
      </w:r>
      <w:r w:rsidRPr="00E90120">
        <w:rPr>
          <w:rFonts w:asciiTheme="majorHAnsi" w:hAnsiTheme="majorHAnsi" w:cs="Times New Roman"/>
          <w:sz w:val="20"/>
          <w:szCs w:val="20"/>
        </w:rPr>
        <w:t xml:space="preserve">. To ensure that the sum function is applied for each invoice, we need to set the function’s </w:t>
      </w:r>
      <w:r w:rsidRPr="00E90120">
        <w:rPr>
          <w:rFonts w:asciiTheme="majorHAnsi" w:hAnsiTheme="majorHAnsi" w:cs="Times New Roman"/>
          <w:i/>
          <w:sz w:val="20"/>
          <w:szCs w:val="20"/>
        </w:rPr>
        <w:t>aggregation context</w:t>
      </w:r>
      <w:r w:rsidRPr="00E90120">
        <w:rPr>
          <w:rFonts w:asciiTheme="majorHAnsi" w:hAnsiTheme="majorHAnsi" w:cs="Times New Roman"/>
          <w:sz w:val="20"/>
          <w:szCs w:val="20"/>
        </w:rPr>
        <w:t xml:space="preserve"> to Invoice. In SQL terms, the function result is said to be </w:t>
      </w:r>
      <w:r w:rsidRPr="00E90120">
        <w:rPr>
          <w:rFonts w:asciiTheme="majorHAnsi" w:hAnsiTheme="majorHAnsi" w:cs="Times New Roman"/>
          <w:i/>
          <w:sz w:val="20"/>
          <w:szCs w:val="20"/>
        </w:rPr>
        <w:t>grouped by</w:t>
      </w:r>
      <w:r w:rsidRPr="00E90120">
        <w:rPr>
          <w:rFonts w:asciiTheme="majorHAnsi" w:hAnsiTheme="majorHAnsi" w:cs="Times New Roman"/>
          <w:sz w:val="20"/>
          <w:szCs w:val="20"/>
        </w:rPr>
        <w:t xml:space="preserve"> Invoice, and the aggregation context is called the </w:t>
      </w:r>
      <w:r w:rsidRPr="00E90120">
        <w:rPr>
          <w:rFonts w:asciiTheme="majorHAnsi" w:hAnsiTheme="majorHAnsi" w:cs="Times New Roman"/>
          <w:i/>
          <w:sz w:val="20"/>
          <w:szCs w:val="20"/>
        </w:rPr>
        <w:t>group-by criterion</w:t>
      </w:r>
      <w:r w:rsidRPr="00E90120">
        <w:rPr>
          <w:rFonts w:asciiTheme="majorHAnsi" w:hAnsiTheme="majorHAnsi" w:cs="Times New Roman"/>
          <w:sz w:val="20"/>
          <w:szCs w:val="20"/>
        </w:rPr>
        <w:t xml:space="preserve"> (or criteria if there are more than one). To declare this, select the function</w:t>
      </w:r>
      <w:r>
        <w:rPr>
          <w:rFonts w:asciiTheme="majorHAnsi" w:hAnsiTheme="majorHAnsi" w:cs="Times New Roman"/>
          <w:sz w:val="20"/>
          <w:szCs w:val="20"/>
        </w:rPr>
        <w:t xml:space="preserve"> expression </w:t>
      </w:r>
      <w:proofErr w:type="gramStart"/>
      <w:r w:rsidRPr="00E90120">
        <w:rPr>
          <w:rFonts w:ascii="Arial Narrow" w:hAnsi="Arial Narrow" w:cs="Times New Roman"/>
          <w:sz w:val="18"/>
          <w:szCs w:val="18"/>
        </w:rPr>
        <w:t>sum(</w:t>
      </w:r>
      <w:proofErr w:type="gramEnd"/>
      <w:r w:rsidRPr="00E90120">
        <w:rPr>
          <w:rFonts w:ascii="Arial Narrow" w:hAnsi="Arial Narrow" w:cs="Times New Roman"/>
          <w:sz w:val="18"/>
          <w:szCs w:val="18"/>
        </w:rPr>
        <w:t>Price#1)</w:t>
      </w:r>
      <w:r w:rsidRPr="00E90120">
        <w:rPr>
          <w:rFonts w:asciiTheme="majorHAnsi" w:hAnsiTheme="majorHAnsi" w:cs="Times New Roman"/>
          <w:sz w:val="20"/>
          <w:szCs w:val="20"/>
        </w:rPr>
        <w:t xml:space="preserve">, and then in the Properties </w:t>
      </w:r>
      <w:r>
        <w:rPr>
          <w:rFonts w:asciiTheme="majorHAnsi" w:hAnsiTheme="majorHAnsi" w:cs="Times New Roman"/>
          <w:sz w:val="20"/>
          <w:szCs w:val="20"/>
        </w:rPr>
        <w:t>w</w:t>
      </w:r>
      <w:r w:rsidRPr="00E90120">
        <w:rPr>
          <w:rFonts w:asciiTheme="majorHAnsi" w:hAnsiTheme="majorHAnsi" w:cs="Times New Roman"/>
          <w:sz w:val="20"/>
          <w:szCs w:val="20"/>
        </w:rPr>
        <w:t xml:space="preserve">indow, </w:t>
      </w:r>
      <w:r>
        <w:rPr>
          <w:rFonts w:asciiTheme="majorHAnsi" w:hAnsiTheme="majorHAnsi" w:cs="Times New Roman"/>
          <w:sz w:val="20"/>
          <w:szCs w:val="20"/>
        </w:rPr>
        <w:t xml:space="preserve">for </w:t>
      </w:r>
      <w:proofErr w:type="spellStart"/>
      <w:r w:rsidRPr="00E90120">
        <w:rPr>
          <w:rFonts w:ascii="Arial Narrow" w:hAnsi="Arial Narrow" w:cs="Times New Roman"/>
          <w:sz w:val="18"/>
          <w:szCs w:val="18"/>
        </w:rPr>
        <w:t>AggregationContext</w:t>
      </w:r>
      <w:proofErr w:type="spellEnd"/>
      <w:r>
        <w:rPr>
          <w:rFonts w:asciiTheme="majorHAnsi" w:hAnsiTheme="majorHAnsi" w:cs="Times New Roman"/>
          <w:sz w:val="20"/>
          <w:szCs w:val="20"/>
        </w:rPr>
        <w:t xml:space="preserve"> </w:t>
      </w:r>
      <w:r w:rsidRPr="00E90120">
        <w:rPr>
          <w:rFonts w:asciiTheme="majorHAnsi" w:hAnsiTheme="majorHAnsi" w:cs="Times New Roman"/>
          <w:sz w:val="20"/>
          <w:szCs w:val="20"/>
        </w:rPr>
        <w:t>select the check box</w:t>
      </w:r>
      <w:r>
        <w:rPr>
          <w:rFonts w:asciiTheme="majorHAnsi" w:hAnsiTheme="majorHAnsi" w:cs="Times New Roman"/>
          <w:sz w:val="20"/>
          <w:szCs w:val="20"/>
        </w:rPr>
        <w:t xml:space="preserve"> for</w:t>
      </w:r>
      <w:r w:rsidRPr="00E90120">
        <w:rPr>
          <w:rFonts w:asciiTheme="majorHAnsi" w:hAnsiTheme="majorHAnsi" w:cs="Times New Roman"/>
          <w:sz w:val="20"/>
          <w:szCs w:val="20"/>
        </w:rPr>
        <w:t xml:space="preserve"> </w:t>
      </w:r>
      <w:r w:rsidRPr="00E90120">
        <w:rPr>
          <w:rFonts w:ascii="Arial Narrow" w:hAnsi="Arial Narrow" w:cs="Times New Roman"/>
          <w:sz w:val="18"/>
          <w:szCs w:val="18"/>
        </w:rPr>
        <w:t>Invoice #1</w:t>
      </w:r>
      <w:r w:rsidRPr="00E90120">
        <w:rPr>
          <w:rFonts w:asciiTheme="majorHAnsi" w:hAnsiTheme="majorHAnsi" w:cs="Times New Roman"/>
          <w:sz w:val="20"/>
          <w:szCs w:val="20"/>
        </w:rPr>
        <w:t>.</w:t>
      </w:r>
    </w:p>
    <w:p w:rsidR="00154C56" w:rsidRDefault="00154C56" w:rsidP="00D5108C">
      <w:pPr>
        <w:tabs>
          <w:tab w:val="left" w:pos="1956"/>
        </w:tabs>
        <w:ind w:left="567"/>
        <w:rPr>
          <w:rFonts w:asciiTheme="majorHAnsi" w:hAnsiTheme="majorHAnsi" w:cs="Times New Roman"/>
          <w:sz w:val="20"/>
          <w:szCs w:val="20"/>
        </w:rPr>
      </w:pPr>
    </w:p>
    <w:p w:rsidR="00154C56" w:rsidRDefault="00E90120"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79776" behindDoc="1" locked="0" layoutInCell="1" allowOverlap="1" wp14:anchorId="602E6967" wp14:editId="6F8E6DCE">
            <wp:simplePos x="0" y="0"/>
            <wp:positionH relativeFrom="column">
              <wp:posOffset>3174365</wp:posOffset>
            </wp:positionH>
            <wp:positionV relativeFrom="paragraph">
              <wp:posOffset>34925</wp:posOffset>
            </wp:positionV>
            <wp:extent cx="1767840" cy="1508760"/>
            <wp:effectExtent l="0" t="0" r="3810" b="0"/>
            <wp:wrapNone/>
            <wp:docPr id="468" name="Picture 4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extLst>
                        <a:ext uri="{28A0092B-C50C-407E-A947-70E740481C1C}">
                          <a14:useLocalDpi xmlns:a14="http://schemas.microsoft.com/office/drawing/2010/main" val="0"/>
                        </a:ext>
                      </a:extLst>
                    </a:blip>
                    <a:stretch>
                      <a:fillRect/>
                    </a:stretch>
                  </pic:blipFill>
                  <pic:spPr>
                    <a:xfrm>
                      <a:off x="0" y="0"/>
                      <a:ext cx="1767840" cy="1508760"/>
                    </a:xfrm>
                    <a:prstGeom prst="rect">
                      <a:avLst/>
                    </a:prstGeom>
                  </pic:spPr>
                </pic:pic>
              </a:graphicData>
            </a:graphic>
            <wp14:sizeRelH relativeFrom="page">
              <wp14:pctWidth>0</wp14:pctWidth>
            </wp14:sizeRelH>
            <wp14:sizeRelV relativeFrom="page">
              <wp14:pctHeight>0</wp14:pctHeight>
            </wp14:sizeRelV>
          </wp:anchor>
        </w:drawing>
      </w:r>
    </w:p>
    <w:p w:rsidR="00154C56" w:rsidRDefault="00E90120"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78752" behindDoc="1" locked="0" layoutInCell="1" allowOverlap="1" wp14:anchorId="3E5B021E" wp14:editId="446D05A0">
            <wp:simplePos x="0" y="0"/>
            <wp:positionH relativeFrom="column">
              <wp:posOffset>1244893</wp:posOffset>
            </wp:positionH>
            <wp:positionV relativeFrom="paragraph">
              <wp:posOffset>39370</wp:posOffset>
            </wp:positionV>
            <wp:extent cx="960120" cy="213360"/>
            <wp:effectExtent l="0" t="0" r="0" b="0"/>
            <wp:wrapNone/>
            <wp:docPr id="467" name="Picture 4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960120" cy="21336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6A0150" w:rsidRPr="006A0150" w:rsidRDefault="006A0150" w:rsidP="006A0150">
      <w:pPr>
        <w:tabs>
          <w:tab w:val="left" w:pos="1956"/>
        </w:tabs>
        <w:ind w:left="567"/>
        <w:rPr>
          <w:rFonts w:asciiTheme="majorHAnsi" w:hAnsiTheme="majorHAnsi" w:cs="Times New Roman"/>
          <w:sz w:val="20"/>
          <w:szCs w:val="20"/>
        </w:rPr>
      </w:pPr>
      <w:r w:rsidRPr="006A0150">
        <w:rPr>
          <w:rFonts w:asciiTheme="majorHAnsi" w:hAnsiTheme="majorHAnsi" w:cs="Times New Roman"/>
          <w:sz w:val="20"/>
          <w:szCs w:val="20"/>
        </w:rPr>
        <w:t>That completes the derivation rule, which is displayed as shown</w:t>
      </w:r>
      <w:r>
        <w:rPr>
          <w:rFonts w:asciiTheme="majorHAnsi" w:hAnsiTheme="majorHAnsi" w:cs="Times New Roman"/>
          <w:sz w:val="20"/>
          <w:szCs w:val="20"/>
        </w:rPr>
        <w:t xml:space="preserve"> on the left below</w:t>
      </w:r>
      <w:r w:rsidRPr="006A0150">
        <w:rPr>
          <w:rFonts w:asciiTheme="majorHAnsi" w:hAnsiTheme="majorHAnsi" w:cs="Times New Roman"/>
          <w:sz w:val="20"/>
          <w:szCs w:val="20"/>
        </w:rPr>
        <w:t xml:space="preserve">. To see the derivation sources, select each derived role and view its </w:t>
      </w:r>
      <w:proofErr w:type="spellStart"/>
      <w:r w:rsidRPr="006A0150">
        <w:rPr>
          <w:rFonts w:ascii="Arial Narrow" w:hAnsi="Arial Narrow" w:cs="Times New Roman"/>
          <w:sz w:val="18"/>
          <w:szCs w:val="18"/>
        </w:rPr>
        <w:t>DerivationSource</w:t>
      </w:r>
      <w:proofErr w:type="spellEnd"/>
      <w:r w:rsidRPr="006A0150">
        <w:rPr>
          <w:rFonts w:asciiTheme="majorHAnsi" w:hAnsiTheme="majorHAnsi" w:cs="Times New Roman"/>
          <w:sz w:val="20"/>
          <w:szCs w:val="20"/>
        </w:rPr>
        <w:t xml:space="preserve"> property. To see the grouping criterion for the sum function, select the function and view its </w:t>
      </w:r>
      <w:proofErr w:type="spellStart"/>
      <w:r w:rsidRPr="006A0150">
        <w:rPr>
          <w:rFonts w:ascii="Arial Narrow" w:hAnsi="Arial Narrow" w:cs="Times New Roman"/>
          <w:sz w:val="18"/>
          <w:szCs w:val="18"/>
        </w:rPr>
        <w:t>AggregationContext</w:t>
      </w:r>
      <w:proofErr w:type="spellEnd"/>
      <w:r w:rsidRPr="006A0150">
        <w:rPr>
          <w:rFonts w:asciiTheme="majorHAnsi" w:hAnsiTheme="majorHAnsi" w:cs="Times New Roman"/>
          <w:sz w:val="20"/>
          <w:szCs w:val="20"/>
        </w:rPr>
        <w:t xml:space="preserve"> property.</w:t>
      </w:r>
    </w:p>
    <w:p w:rsidR="00154C56" w:rsidRDefault="00154C56" w:rsidP="00D5108C">
      <w:pPr>
        <w:tabs>
          <w:tab w:val="left" w:pos="1956"/>
        </w:tabs>
        <w:ind w:left="567"/>
        <w:rPr>
          <w:rFonts w:asciiTheme="majorHAnsi" w:hAnsiTheme="majorHAnsi" w:cs="Times New Roman"/>
          <w:sz w:val="20"/>
          <w:szCs w:val="20"/>
        </w:rPr>
      </w:pPr>
    </w:p>
    <w:p w:rsidR="00154C56" w:rsidRDefault="006A0150"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80800" behindDoc="1" locked="0" layoutInCell="1" allowOverlap="1">
            <wp:simplePos x="0" y="0"/>
            <wp:positionH relativeFrom="column">
              <wp:posOffset>818515</wp:posOffset>
            </wp:positionH>
            <wp:positionV relativeFrom="paragraph">
              <wp:posOffset>0</wp:posOffset>
            </wp:positionV>
            <wp:extent cx="2766060" cy="1524000"/>
            <wp:effectExtent l="0" t="0" r="0" b="0"/>
            <wp:wrapNone/>
            <wp:docPr id="469" name="Picture 4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2766060" cy="1524000"/>
                    </a:xfrm>
                    <a:prstGeom prst="rect">
                      <a:avLst/>
                    </a:prstGeom>
                  </pic:spPr>
                </pic:pic>
              </a:graphicData>
            </a:graphic>
            <wp14:sizeRelH relativeFrom="page">
              <wp14:pctWidth>0</wp14:pctWidth>
            </wp14:sizeRelH>
            <wp14:sizeRelV relativeFrom="page">
              <wp14:pctHeight>0</wp14:pctHeight>
            </wp14:sizeRelV>
          </wp:anchor>
        </w:drawing>
      </w:r>
    </w:p>
    <w:p w:rsidR="00154C56" w:rsidRDefault="006A0150"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81824" behindDoc="1" locked="0" layoutInCell="1" allowOverlap="1" wp14:anchorId="44760E23" wp14:editId="0009397F">
            <wp:simplePos x="0" y="0"/>
            <wp:positionH relativeFrom="column">
              <wp:posOffset>2918607</wp:posOffset>
            </wp:positionH>
            <wp:positionV relativeFrom="paragraph">
              <wp:posOffset>144145</wp:posOffset>
            </wp:positionV>
            <wp:extent cx="1813560" cy="152400"/>
            <wp:effectExtent l="0" t="0" r="0" b="0"/>
            <wp:wrapNone/>
            <wp:docPr id="470" name="Picture 4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1813560" cy="152400"/>
                    </a:xfrm>
                    <a:prstGeom prst="rect">
                      <a:avLst/>
                    </a:prstGeom>
                  </pic:spPr>
                </pic:pic>
              </a:graphicData>
            </a:graphic>
            <wp14:sizeRelH relativeFrom="page">
              <wp14:pctWidth>0</wp14:pctWidth>
            </wp14:sizeRelH>
            <wp14:sizeRelV relativeFrom="page">
              <wp14:pctHeight>0</wp14:pctHeight>
            </wp14:sizeRelV>
          </wp:anchor>
        </w:drawing>
      </w:r>
    </w:p>
    <w:p w:rsidR="00154C56" w:rsidRDefault="006A0150"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82848" behindDoc="1" locked="0" layoutInCell="1" allowOverlap="1" wp14:anchorId="2DB3A116" wp14:editId="5F378190">
            <wp:simplePos x="0" y="0"/>
            <wp:positionH relativeFrom="column">
              <wp:posOffset>2935117</wp:posOffset>
            </wp:positionH>
            <wp:positionV relativeFrom="paragraph">
              <wp:posOffset>125730</wp:posOffset>
            </wp:positionV>
            <wp:extent cx="1988820" cy="167640"/>
            <wp:effectExtent l="0" t="0" r="0" b="3810"/>
            <wp:wrapNone/>
            <wp:docPr id="471" name="Picture 4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extLst>
                        <a:ext uri="{28A0092B-C50C-407E-A947-70E740481C1C}">
                          <a14:useLocalDpi xmlns:a14="http://schemas.microsoft.com/office/drawing/2010/main" val="0"/>
                        </a:ext>
                      </a:extLst>
                    </a:blip>
                    <a:stretch>
                      <a:fillRect/>
                    </a:stretch>
                  </pic:blipFill>
                  <pic:spPr>
                    <a:xfrm>
                      <a:off x="0" y="0"/>
                      <a:ext cx="1988820" cy="167640"/>
                    </a:xfrm>
                    <a:prstGeom prst="rect">
                      <a:avLst/>
                    </a:prstGeom>
                  </pic:spPr>
                </pic:pic>
              </a:graphicData>
            </a:graphic>
            <wp14:sizeRelH relativeFrom="page">
              <wp14:pctWidth>0</wp14:pctWidth>
            </wp14:sizeRelH>
            <wp14:sizeRelV relativeFrom="page">
              <wp14:pctHeight>0</wp14:pctHeight>
            </wp14:sizeRelV>
          </wp:anchor>
        </w:drawing>
      </w: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154C56" w:rsidRDefault="006A0150"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83872" behindDoc="1" locked="0" layoutInCell="1" allowOverlap="1" wp14:anchorId="5860B4F2" wp14:editId="110A8F8B">
            <wp:simplePos x="0" y="0"/>
            <wp:positionH relativeFrom="column">
              <wp:posOffset>2928132</wp:posOffset>
            </wp:positionH>
            <wp:positionV relativeFrom="paragraph">
              <wp:posOffset>20320</wp:posOffset>
            </wp:positionV>
            <wp:extent cx="1805940" cy="144780"/>
            <wp:effectExtent l="0" t="0" r="3810" b="7620"/>
            <wp:wrapNone/>
            <wp:docPr id="472" name="Picture 4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1805940" cy="144780"/>
                    </a:xfrm>
                    <a:prstGeom prst="rect">
                      <a:avLst/>
                    </a:prstGeom>
                  </pic:spPr>
                </pic:pic>
              </a:graphicData>
            </a:graphic>
            <wp14:sizeRelH relativeFrom="page">
              <wp14:pctWidth>0</wp14:pctWidth>
            </wp14:sizeRelH>
            <wp14:sizeRelV relativeFrom="page">
              <wp14:pctHeight>0</wp14:pctHeight>
            </wp14:sizeRelV>
          </wp:anchor>
        </w:drawing>
      </w:r>
    </w:p>
    <w:p w:rsidR="00154C56" w:rsidRDefault="00154C56" w:rsidP="00D5108C">
      <w:pPr>
        <w:tabs>
          <w:tab w:val="left" w:pos="1956"/>
        </w:tabs>
        <w:ind w:left="567"/>
        <w:rPr>
          <w:rFonts w:asciiTheme="majorHAnsi" w:hAnsiTheme="majorHAnsi" w:cs="Times New Roman"/>
          <w:sz w:val="20"/>
          <w:szCs w:val="20"/>
        </w:rPr>
      </w:pPr>
    </w:p>
    <w:p w:rsidR="00154C56" w:rsidRDefault="00154C56" w:rsidP="00D5108C">
      <w:pPr>
        <w:tabs>
          <w:tab w:val="left" w:pos="1956"/>
        </w:tabs>
        <w:ind w:left="567"/>
        <w:rPr>
          <w:rFonts w:asciiTheme="majorHAnsi" w:hAnsiTheme="majorHAnsi" w:cs="Times New Roman"/>
          <w:sz w:val="20"/>
          <w:szCs w:val="20"/>
        </w:rPr>
      </w:pPr>
    </w:p>
    <w:p w:rsidR="00F56324" w:rsidRDefault="004F019C" w:rsidP="004F019C">
      <w:pPr>
        <w:tabs>
          <w:tab w:val="left" w:pos="1956"/>
        </w:tabs>
        <w:ind w:left="567"/>
        <w:rPr>
          <w:rFonts w:asciiTheme="majorHAnsi" w:hAnsiTheme="majorHAnsi" w:cs="Times New Roman"/>
          <w:sz w:val="20"/>
          <w:szCs w:val="20"/>
        </w:rPr>
        <w:sectPr w:rsidR="00F56324" w:rsidSect="00801BFA">
          <w:headerReference w:type="default" r:id="rId308"/>
          <w:pgSz w:w="11906" w:h="16838"/>
          <w:pgMar w:top="1440" w:right="1701" w:bottom="1440" w:left="1701" w:header="709" w:footer="709" w:gutter="0"/>
          <w:cols w:space="708"/>
          <w:docGrid w:linePitch="360"/>
        </w:sectPr>
      </w:pPr>
      <w:r w:rsidRPr="004F019C">
        <w:rPr>
          <w:rFonts w:asciiTheme="majorHAnsi" w:hAnsiTheme="majorHAnsi" w:cs="Times New Roman"/>
          <w:sz w:val="20"/>
          <w:szCs w:val="20"/>
        </w:rPr>
        <w:t>To view the verbalization of the derivation rule, select the rule and open the Verbalization Browser.</w:t>
      </w:r>
    </w:p>
    <w:p w:rsidR="004F019C" w:rsidRPr="004F019C" w:rsidRDefault="004F019C" w:rsidP="004F019C">
      <w:pPr>
        <w:tabs>
          <w:tab w:val="left" w:pos="1956"/>
        </w:tabs>
        <w:ind w:left="567"/>
        <w:rPr>
          <w:rFonts w:asciiTheme="majorHAnsi" w:hAnsiTheme="majorHAnsi" w:cs="Times New Roman"/>
          <w:sz w:val="20"/>
          <w:szCs w:val="20"/>
        </w:rPr>
      </w:pPr>
    </w:p>
    <w:p w:rsidR="00154C56" w:rsidRDefault="004F019C"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84896" behindDoc="1" locked="0" layoutInCell="1" allowOverlap="1" wp14:anchorId="1ADAE1C5" wp14:editId="5A1404F4">
            <wp:simplePos x="0" y="0"/>
            <wp:positionH relativeFrom="column">
              <wp:posOffset>1515745</wp:posOffset>
            </wp:positionH>
            <wp:positionV relativeFrom="paragraph">
              <wp:posOffset>30480</wp:posOffset>
            </wp:positionV>
            <wp:extent cx="2682240" cy="662940"/>
            <wp:effectExtent l="0" t="0" r="3810" b="3810"/>
            <wp:wrapNone/>
            <wp:docPr id="473" name="Picture 4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2682240" cy="662940"/>
                    </a:xfrm>
                    <a:prstGeom prst="rect">
                      <a:avLst/>
                    </a:prstGeom>
                  </pic:spPr>
                </pic:pic>
              </a:graphicData>
            </a:graphic>
            <wp14:sizeRelH relativeFrom="page">
              <wp14:pctWidth>0</wp14:pctWidth>
            </wp14:sizeRelH>
            <wp14:sizeRelV relativeFrom="page">
              <wp14:pctHeight>0</wp14:pctHeight>
            </wp14:sizeRelV>
          </wp:anchor>
        </w:drawing>
      </w:r>
    </w:p>
    <w:p w:rsidR="00154C56" w:rsidRDefault="00154C56" w:rsidP="00D5108C">
      <w:pPr>
        <w:tabs>
          <w:tab w:val="left" w:pos="1956"/>
        </w:tabs>
        <w:ind w:left="567"/>
        <w:rPr>
          <w:rFonts w:asciiTheme="majorHAnsi" w:hAnsiTheme="majorHAnsi" w:cs="Times New Roman"/>
          <w:sz w:val="20"/>
          <w:szCs w:val="20"/>
        </w:rPr>
      </w:pPr>
    </w:p>
    <w:p w:rsidR="00805292" w:rsidRDefault="00805292" w:rsidP="00D5108C">
      <w:pPr>
        <w:tabs>
          <w:tab w:val="left" w:pos="1956"/>
        </w:tabs>
        <w:ind w:left="567"/>
        <w:rPr>
          <w:rFonts w:asciiTheme="majorHAnsi" w:hAnsiTheme="majorHAnsi" w:cs="Times New Roman"/>
          <w:sz w:val="20"/>
          <w:szCs w:val="20"/>
        </w:rPr>
      </w:pPr>
    </w:p>
    <w:p w:rsidR="00805292" w:rsidRDefault="00805292" w:rsidP="00D5108C">
      <w:pPr>
        <w:tabs>
          <w:tab w:val="left" w:pos="1956"/>
        </w:tabs>
        <w:ind w:left="567"/>
        <w:rPr>
          <w:rFonts w:asciiTheme="majorHAnsi" w:hAnsiTheme="majorHAnsi" w:cs="Times New Roman"/>
          <w:sz w:val="20"/>
          <w:szCs w:val="20"/>
        </w:rPr>
      </w:pPr>
    </w:p>
    <w:p w:rsidR="00805292" w:rsidRDefault="00805292" w:rsidP="00D5108C">
      <w:pPr>
        <w:tabs>
          <w:tab w:val="left" w:pos="1956"/>
        </w:tabs>
        <w:ind w:left="567"/>
        <w:rPr>
          <w:rFonts w:asciiTheme="majorHAnsi" w:hAnsiTheme="majorHAnsi" w:cs="Times New Roman"/>
          <w:sz w:val="20"/>
          <w:szCs w:val="20"/>
        </w:rPr>
      </w:pPr>
    </w:p>
    <w:p w:rsidR="00805292" w:rsidRDefault="004F019C"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If you wish to display this relational style verbalization on the ORM diagram, copy and paste it into the Model Note. If you instead wish to display the FORML version given earlier, manually append it to the Model Note, as shown below.</w:t>
      </w:r>
    </w:p>
    <w:p w:rsidR="00532403" w:rsidRDefault="00532403" w:rsidP="00D5108C">
      <w:pPr>
        <w:tabs>
          <w:tab w:val="left" w:pos="1956"/>
        </w:tabs>
        <w:ind w:left="567"/>
        <w:rPr>
          <w:rFonts w:asciiTheme="majorHAnsi" w:hAnsiTheme="majorHAnsi" w:cs="Times New Roman"/>
          <w:sz w:val="20"/>
          <w:szCs w:val="20"/>
        </w:rPr>
      </w:pPr>
    </w:p>
    <w:p w:rsidR="00B81BFC" w:rsidRDefault="004F019C"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85920" behindDoc="1" locked="0" layoutInCell="1" allowOverlap="1" wp14:anchorId="4D0EDBEE" wp14:editId="4E182AC1">
            <wp:simplePos x="0" y="0"/>
            <wp:positionH relativeFrom="column">
              <wp:posOffset>478155</wp:posOffset>
            </wp:positionH>
            <wp:positionV relativeFrom="paragraph">
              <wp:posOffset>137160</wp:posOffset>
            </wp:positionV>
            <wp:extent cx="4663440" cy="1424940"/>
            <wp:effectExtent l="0" t="0" r="3810" b="3810"/>
            <wp:wrapNone/>
            <wp:docPr id="474" name="Picture 4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4663440" cy="1424940"/>
                    </a:xfrm>
                    <a:prstGeom prst="rect">
                      <a:avLst/>
                    </a:prstGeom>
                  </pic:spPr>
                </pic:pic>
              </a:graphicData>
            </a:graphic>
            <wp14:sizeRelH relativeFrom="page">
              <wp14:pctWidth>0</wp14:pctWidth>
            </wp14:sizeRelH>
            <wp14:sizeRelV relativeFrom="page">
              <wp14:pctHeight>0</wp14:pctHeight>
            </wp14:sizeRelV>
          </wp:anchor>
        </w:drawing>
      </w:r>
    </w:p>
    <w:p w:rsidR="004F019C" w:rsidRDefault="004F019C" w:rsidP="00D5108C">
      <w:pPr>
        <w:tabs>
          <w:tab w:val="left" w:pos="1956"/>
        </w:tabs>
        <w:ind w:left="567"/>
        <w:rPr>
          <w:rFonts w:asciiTheme="majorHAnsi" w:hAnsiTheme="majorHAnsi" w:cs="Times New Roman"/>
          <w:sz w:val="20"/>
          <w:szCs w:val="20"/>
        </w:rPr>
      </w:pPr>
    </w:p>
    <w:p w:rsidR="004F019C" w:rsidRDefault="004F019C" w:rsidP="00D5108C">
      <w:pPr>
        <w:tabs>
          <w:tab w:val="left" w:pos="1956"/>
        </w:tabs>
        <w:ind w:left="567"/>
        <w:rPr>
          <w:rFonts w:asciiTheme="majorHAnsi" w:hAnsiTheme="majorHAnsi" w:cs="Times New Roman"/>
          <w:sz w:val="20"/>
          <w:szCs w:val="20"/>
        </w:rPr>
      </w:pPr>
    </w:p>
    <w:p w:rsidR="004F019C" w:rsidRDefault="004F019C" w:rsidP="00D5108C">
      <w:pPr>
        <w:tabs>
          <w:tab w:val="left" w:pos="1956"/>
        </w:tabs>
        <w:ind w:left="567"/>
        <w:rPr>
          <w:rFonts w:asciiTheme="majorHAnsi" w:hAnsiTheme="majorHAnsi" w:cs="Times New Roman"/>
          <w:sz w:val="20"/>
          <w:szCs w:val="20"/>
        </w:rPr>
      </w:pPr>
    </w:p>
    <w:p w:rsidR="004F019C" w:rsidRDefault="004F019C" w:rsidP="00D5108C">
      <w:pPr>
        <w:tabs>
          <w:tab w:val="left" w:pos="1956"/>
        </w:tabs>
        <w:ind w:left="567"/>
        <w:rPr>
          <w:rFonts w:asciiTheme="majorHAnsi" w:hAnsiTheme="majorHAnsi" w:cs="Times New Roman"/>
          <w:sz w:val="20"/>
          <w:szCs w:val="20"/>
        </w:rPr>
      </w:pPr>
    </w:p>
    <w:p w:rsidR="004F019C" w:rsidRDefault="004F019C" w:rsidP="00D5108C">
      <w:pPr>
        <w:tabs>
          <w:tab w:val="left" w:pos="1956"/>
        </w:tabs>
        <w:ind w:left="567"/>
        <w:rPr>
          <w:rFonts w:asciiTheme="majorHAnsi" w:hAnsiTheme="majorHAnsi" w:cs="Times New Roman"/>
          <w:sz w:val="20"/>
          <w:szCs w:val="20"/>
        </w:rPr>
      </w:pPr>
    </w:p>
    <w:p w:rsidR="004F019C" w:rsidRDefault="004F019C" w:rsidP="00D5108C">
      <w:pPr>
        <w:tabs>
          <w:tab w:val="left" w:pos="1956"/>
        </w:tabs>
        <w:ind w:left="567"/>
        <w:rPr>
          <w:rFonts w:asciiTheme="majorHAnsi" w:hAnsiTheme="majorHAnsi" w:cs="Times New Roman"/>
          <w:sz w:val="20"/>
          <w:szCs w:val="20"/>
        </w:rPr>
      </w:pPr>
    </w:p>
    <w:p w:rsidR="004F019C" w:rsidRDefault="004F019C" w:rsidP="00D5108C">
      <w:pPr>
        <w:tabs>
          <w:tab w:val="left" w:pos="1956"/>
        </w:tabs>
        <w:ind w:left="567"/>
        <w:rPr>
          <w:rFonts w:asciiTheme="majorHAnsi" w:hAnsiTheme="majorHAnsi" w:cs="Times New Roman"/>
          <w:sz w:val="20"/>
          <w:szCs w:val="20"/>
        </w:rPr>
      </w:pPr>
    </w:p>
    <w:p w:rsidR="004F019C" w:rsidRDefault="004F019C" w:rsidP="00D5108C">
      <w:pPr>
        <w:tabs>
          <w:tab w:val="left" w:pos="1956"/>
        </w:tabs>
        <w:ind w:left="567"/>
        <w:rPr>
          <w:rFonts w:asciiTheme="majorHAnsi" w:hAnsiTheme="majorHAnsi" w:cs="Times New Roman"/>
          <w:sz w:val="20"/>
          <w:szCs w:val="20"/>
        </w:rPr>
      </w:pPr>
    </w:p>
    <w:p w:rsidR="004F019C" w:rsidRDefault="004F019C" w:rsidP="00D5108C">
      <w:pPr>
        <w:tabs>
          <w:tab w:val="left" w:pos="1956"/>
        </w:tabs>
        <w:ind w:left="567"/>
        <w:rPr>
          <w:rFonts w:asciiTheme="majorHAnsi" w:hAnsiTheme="majorHAnsi" w:cs="Times New Roman"/>
          <w:sz w:val="20"/>
          <w:szCs w:val="20"/>
        </w:rPr>
      </w:pPr>
    </w:p>
    <w:p w:rsidR="00F56324" w:rsidRDefault="00F56324" w:rsidP="00D5108C">
      <w:pPr>
        <w:tabs>
          <w:tab w:val="left" w:pos="1956"/>
        </w:tabs>
        <w:ind w:left="567"/>
        <w:rPr>
          <w:rFonts w:asciiTheme="majorHAnsi" w:hAnsiTheme="majorHAnsi" w:cs="Times New Roman"/>
          <w:sz w:val="20"/>
          <w:szCs w:val="20"/>
        </w:rPr>
      </w:pPr>
    </w:p>
    <w:p w:rsidR="00F56324" w:rsidRDefault="00F56324" w:rsidP="00D5108C">
      <w:pPr>
        <w:tabs>
          <w:tab w:val="left" w:pos="1956"/>
        </w:tabs>
        <w:ind w:left="567"/>
        <w:rPr>
          <w:rFonts w:asciiTheme="majorHAnsi" w:hAnsiTheme="majorHAnsi" w:cs="Times New Roman"/>
          <w:sz w:val="20"/>
          <w:szCs w:val="20"/>
        </w:rPr>
      </w:pPr>
    </w:p>
    <w:p w:rsidR="00F56324" w:rsidRDefault="00F56324" w:rsidP="00D5108C">
      <w:pPr>
        <w:tabs>
          <w:tab w:val="left" w:pos="1956"/>
        </w:tabs>
        <w:ind w:left="567"/>
        <w:rPr>
          <w:rFonts w:asciiTheme="majorHAnsi" w:hAnsiTheme="majorHAnsi" w:cs="Times New Roman"/>
          <w:sz w:val="20"/>
          <w:szCs w:val="20"/>
        </w:rPr>
      </w:pPr>
    </w:p>
    <w:p w:rsidR="00F56324" w:rsidRDefault="00F56324" w:rsidP="00D5108C">
      <w:pPr>
        <w:tabs>
          <w:tab w:val="left" w:pos="1956"/>
        </w:tabs>
        <w:ind w:left="567"/>
        <w:rPr>
          <w:rFonts w:asciiTheme="majorHAnsi" w:hAnsiTheme="majorHAnsi" w:cs="Times New Roman"/>
          <w:sz w:val="20"/>
          <w:szCs w:val="20"/>
        </w:rPr>
      </w:pPr>
    </w:p>
    <w:p w:rsidR="00F56324" w:rsidRPr="00200FCE" w:rsidRDefault="00F56324" w:rsidP="00F56324">
      <w:pPr>
        <w:pStyle w:val="Heading2"/>
        <w:ind w:left="567" w:hanging="567"/>
      </w:pPr>
      <w:r>
        <w:t>Nested Calculations</w:t>
      </w:r>
    </w:p>
    <w:p w:rsidR="00F56324" w:rsidRDefault="00F56324" w:rsidP="00F56324">
      <w:pPr>
        <w:tabs>
          <w:tab w:val="left" w:pos="1956"/>
        </w:tabs>
        <w:ind w:left="567"/>
        <w:rPr>
          <w:rFonts w:asciiTheme="majorHAnsi" w:hAnsiTheme="majorHAnsi" w:cs="Times New Roman"/>
          <w:sz w:val="20"/>
          <w:szCs w:val="20"/>
        </w:rPr>
      </w:pPr>
    </w:p>
    <w:p w:rsidR="00F56324" w:rsidRDefault="00F56324" w:rsidP="00F56324">
      <w:pPr>
        <w:ind w:left="567"/>
        <w:rPr>
          <w:rFonts w:asciiTheme="majorHAnsi" w:hAnsiTheme="majorHAnsi" w:cs="Times New Roman"/>
          <w:sz w:val="20"/>
          <w:szCs w:val="20"/>
        </w:rPr>
      </w:pPr>
      <w:r>
        <w:rPr>
          <w:rFonts w:asciiTheme="majorHAnsi" w:hAnsiTheme="majorHAnsi" w:cs="Times New Roman"/>
          <w:sz w:val="20"/>
          <w:szCs w:val="20"/>
        </w:rPr>
        <w:t>In the previous section</w:t>
      </w:r>
      <w:r w:rsidRPr="00D32594">
        <w:rPr>
          <w:rFonts w:asciiTheme="majorHAnsi" w:hAnsiTheme="majorHAnsi" w:cs="Times New Roman"/>
          <w:sz w:val="20"/>
          <w:szCs w:val="20"/>
        </w:rPr>
        <w:t xml:space="preserve">, the invoice total price derivation </w:t>
      </w:r>
      <w:r>
        <w:rPr>
          <w:rFonts w:asciiTheme="majorHAnsi" w:hAnsiTheme="majorHAnsi" w:cs="Times New Roman"/>
          <w:sz w:val="20"/>
          <w:szCs w:val="20"/>
        </w:rPr>
        <w:t>used</w:t>
      </w:r>
      <w:r w:rsidRPr="00D32594">
        <w:rPr>
          <w:rFonts w:asciiTheme="majorHAnsi" w:hAnsiTheme="majorHAnsi" w:cs="Times New Roman"/>
          <w:sz w:val="20"/>
          <w:szCs w:val="20"/>
        </w:rPr>
        <w:t xml:space="preserve"> two rules, with one rule to first derive </w:t>
      </w:r>
      <w:r>
        <w:rPr>
          <w:rFonts w:asciiTheme="majorHAnsi" w:hAnsiTheme="majorHAnsi" w:cs="Times New Roman"/>
          <w:sz w:val="20"/>
          <w:szCs w:val="20"/>
        </w:rPr>
        <w:t>l</w:t>
      </w:r>
      <w:r w:rsidRPr="00D32594">
        <w:rPr>
          <w:rFonts w:asciiTheme="majorHAnsi" w:hAnsiTheme="majorHAnsi" w:cs="Times New Roman"/>
          <w:sz w:val="20"/>
          <w:szCs w:val="20"/>
        </w:rPr>
        <w:t>ine</w:t>
      </w:r>
      <w:r>
        <w:rPr>
          <w:rFonts w:asciiTheme="majorHAnsi" w:hAnsiTheme="majorHAnsi" w:cs="Times New Roman"/>
          <w:sz w:val="20"/>
          <w:szCs w:val="20"/>
        </w:rPr>
        <w:t xml:space="preserve"> i</w:t>
      </w:r>
      <w:r w:rsidRPr="00D32594">
        <w:rPr>
          <w:rFonts w:asciiTheme="majorHAnsi" w:hAnsiTheme="majorHAnsi" w:cs="Times New Roman"/>
          <w:sz w:val="20"/>
          <w:szCs w:val="20"/>
        </w:rPr>
        <w:t>tem subtotal</w:t>
      </w:r>
      <w:r>
        <w:rPr>
          <w:rFonts w:asciiTheme="majorHAnsi" w:hAnsiTheme="majorHAnsi" w:cs="Times New Roman"/>
          <w:sz w:val="20"/>
          <w:szCs w:val="20"/>
        </w:rPr>
        <w:t>s</w:t>
      </w:r>
      <w:r w:rsidRPr="00D32594">
        <w:rPr>
          <w:rFonts w:asciiTheme="majorHAnsi" w:hAnsiTheme="majorHAnsi" w:cs="Times New Roman"/>
          <w:sz w:val="20"/>
          <w:szCs w:val="20"/>
        </w:rPr>
        <w:t xml:space="preserve"> and a second rule to sum these subtotals. However, in </w:t>
      </w:r>
      <w:r>
        <w:rPr>
          <w:rFonts w:asciiTheme="majorHAnsi" w:hAnsiTheme="majorHAnsi" w:cs="Times New Roman"/>
          <w:sz w:val="20"/>
          <w:szCs w:val="20"/>
        </w:rPr>
        <w:t xml:space="preserve">the </w:t>
      </w:r>
      <w:r w:rsidRPr="00D32594">
        <w:rPr>
          <w:rFonts w:asciiTheme="majorHAnsi" w:hAnsiTheme="majorHAnsi" w:cs="Times New Roman"/>
          <w:sz w:val="20"/>
          <w:szCs w:val="20"/>
        </w:rPr>
        <w:t>schema</w:t>
      </w:r>
      <w:r>
        <w:rPr>
          <w:rFonts w:asciiTheme="majorHAnsi" w:hAnsiTheme="majorHAnsi" w:cs="Times New Roman"/>
          <w:sz w:val="20"/>
          <w:szCs w:val="20"/>
        </w:rPr>
        <w:t xml:space="preserve"> of</w:t>
      </w:r>
      <w:r w:rsidRPr="00D32594">
        <w:rPr>
          <w:rFonts w:asciiTheme="majorHAnsi" w:hAnsiTheme="majorHAnsi" w:cs="Times New Roman"/>
          <w:sz w:val="20"/>
          <w:szCs w:val="20"/>
        </w:rPr>
        <w:t xml:space="preserve">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_Ref344715720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2</w:t>
      </w:r>
      <w:r w:rsidR="00FA72A8" w:rsidRPr="00FA72A8">
        <w:rPr>
          <w:rFonts w:asciiTheme="majorHAnsi" w:hAnsiTheme="majorHAnsi" w:cs="Times New Roman"/>
          <w:sz w:val="20"/>
          <w:szCs w:val="20"/>
        </w:rPr>
        <w:noBreakHyphen/>
        <w:t>9</w:t>
      </w:r>
      <w:r>
        <w:rPr>
          <w:rFonts w:asciiTheme="majorHAnsi" w:hAnsiTheme="majorHAnsi" w:cs="Times New Roman"/>
          <w:sz w:val="20"/>
          <w:szCs w:val="20"/>
        </w:rPr>
        <w:fldChar w:fldCharType="end"/>
      </w:r>
      <w:r>
        <w:rPr>
          <w:rFonts w:asciiTheme="majorHAnsi" w:hAnsiTheme="majorHAnsi" w:cs="Times New Roman"/>
          <w:sz w:val="20"/>
          <w:szCs w:val="20"/>
        </w:rPr>
        <w:t xml:space="preserve"> the</w:t>
      </w:r>
      <w:r w:rsidRPr="00D32594">
        <w:rPr>
          <w:rFonts w:asciiTheme="majorHAnsi" w:hAnsiTheme="majorHAnsi" w:cs="Times New Roman"/>
          <w:sz w:val="20"/>
          <w:szCs w:val="20"/>
        </w:rPr>
        <w:t xml:space="preserve"> invoice total price </w:t>
      </w:r>
      <w:r>
        <w:rPr>
          <w:rFonts w:asciiTheme="majorHAnsi" w:hAnsiTheme="majorHAnsi" w:cs="Times New Roman"/>
          <w:sz w:val="20"/>
          <w:szCs w:val="20"/>
        </w:rPr>
        <w:t xml:space="preserve">is computed </w:t>
      </w:r>
      <w:r w:rsidRPr="00D32594">
        <w:rPr>
          <w:rFonts w:asciiTheme="majorHAnsi" w:hAnsiTheme="majorHAnsi" w:cs="Times New Roman"/>
          <w:sz w:val="20"/>
          <w:szCs w:val="20"/>
        </w:rPr>
        <w:t xml:space="preserve">with just a single rule, by nesting one </w:t>
      </w:r>
      <w:r>
        <w:rPr>
          <w:rFonts w:asciiTheme="majorHAnsi" w:hAnsiTheme="majorHAnsi" w:cs="Times New Roman"/>
          <w:sz w:val="20"/>
          <w:szCs w:val="20"/>
        </w:rPr>
        <w:t>calcula</w:t>
      </w:r>
      <w:r w:rsidRPr="00D32594">
        <w:rPr>
          <w:rFonts w:asciiTheme="majorHAnsi" w:hAnsiTheme="majorHAnsi" w:cs="Times New Roman"/>
          <w:sz w:val="20"/>
          <w:szCs w:val="20"/>
        </w:rPr>
        <w:t>tion (</w:t>
      </w:r>
      <w:r>
        <w:rPr>
          <w:rFonts w:asciiTheme="majorHAnsi" w:hAnsiTheme="majorHAnsi" w:cs="Times New Roman"/>
          <w:sz w:val="20"/>
          <w:szCs w:val="20"/>
        </w:rPr>
        <w:t xml:space="preserve">quantity </w:t>
      </w:r>
      <w:r w:rsidRPr="00D32594">
        <w:rPr>
          <w:rFonts w:asciiTheme="majorHAnsi" w:hAnsiTheme="majorHAnsi" w:cs="Times New Roman"/>
          <w:sz w:val="20"/>
          <w:szCs w:val="20"/>
        </w:rPr>
        <w:t>*</w:t>
      </w:r>
      <w:r>
        <w:rPr>
          <w:rFonts w:asciiTheme="majorHAnsi" w:hAnsiTheme="majorHAnsi" w:cs="Times New Roman"/>
          <w:sz w:val="20"/>
          <w:szCs w:val="20"/>
        </w:rPr>
        <w:t xml:space="preserve"> </w:t>
      </w:r>
      <w:proofErr w:type="spellStart"/>
      <w:r>
        <w:rPr>
          <w:rFonts w:asciiTheme="majorHAnsi" w:hAnsiTheme="majorHAnsi" w:cs="Times New Roman"/>
          <w:sz w:val="20"/>
          <w:szCs w:val="20"/>
        </w:rPr>
        <w:t>unitPrice</w:t>
      </w:r>
      <w:proofErr w:type="spellEnd"/>
      <w:r w:rsidRPr="00D32594">
        <w:rPr>
          <w:rFonts w:asciiTheme="majorHAnsi" w:hAnsiTheme="majorHAnsi" w:cs="Times New Roman"/>
          <w:sz w:val="20"/>
          <w:szCs w:val="20"/>
        </w:rPr>
        <w:t xml:space="preserve">) inside another (sum). The schema </w:t>
      </w:r>
      <w:r>
        <w:rPr>
          <w:rFonts w:asciiTheme="majorHAnsi" w:hAnsiTheme="majorHAnsi" w:cs="Times New Roman"/>
          <w:sz w:val="20"/>
          <w:szCs w:val="20"/>
        </w:rPr>
        <w:t xml:space="preserve">also </w:t>
      </w:r>
      <w:r w:rsidRPr="00D32594">
        <w:rPr>
          <w:rFonts w:asciiTheme="majorHAnsi" w:hAnsiTheme="majorHAnsi" w:cs="Times New Roman"/>
          <w:sz w:val="20"/>
          <w:szCs w:val="20"/>
        </w:rPr>
        <w:t xml:space="preserve">includes a </w:t>
      </w:r>
      <w:r>
        <w:rPr>
          <w:rFonts w:asciiTheme="majorHAnsi" w:hAnsiTheme="majorHAnsi" w:cs="Times New Roman"/>
          <w:sz w:val="20"/>
          <w:szCs w:val="20"/>
        </w:rPr>
        <w:t>fact type</w:t>
      </w:r>
      <w:r w:rsidRPr="00D32594">
        <w:rPr>
          <w:rFonts w:asciiTheme="majorHAnsi" w:hAnsiTheme="majorHAnsi" w:cs="Times New Roman"/>
          <w:sz w:val="20"/>
          <w:szCs w:val="20"/>
        </w:rPr>
        <w:t xml:space="preserve"> </w:t>
      </w:r>
      <w:r>
        <w:rPr>
          <w:rFonts w:asciiTheme="majorHAnsi" w:hAnsiTheme="majorHAnsi" w:cs="Times New Roman"/>
          <w:sz w:val="20"/>
          <w:szCs w:val="20"/>
        </w:rPr>
        <w:t xml:space="preserve">to derive the </w:t>
      </w:r>
      <w:r w:rsidRPr="00D32594">
        <w:rPr>
          <w:rFonts w:asciiTheme="majorHAnsi" w:hAnsiTheme="majorHAnsi" w:cs="Times New Roman"/>
          <w:sz w:val="20"/>
          <w:szCs w:val="20"/>
        </w:rPr>
        <w:t xml:space="preserve">total </w:t>
      </w:r>
      <w:r>
        <w:rPr>
          <w:rFonts w:asciiTheme="majorHAnsi" w:hAnsiTheme="majorHAnsi" w:cs="Times New Roman"/>
          <w:sz w:val="20"/>
          <w:szCs w:val="20"/>
        </w:rPr>
        <w:t xml:space="preserve">sales </w:t>
      </w:r>
      <w:r w:rsidRPr="00D32594">
        <w:rPr>
          <w:rFonts w:asciiTheme="majorHAnsi" w:hAnsiTheme="majorHAnsi" w:cs="Times New Roman"/>
          <w:sz w:val="20"/>
          <w:szCs w:val="20"/>
        </w:rPr>
        <w:t>revenue</w:t>
      </w:r>
      <w:r>
        <w:rPr>
          <w:rFonts w:asciiTheme="majorHAnsi" w:hAnsiTheme="majorHAnsi" w:cs="Times New Roman"/>
          <w:sz w:val="20"/>
          <w:szCs w:val="20"/>
        </w:rPr>
        <w:t xml:space="preserve"> of each sale item</w:t>
      </w:r>
      <w:r w:rsidRPr="00D32594">
        <w:rPr>
          <w:rFonts w:asciiTheme="majorHAnsi" w:hAnsiTheme="majorHAnsi" w:cs="Times New Roman"/>
          <w:sz w:val="20"/>
          <w:szCs w:val="20"/>
        </w:rPr>
        <w:t xml:space="preserve">. </w:t>
      </w:r>
    </w:p>
    <w:p w:rsidR="00F56324" w:rsidRDefault="00F56324" w:rsidP="00F56324">
      <w:pPr>
        <w:ind w:left="567"/>
        <w:rPr>
          <w:rFonts w:asciiTheme="majorHAnsi" w:hAnsiTheme="majorHAnsi" w:cs="Times New Roman"/>
          <w:sz w:val="20"/>
          <w:szCs w:val="20"/>
        </w:rPr>
      </w:pPr>
    </w:p>
    <w:p w:rsidR="00F56324" w:rsidRDefault="00F56324" w:rsidP="00F56324">
      <w:pPr>
        <w:ind w:left="567"/>
        <w:rPr>
          <w:rFonts w:asciiTheme="majorHAnsi" w:hAnsiTheme="majorHAnsi" w:cs="Times New Roman"/>
          <w:sz w:val="20"/>
          <w:szCs w:val="20"/>
        </w:rPr>
      </w:pPr>
      <w:r w:rsidRPr="00D32594">
        <w:rPr>
          <w:rFonts w:asciiTheme="majorHAnsi" w:hAnsiTheme="majorHAnsi" w:cs="Times New Roman"/>
          <w:sz w:val="20"/>
          <w:szCs w:val="20"/>
        </w:rPr>
        <w:t xml:space="preserve">Notice that </w:t>
      </w:r>
      <w:r>
        <w:rPr>
          <w:rFonts w:asciiTheme="majorHAnsi" w:hAnsiTheme="majorHAnsi" w:cs="Times New Roman"/>
          <w:sz w:val="20"/>
          <w:szCs w:val="20"/>
        </w:rPr>
        <w:t>each</w:t>
      </w:r>
      <w:r w:rsidRPr="00D32594">
        <w:rPr>
          <w:rFonts w:asciiTheme="majorHAnsi" w:hAnsiTheme="majorHAnsi" w:cs="Times New Roman"/>
          <w:sz w:val="20"/>
          <w:szCs w:val="20"/>
        </w:rPr>
        <w:t xml:space="preserve"> of the</w:t>
      </w:r>
      <w:r>
        <w:rPr>
          <w:rFonts w:asciiTheme="majorHAnsi" w:hAnsiTheme="majorHAnsi" w:cs="Times New Roman"/>
          <w:sz w:val="20"/>
          <w:szCs w:val="20"/>
        </w:rPr>
        <w:t xml:space="preserve"> derivation </w:t>
      </w:r>
      <w:r w:rsidRPr="00D32594">
        <w:rPr>
          <w:rFonts w:asciiTheme="majorHAnsi" w:hAnsiTheme="majorHAnsi" w:cs="Times New Roman"/>
          <w:sz w:val="20"/>
          <w:szCs w:val="20"/>
        </w:rPr>
        <w:t>rules include</w:t>
      </w:r>
      <w:r>
        <w:rPr>
          <w:rFonts w:asciiTheme="majorHAnsi" w:hAnsiTheme="majorHAnsi" w:cs="Times New Roman"/>
          <w:sz w:val="20"/>
          <w:szCs w:val="20"/>
        </w:rPr>
        <w:t>s</w:t>
      </w:r>
      <w:r w:rsidRPr="00D32594">
        <w:rPr>
          <w:rFonts w:asciiTheme="majorHAnsi" w:hAnsiTheme="majorHAnsi" w:cs="Times New Roman"/>
          <w:sz w:val="20"/>
          <w:szCs w:val="20"/>
        </w:rPr>
        <w:t xml:space="preserve"> a line item subtotal computation within it. If we define a line item subtotal rule first (as we did in the previous section), we can reuse this rule in defining both of the total rules above in a simpler form. Hence </w:t>
      </w:r>
      <w:r>
        <w:rPr>
          <w:rFonts w:asciiTheme="majorHAnsi" w:hAnsiTheme="majorHAnsi" w:cs="Times New Roman"/>
          <w:sz w:val="20"/>
          <w:szCs w:val="20"/>
        </w:rPr>
        <w:t xml:space="preserve">for this application </w:t>
      </w:r>
      <w:r w:rsidRPr="00D32594">
        <w:rPr>
          <w:rFonts w:asciiTheme="majorHAnsi" w:hAnsiTheme="majorHAnsi" w:cs="Times New Roman"/>
          <w:sz w:val="20"/>
          <w:szCs w:val="20"/>
        </w:rPr>
        <w:t xml:space="preserve">it </w:t>
      </w:r>
      <w:r>
        <w:rPr>
          <w:rFonts w:asciiTheme="majorHAnsi" w:hAnsiTheme="majorHAnsi" w:cs="Times New Roman"/>
          <w:sz w:val="20"/>
          <w:szCs w:val="20"/>
        </w:rPr>
        <w:t>would be</w:t>
      </w:r>
      <w:r w:rsidRPr="00D32594">
        <w:rPr>
          <w:rFonts w:asciiTheme="majorHAnsi" w:hAnsiTheme="majorHAnsi" w:cs="Times New Roman"/>
          <w:sz w:val="20"/>
          <w:szCs w:val="20"/>
        </w:rPr>
        <w:t xml:space="preserve"> </w:t>
      </w:r>
      <w:r>
        <w:rPr>
          <w:rFonts w:asciiTheme="majorHAnsi" w:hAnsiTheme="majorHAnsi" w:cs="Times New Roman"/>
          <w:sz w:val="20"/>
          <w:szCs w:val="20"/>
        </w:rPr>
        <w:t>better</w:t>
      </w:r>
      <w:r w:rsidRPr="00D32594">
        <w:rPr>
          <w:rFonts w:asciiTheme="majorHAnsi" w:hAnsiTheme="majorHAnsi" w:cs="Times New Roman"/>
          <w:sz w:val="20"/>
          <w:szCs w:val="20"/>
        </w:rPr>
        <w:t xml:space="preserve"> </w:t>
      </w:r>
      <w:r>
        <w:rPr>
          <w:rFonts w:asciiTheme="majorHAnsi" w:hAnsiTheme="majorHAnsi" w:cs="Times New Roman"/>
          <w:sz w:val="20"/>
          <w:szCs w:val="20"/>
        </w:rPr>
        <w:t>to</w:t>
      </w:r>
      <w:r w:rsidRPr="00D32594">
        <w:rPr>
          <w:rFonts w:asciiTheme="majorHAnsi" w:hAnsiTheme="majorHAnsi" w:cs="Times New Roman"/>
          <w:sz w:val="20"/>
          <w:szCs w:val="20"/>
        </w:rPr>
        <w:t xml:space="preserve"> compute the subtotal in a separate rule rather than nesting it inside other rules as shown</w:t>
      </w:r>
      <w:r>
        <w:rPr>
          <w:rFonts w:asciiTheme="majorHAnsi" w:hAnsiTheme="majorHAnsi" w:cs="Times New Roman"/>
          <w:sz w:val="20"/>
          <w:szCs w:val="20"/>
        </w:rPr>
        <w:t xml:space="preserve"> below</w:t>
      </w:r>
      <w:r w:rsidRPr="00D32594">
        <w:rPr>
          <w:rFonts w:asciiTheme="majorHAnsi" w:hAnsiTheme="majorHAnsi" w:cs="Times New Roman"/>
          <w:sz w:val="20"/>
          <w:szCs w:val="20"/>
        </w:rPr>
        <w:t>.</w:t>
      </w:r>
    </w:p>
    <w:p w:rsidR="00F56324" w:rsidRDefault="00F56324" w:rsidP="00F56324">
      <w:pPr>
        <w:tabs>
          <w:tab w:val="left" w:pos="1956"/>
        </w:tabs>
        <w:ind w:left="567"/>
        <w:rPr>
          <w:rFonts w:asciiTheme="majorHAnsi" w:hAnsiTheme="majorHAnsi" w:cs="Times New Roman"/>
          <w:sz w:val="20"/>
          <w:szCs w:val="20"/>
        </w:rPr>
      </w:pPr>
    </w:p>
    <w:p w:rsidR="00F56324" w:rsidRDefault="00F56324" w:rsidP="00F56324">
      <w:pPr>
        <w:tabs>
          <w:tab w:val="left" w:pos="1956"/>
        </w:tabs>
        <w:ind w:left="567"/>
        <w:rPr>
          <w:rFonts w:asciiTheme="majorHAnsi" w:hAnsiTheme="majorHAnsi" w:cs="Times New Roman"/>
          <w:sz w:val="20"/>
          <w:szCs w:val="20"/>
        </w:rPr>
      </w:pPr>
      <w:r w:rsidRPr="00D9594B">
        <w:rPr>
          <w:noProof/>
          <w:lang w:eastAsia="en-AU"/>
        </w:rPr>
        <w:drawing>
          <wp:anchor distT="0" distB="0" distL="114300" distR="114300" simplePos="0" relativeHeight="252308480" behindDoc="1" locked="0" layoutInCell="1" allowOverlap="1" wp14:anchorId="102CFA2B" wp14:editId="2886051C">
            <wp:simplePos x="0" y="0"/>
            <wp:positionH relativeFrom="column">
              <wp:posOffset>1052976</wp:posOffset>
            </wp:positionH>
            <wp:positionV relativeFrom="paragraph">
              <wp:posOffset>-635</wp:posOffset>
            </wp:positionV>
            <wp:extent cx="3382010" cy="1793875"/>
            <wp:effectExtent l="0" t="0" r="8890" b="0"/>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382010" cy="1793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56324" w:rsidRDefault="00F56324" w:rsidP="00F56324">
      <w:pPr>
        <w:tabs>
          <w:tab w:val="left" w:pos="1956"/>
        </w:tabs>
        <w:ind w:left="567"/>
        <w:rPr>
          <w:rFonts w:asciiTheme="majorHAnsi" w:hAnsiTheme="majorHAnsi" w:cs="Times New Roman"/>
          <w:sz w:val="20"/>
          <w:szCs w:val="20"/>
        </w:rPr>
      </w:pPr>
    </w:p>
    <w:p w:rsidR="00F56324" w:rsidRDefault="00F56324" w:rsidP="00F56324">
      <w:pPr>
        <w:tabs>
          <w:tab w:val="left" w:pos="1956"/>
        </w:tabs>
        <w:ind w:left="567"/>
        <w:rPr>
          <w:rFonts w:asciiTheme="majorHAnsi" w:hAnsiTheme="majorHAnsi" w:cs="Times New Roman"/>
          <w:sz w:val="20"/>
          <w:szCs w:val="20"/>
        </w:rPr>
      </w:pPr>
    </w:p>
    <w:p w:rsidR="00F56324" w:rsidRDefault="00F56324" w:rsidP="00F56324">
      <w:pPr>
        <w:tabs>
          <w:tab w:val="left" w:pos="1956"/>
        </w:tabs>
        <w:ind w:left="567"/>
        <w:rPr>
          <w:rFonts w:asciiTheme="majorHAnsi" w:hAnsiTheme="majorHAnsi" w:cs="Times New Roman"/>
          <w:sz w:val="20"/>
          <w:szCs w:val="20"/>
        </w:rPr>
      </w:pPr>
    </w:p>
    <w:p w:rsidR="00F56324" w:rsidRDefault="00F56324" w:rsidP="00F56324">
      <w:pPr>
        <w:tabs>
          <w:tab w:val="left" w:pos="1956"/>
        </w:tabs>
        <w:ind w:left="567"/>
        <w:rPr>
          <w:rFonts w:asciiTheme="majorHAnsi" w:hAnsiTheme="majorHAnsi" w:cs="Times New Roman"/>
          <w:sz w:val="20"/>
          <w:szCs w:val="20"/>
        </w:rPr>
      </w:pPr>
    </w:p>
    <w:p w:rsidR="00F56324" w:rsidRDefault="00F56324" w:rsidP="00F56324">
      <w:pPr>
        <w:tabs>
          <w:tab w:val="left" w:pos="1956"/>
        </w:tabs>
        <w:ind w:left="567"/>
        <w:rPr>
          <w:rFonts w:asciiTheme="majorHAnsi" w:hAnsiTheme="majorHAnsi" w:cs="Times New Roman"/>
          <w:sz w:val="20"/>
          <w:szCs w:val="20"/>
        </w:rPr>
      </w:pPr>
    </w:p>
    <w:p w:rsidR="00F56324" w:rsidRDefault="00F56324" w:rsidP="00F56324">
      <w:pPr>
        <w:tabs>
          <w:tab w:val="left" w:pos="1956"/>
        </w:tabs>
        <w:ind w:left="567"/>
        <w:rPr>
          <w:rFonts w:asciiTheme="majorHAnsi" w:hAnsiTheme="majorHAnsi" w:cs="Times New Roman"/>
          <w:sz w:val="20"/>
          <w:szCs w:val="20"/>
        </w:rPr>
      </w:pPr>
    </w:p>
    <w:p w:rsidR="00F56324" w:rsidRDefault="00F56324" w:rsidP="00F56324">
      <w:pPr>
        <w:tabs>
          <w:tab w:val="left" w:pos="1956"/>
        </w:tabs>
        <w:ind w:left="567"/>
        <w:rPr>
          <w:rFonts w:asciiTheme="majorHAnsi" w:hAnsiTheme="majorHAnsi" w:cs="Times New Roman"/>
          <w:sz w:val="20"/>
          <w:szCs w:val="20"/>
        </w:rPr>
      </w:pPr>
    </w:p>
    <w:p w:rsidR="00F56324" w:rsidRDefault="00F56324" w:rsidP="00F56324">
      <w:pPr>
        <w:tabs>
          <w:tab w:val="left" w:pos="1956"/>
        </w:tabs>
        <w:ind w:left="567"/>
        <w:rPr>
          <w:rFonts w:asciiTheme="majorHAnsi" w:hAnsiTheme="majorHAnsi" w:cs="Times New Roman"/>
          <w:sz w:val="20"/>
          <w:szCs w:val="20"/>
        </w:rPr>
      </w:pPr>
    </w:p>
    <w:p w:rsidR="00F56324" w:rsidRDefault="00F56324" w:rsidP="00F56324">
      <w:pPr>
        <w:tabs>
          <w:tab w:val="left" w:pos="1956"/>
        </w:tabs>
        <w:ind w:left="567"/>
        <w:rPr>
          <w:rFonts w:asciiTheme="majorHAnsi" w:hAnsiTheme="majorHAnsi" w:cs="Times New Roman"/>
          <w:sz w:val="20"/>
          <w:szCs w:val="20"/>
        </w:rPr>
      </w:pPr>
    </w:p>
    <w:p w:rsidR="00F56324" w:rsidRDefault="00F56324" w:rsidP="00F56324">
      <w:pPr>
        <w:tabs>
          <w:tab w:val="left" w:pos="1956"/>
        </w:tabs>
        <w:ind w:left="567"/>
        <w:rPr>
          <w:rFonts w:asciiTheme="majorHAnsi" w:hAnsiTheme="majorHAnsi" w:cs="Times New Roman"/>
          <w:sz w:val="20"/>
          <w:szCs w:val="20"/>
        </w:rPr>
      </w:pPr>
    </w:p>
    <w:p w:rsidR="00F56324" w:rsidRPr="00C4398A" w:rsidRDefault="00F56324" w:rsidP="00F56324">
      <w:pPr>
        <w:pStyle w:val="Caption"/>
        <w:ind w:left="567"/>
      </w:pPr>
      <w:bookmarkStart w:id="41" w:name="_Ref344715720"/>
      <w:r>
        <w:t xml:space="preserve">Figure </w:t>
      </w:r>
      <w:fldSimple w:instr=" STYLEREF 1 \s ">
        <w:r w:rsidR="00FA72A8">
          <w:rPr>
            <w:noProof/>
          </w:rPr>
          <w:t>2</w:t>
        </w:r>
      </w:fldSimple>
      <w:r>
        <w:noBreakHyphen/>
      </w:r>
      <w:fldSimple w:instr=" SEQ Figure \* ARABIC \s 1 ">
        <w:r w:rsidR="00FA72A8">
          <w:rPr>
            <w:noProof/>
          </w:rPr>
          <w:t>9</w:t>
        </w:r>
      </w:fldSimple>
      <w:bookmarkEnd w:id="41"/>
      <w:r>
        <w:t> </w:t>
      </w:r>
      <w:proofErr w:type="gramStart"/>
      <w:r>
        <w:t>Each</w:t>
      </w:r>
      <w:proofErr w:type="gramEnd"/>
      <w:r>
        <w:t xml:space="preserve"> derivation rule involves a calculation with a calculation</w:t>
      </w:r>
    </w:p>
    <w:p w:rsidR="00D32594" w:rsidRPr="00D32594" w:rsidRDefault="00F56324" w:rsidP="00D32594">
      <w:pPr>
        <w:ind w:left="567"/>
        <w:rPr>
          <w:rFonts w:asciiTheme="majorHAnsi" w:hAnsiTheme="majorHAnsi" w:cs="Times New Roman"/>
          <w:sz w:val="20"/>
          <w:szCs w:val="20"/>
        </w:rPr>
      </w:pPr>
      <w:r w:rsidRPr="00D32594">
        <w:rPr>
          <w:rFonts w:asciiTheme="majorHAnsi" w:hAnsiTheme="majorHAnsi" w:cs="Times New Roman"/>
          <w:sz w:val="20"/>
          <w:szCs w:val="20"/>
        </w:rPr>
        <w:lastRenderedPageBreak/>
        <w:t xml:space="preserve">However, </w:t>
      </w:r>
      <w:r>
        <w:rPr>
          <w:rFonts w:asciiTheme="majorHAnsi" w:hAnsiTheme="majorHAnsi" w:cs="Times New Roman"/>
          <w:sz w:val="20"/>
          <w:szCs w:val="20"/>
        </w:rPr>
        <w:t xml:space="preserve">nested calculations are sometimes quite useful, and this section </w:t>
      </w:r>
      <w:r w:rsidRPr="00D32594">
        <w:rPr>
          <w:rFonts w:asciiTheme="majorHAnsi" w:hAnsiTheme="majorHAnsi" w:cs="Times New Roman"/>
          <w:sz w:val="20"/>
          <w:szCs w:val="20"/>
        </w:rPr>
        <w:t>discuss</w:t>
      </w:r>
      <w:r>
        <w:rPr>
          <w:rFonts w:asciiTheme="majorHAnsi" w:hAnsiTheme="majorHAnsi" w:cs="Times New Roman"/>
          <w:sz w:val="20"/>
          <w:szCs w:val="20"/>
        </w:rPr>
        <w:t>es</w:t>
      </w:r>
      <w:r w:rsidRPr="00D32594">
        <w:rPr>
          <w:rFonts w:asciiTheme="majorHAnsi" w:hAnsiTheme="majorHAnsi" w:cs="Times New Roman"/>
          <w:sz w:val="20"/>
          <w:szCs w:val="20"/>
        </w:rPr>
        <w:t xml:space="preserve"> how to add the derivation rule for invoice totals with the subtotal calculation nested inside the rule. </w:t>
      </w:r>
      <w:r>
        <w:rPr>
          <w:rFonts w:asciiTheme="majorHAnsi" w:hAnsiTheme="majorHAnsi" w:cs="Times New Roman"/>
          <w:sz w:val="20"/>
          <w:szCs w:val="20"/>
        </w:rPr>
        <w:t>T</w:t>
      </w:r>
      <w:r w:rsidRPr="00D32594">
        <w:rPr>
          <w:rFonts w:asciiTheme="majorHAnsi" w:hAnsiTheme="majorHAnsi" w:cs="Times New Roman"/>
          <w:sz w:val="20"/>
          <w:szCs w:val="20"/>
        </w:rPr>
        <w:t xml:space="preserve">he </w:t>
      </w:r>
      <w:r>
        <w:rPr>
          <w:rFonts w:asciiTheme="majorHAnsi" w:hAnsiTheme="majorHAnsi" w:cs="Times New Roman"/>
          <w:sz w:val="20"/>
          <w:szCs w:val="20"/>
        </w:rPr>
        <w:t>entry of the item</w:t>
      </w:r>
      <w:r w:rsidRPr="00D32594">
        <w:rPr>
          <w:rFonts w:asciiTheme="majorHAnsi" w:hAnsiTheme="majorHAnsi" w:cs="Times New Roman"/>
          <w:sz w:val="20"/>
          <w:szCs w:val="20"/>
        </w:rPr>
        <w:t xml:space="preserve"> revenue rule </w:t>
      </w:r>
      <w:r>
        <w:rPr>
          <w:rFonts w:asciiTheme="majorHAnsi" w:hAnsiTheme="majorHAnsi" w:cs="Times New Roman"/>
          <w:sz w:val="20"/>
          <w:szCs w:val="20"/>
        </w:rPr>
        <w:t xml:space="preserve">is similar so is omitted, but may be used for </w:t>
      </w:r>
      <w:r w:rsidRPr="00D32594">
        <w:rPr>
          <w:rFonts w:asciiTheme="majorHAnsi" w:hAnsiTheme="majorHAnsi" w:cs="Times New Roman"/>
          <w:sz w:val="20"/>
          <w:szCs w:val="20"/>
        </w:rPr>
        <w:t xml:space="preserve">extra practice. </w:t>
      </w:r>
      <w:bookmarkStart w:id="42" w:name="Sec2_7"/>
      <w:bookmarkEnd w:id="42"/>
      <w:r w:rsidR="00D32594" w:rsidRPr="00D32594">
        <w:rPr>
          <w:rFonts w:asciiTheme="majorHAnsi" w:hAnsiTheme="majorHAnsi" w:cs="Times New Roman"/>
          <w:sz w:val="20"/>
          <w:szCs w:val="20"/>
        </w:rPr>
        <w:t>The invoice total price rule may be specified as a single derivation rule in FORML as follows:</w:t>
      </w:r>
    </w:p>
    <w:p w:rsidR="00D32594" w:rsidRPr="00D32594" w:rsidRDefault="00D32594" w:rsidP="00D32594">
      <w:pPr>
        <w:ind w:left="567"/>
        <w:rPr>
          <w:rFonts w:asciiTheme="majorHAnsi" w:hAnsiTheme="majorHAnsi" w:cs="Times New Roman"/>
          <w:sz w:val="10"/>
          <w:szCs w:val="10"/>
        </w:rPr>
      </w:pPr>
    </w:p>
    <w:p w:rsidR="00D32594" w:rsidRPr="00D32594" w:rsidRDefault="00D32594" w:rsidP="00D32594">
      <w:pPr>
        <w:ind w:left="1020"/>
        <w:rPr>
          <w:rFonts w:ascii="Arial Narrow" w:hAnsi="Arial Narrow" w:cs="Times New Roman"/>
          <w:sz w:val="18"/>
          <w:szCs w:val="18"/>
        </w:rPr>
      </w:pPr>
      <w:r w:rsidRPr="00D32594">
        <w:rPr>
          <w:rFonts w:ascii="Arial Narrow" w:hAnsi="Arial Narrow" w:cs="Times New Roman"/>
          <w:b/>
          <w:sz w:val="18"/>
          <w:szCs w:val="18"/>
        </w:rPr>
        <w:t>*For each</w:t>
      </w:r>
      <w:r w:rsidRPr="00D32594">
        <w:rPr>
          <w:rFonts w:ascii="Arial Narrow" w:hAnsi="Arial Narrow" w:cs="Times New Roman"/>
          <w:sz w:val="18"/>
          <w:szCs w:val="18"/>
        </w:rPr>
        <w:t xml:space="preserve"> Invoice,</w:t>
      </w:r>
    </w:p>
    <w:p w:rsidR="00D32594" w:rsidRPr="00D32594" w:rsidRDefault="00D32594" w:rsidP="00D32594">
      <w:pPr>
        <w:ind w:left="1020"/>
        <w:rPr>
          <w:rFonts w:ascii="Arial Narrow" w:hAnsi="Arial Narrow" w:cs="Times New Roman"/>
          <w:sz w:val="18"/>
          <w:szCs w:val="18"/>
        </w:rPr>
      </w:pPr>
      <w:r w:rsidRPr="00D32594">
        <w:rPr>
          <w:rFonts w:ascii="Arial Narrow" w:hAnsi="Arial Narrow" w:cs="Times New Roman"/>
          <w:sz w:val="18"/>
          <w:szCs w:val="18"/>
        </w:rPr>
        <w:t xml:space="preserve">   </w:t>
      </w:r>
      <w:proofErr w:type="gramStart"/>
      <w:r w:rsidRPr="00D32594">
        <w:rPr>
          <w:rFonts w:ascii="Arial Narrow" w:hAnsi="Arial Narrow" w:cs="Times New Roman"/>
          <w:sz w:val="18"/>
          <w:szCs w:val="18"/>
        </w:rPr>
        <w:t>total</w:t>
      </w:r>
      <w:proofErr w:type="gramEnd"/>
      <w:r w:rsidRPr="00D32594">
        <w:rPr>
          <w:rFonts w:ascii="Arial Narrow" w:hAnsi="Arial Narrow" w:cs="Times New Roman"/>
          <w:sz w:val="18"/>
          <w:szCs w:val="18"/>
        </w:rPr>
        <w:t xml:space="preserve"> = </w:t>
      </w:r>
      <w:r w:rsidRPr="00D32594">
        <w:rPr>
          <w:rFonts w:ascii="Arial Narrow" w:hAnsi="Arial Narrow" w:cs="Times New Roman"/>
          <w:b/>
          <w:sz w:val="18"/>
          <w:szCs w:val="18"/>
        </w:rPr>
        <w:t>sum</w:t>
      </w:r>
      <w:r w:rsidRPr="00D32594">
        <w:rPr>
          <w:rFonts w:ascii="Arial Narrow" w:hAnsi="Arial Narrow" w:cs="Times New Roman"/>
          <w:sz w:val="18"/>
          <w:szCs w:val="18"/>
        </w:rPr>
        <w:t>(</w:t>
      </w:r>
      <w:proofErr w:type="spellStart"/>
      <w:r w:rsidRPr="00D32594">
        <w:rPr>
          <w:rFonts w:ascii="Arial Narrow" w:hAnsi="Arial Narrow" w:cs="Times New Roman"/>
          <w:sz w:val="18"/>
          <w:szCs w:val="18"/>
        </w:rPr>
        <w:t>lineItem</w:t>
      </w:r>
      <w:proofErr w:type="spellEnd"/>
      <w:r w:rsidRPr="00D32594">
        <w:rPr>
          <w:rFonts w:ascii="Arial Narrow" w:hAnsi="Arial Narrow" w:cs="Times New Roman"/>
          <w:sz w:val="18"/>
          <w:szCs w:val="18"/>
        </w:rPr>
        <w:t>.(quantity*</w:t>
      </w:r>
      <w:proofErr w:type="spellStart"/>
      <w:r w:rsidRPr="00D32594">
        <w:rPr>
          <w:rFonts w:ascii="Arial Narrow" w:hAnsi="Arial Narrow" w:cs="Times New Roman"/>
          <w:sz w:val="18"/>
          <w:szCs w:val="18"/>
        </w:rPr>
        <w:t>unitPrice</w:t>
      </w:r>
      <w:proofErr w:type="spellEnd"/>
      <w:r w:rsidRPr="00D32594">
        <w:rPr>
          <w:rFonts w:ascii="Arial Narrow" w:hAnsi="Arial Narrow" w:cs="Times New Roman"/>
          <w:sz w:val="18"/>
          <w:szCs w:val="18"/>
        </w:rPr>
        <w:t>)).</w:t>
      </w:r>
    </w:p>
    <w:p w:rsidR="00D32594" w:rsidRPr="00D32594" w:rsidRDefault="00D32594" w:rsidP="00D32594">
      <w:pPr>
        <w:ind w:left="567"/>
        <w:rPr>
          <w:rFonts w:asciiTheme="majorHAnsi" w:hAnsiTheme="majorHAnsi" w:cs="Times New Roman"/>
          <w:sz w:val="10"/>
          <w:szCs w:val="10"/>
        </w:rPr>
      </w:pPr>
    </w:p>
    <w:p w:rsidR="00D32594" w:rsidRPr="00D32594" w:rsidRDefault="00D32594" w:rsidP="00D32594">
      <w:pPr>
        <w:ind w:left="567"/>
        <w:rPr>
          <w:rFonts w:asciiTheme="majorHAnsi" w:hAnsiTheme="majorHAnsi" w:cs="Times New Roman"/>
          <w:sz w:val="20"/>
          <w:szCs w:val="20"/>
        </w:rPr>
      </w:pPr>
      <w:r w:rsidRPr="00D32594">
        <w:rPr>
          <w:rFonts w:asciiTheme="majorHAnsi" w:hAnsiTheme="majorHAnsi" w:cs="Times New Roman"/>
          <w:sz w:val="20"/>
          <w:szCs w:val="20"/>
        </w:rPr>
        <w:t xml:space="preserve">This rule may be interpreted as follows. Given any invoice, jump to its </w:t>
      </w:r>
      <w:proofErr w:type="spellStart"/>
      <w:r w:rsidRPr="00D32594">
        <w:rPr>
          <w:rFonts w:asciiTheme="majorHAnsi" w:hAnsiTheme="majorHAnsi" w:cs="Times New Roman"/>
          <w:sz w:val="20"/>
          <w:szCs w:val="20"/>
        </w:rPr>
        <w:t>lineItem</w:t>
      </w:r>
      <w:proofErr w:type="spellEnd"/>
      <w:r w:rsidRPr="00D32594">
        <w:rPr>
          <w:rFonts w:asciiTheme="majorHAnsi" w:hAnsiTheme="majorHAnsi" w:cs="Times New Roman"/>
          <w:sz w:val="20"/>
          <w:szCs w:val="20"/>
        </w:rPr>
        <w:t xml:space="preserve"> far role (resulting in a set of line items), then for each of these line items jump to its quantity and </w:t>
      </w:r>
      <w:proofErr w:type="spellStart"/>
      <w:r w:rsidRPr="00D32594">
        <w:rPr>
          <w:rFonts w:asciiTheme="majorHAnsi" w:hAnsiTheme="majorHAnsi" w:cs="Times New Roman"/>
          <w:sz w:val="20"/>
          <w:szCs w:val="20"/>
        </w:rPr>
        <w:t>unitPrice</w:t>
      </w:r>
      <w:proofErr w:type="spellEnd"/>
      <w:r w:rsidRPr="00D32594">
        <w:rPr>
          <w:rFonts w:asciiTheme="majorHAnsi" w:hAnsiTheme="majorHAnsi" w:cs="Times New Roman"/>
          <w:sz w:val="20"/>
          <w:szCs w:val="20"/>
        </w:rPr>
        <w:t xml:space="preserve"> far roles and multiply their values, then sum the products obtained from these multiplications, and assign the resulting sum to the invoice total.</w:t>
      </w:r>
    </w:p>
    <w:p w:rsidR="00D32594" w:rsidRPr="00D32594" w:rsidRDefault="00005BA1" w:rsidP="00D32594">
      <w:pPr>
        <w:ind w:left="567"/>
        <w:rPr>
          <w:rFonts w:asciiTheme="majorHAnsi" w:hAnsiTheme="majorHAnsi" w:cs="Times New Roman"/>
          <w:sz w:val="20"/>
          <w:szCs w:val="20"/>
        </w:rPr>
      </w:pPr>
      <w:r w:rsidRPr="00005BA1">
        <w:rPr>
          <w:noProof/>
          <w:lang w:eastAsia="en-AU"/>
        </w:rPr>
        <w:drawing>
          <wp:anchor distT="0" distB="0" distL="114300" distR="114300" simplePos="0" relativeHeight="251987968" behindDoc="0" locked="0" layoutInCell="1" allowOverlap="1" wp14:anchorId="387ED392" wp14:editId="74875E0E">
            <wp:simplePos x="0" y="0"/>
            <wp:positionH relativeFrom="column">
              <wp:posOffset>2916555</wp:posOffset>
            </wp:positionH>
            <wp:positionV relativeFrom="paragraph">
              <wp:posOffset>13970</wp:posOffset>
            </wp:positionV>
            <wp:extent cx="2508885" cy="2233295"/>
            <wp:effectExtent l="0" t="0" r="5715" b="0"/>
            <wp:wrapSquare wrapText="bothSides"/>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508885" cy="22332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2594" w:rsidRPr="00D32594" w:rsidRDefault="00D32594" w:rsidP="00D32594">
      <w:pPr>
        <w:ind w:left="567"/>
        <w:rPr>
          <w:rFonts w:asciiTheme="majorHAnsi" w:hAnsiTheme="majorHAnsi" w:cs="Times New Roman"/>
          <w:sz w:val="20"/>
          <w:szCs w:val="20"/>
        </w:rPr>
      </w:pPr>
      <w:r w:rsidRPr="00D32594">
        <w:rPr>
          <w:rFonts w:asciiTheme="majorHAnsi" w:hAnsiTheme="majorHAnsi" w:cs="Times New Roman"/>
          <w:sz w:val="20"/>
          <w:szCs w:val="20"/>
        </w:rPr>
        <w:t xml:space="preserve">You can visualize the derivation path and binding as shown opposite. </w:t>
      </w:r>
      <w:r w:rsidR="00005BA1">
        <w:rPr>
          <w:rFonts w:asciiTheme="majorHAnsi" w:hAnsiTheme="majorHAnsi" w:cs="Times New Roman"/>
          <w:sz w:val="20"/>
          <w:szCs w:val="20"/>
        </w:rPr>
        <w:t>T</w:t>
      </w:r>
      <w:r w:rsidRPr="00D32594">
        <w:rPr>
          <w:rFonts w:asciiTheme="majorHAnsi" w:hAnsiTheme="majorHAnsi" w:cs="Times New Roman"/>
          <w:sz w:val="20"/>
          <w:szCs w:val="20"/>
        </w:rPr>
        <w:t xml:space="preserve">he </w:t>
      </w:r>
      <w:r w:rsidR="00005BA1">
        <w:rPr>
          <w:rFonts w:asciiTheme="majorHAnsi" w:hAnsiTheme="majorHAnsi" w:cs="Times New Roman"/>
          <w:sz w:val="20"/>
          <w:szCs w:val="20"/>
        </w:rPr>
        <w:t>aggregation context</w:t>
      </w:r>
      <w:r w:rsidRPr="00D32594">
        <w:rPr>
          <w:rFonts w:asciiTheme="majorHAnsi" w:hAnsiTheme="majorHAnsi" w:cs="Times New Roman"/>
          <w:sz w:val="20"/>
          <w:szCs w:val="20"/>
        </w:rPr>
        <w:t xml:space="preserve"> of the sum function is the root object type Invoice</w:t>
      </w:r>
      <w:r w:rsidR="00005BA1">
        <w:rPr>
          <w:rFonts w:asciiTheme="majorHAnsi" w:hAnsiTheme="majorHAnsi" w:cs="Times New Roman"/>
          <w:sz w:val="20"/>
          <w:szCs w:val="20"/>
        </w:rPr>
        <w:t>. T</w:t>
      </w:r>
      <w:r w:rsidRPr="00D32594">
        <w:rPr>
          <w:rFonts w:asciiTheme="majorHAnsi" w:hAnsiTheme="majorHAnsi" w:cs="Times New Roman"/>
          <w:sz w:val="20"/>
          <w:szCs w:val="20"/>
        </w:rPr>
        <w:t xml:space="preserve">he </w:t>
      </w:r>
      <w:r w:rsidR="00005BA1">
        <w:rPr>
          <w:rFonts w:asciiTheme="majorHAnsi" w:hAnsiTheme="majorHAnsi" w:cs="Times New Roman"/>
          <w:sz w:val="20"/>
          <w:szCs w:val="20"/>
        </w:rPr>
        <w:t>scope</w:t>
      </w:r>
      <w:r w:rsidRPr="00D32594">
        <w:rPr>
          <w:rFonts w:asciiTheme="majorHAnsi" w:hAnsiTheme="majorHAnsi" w:cs="Times New Roman"/>
          <w:sz w:val="20"/>
          <w:szCs w:val="20"/>
        </w:rPr>
        <w:t xml:space="preserve"> of the multiply operation is the </w:t>
      </w:r>
      <w:proofErr w:type="spellStart"/>
      <w:r w:rsidRPr="00D32594">
        <w:rPr>
          <w:rFonts w:asciiTheme="majorHAnsi" w:hAnsiTheme="majorHAnsi" w:cs="Times New Roman"/>
          <w:sz w:val="20"/>
          <w:szCs w:val="20"/>
        </w:rPr>
        <w:t>Invoice.lineItem</w:t>
      </w:r>
      <w:proofErr w:type="spellEnd"/>
      <w:r w:rsidRPr="00D32594">
        <w:rPr>
          <w:rFonts w:asciiTheme="majorHAnsi" w:hAnsiTheme="majorHAnsi" w:cs="Times New Roman"/>
          <w:sz w:val="20"/>
          <w:szCs w:val="20"/>
        </w:rPr>
        <w:t xml:space="preserve"> role. NORMA is able to determine the </w:t>
      </w:r>
      <w:r w:rsidR="00005BA1">
        <w:rPr>
          <w:rFonts w:asciiTheme="majorHAnsi" w:hAnsiTheme="majorHAnsi" w:cs="Times New Roman"/>
          <w:sz w:val="20"/>
          <w:szCs w:val="20"/>
        </w:rPr>
        <w:t>context</w:t>
      </w:r>
      <w:r w:rsidRPr="00D32594">
        <w:rPr>
          <w:rFonts w:asciiTheme="majorHAnsi" w:hAnsiTheme="majorHAnsi" w:cs="Times New Roman"/>
          <w:sz w:val="20"/>
          <w:szCs w:val="20"/>
        </w:rPr>
        <w:t xml:space="preserve"> of the scalar function (*) but </w:t>
      </w:r>
      <w:r w:rsidR="00005BA1" w:rsidRPr="00D32594">
        <w:rPr>
          <w:rFonts w:asciiTheme="majorHAnsi" w:hAnsiTheme="majorHAnsi" w:cs="Times New Roman"/>
          <w:sz w:val="20"/>
          <w:szCs w:val="20"/>
        </w:rPr>
        <w:t xml:space="preserve">the </w:t>
      </w:r>
      <w:r w:rsidR="00005BA1">
        <w:rPr>
          <w:rFonts w:asciiTheme="majorHAnsi" w:hAnsiTheme="majorHAnsi" w:cs="Times New Roman"/>
          <w:sz w:val="20"/>
          <w:szCs w:val="20"/>
        </w:rPr>
        <w:t>context</w:t>
      </w:r>
      <w:r w:rsidR="00005BA1" w:rsidRPr="00D32594">
        <w:rPr>
          <w:rFonts w:asciiTheme="majorHAnsi" w:hAnsiTheme="majorHAnsi" w:cs="Times New Roman"/>
          <w:sz w:val="20"/>
          <w:szCs w:val="20"/>
        </w:rPr>
        <w:t xml:space="preserve"> of the aggregate function </w:t>
      </w:r>
      <w:r w:rsidR="00005BA1">
        <w:rPr>
          <w:rFonts w:asciiTheme="majorHAnsi" w:hAnsiTheme="majorHAnsi" w:cs="Times New Roman"/>
          <w:sz w:val="20"/>
          <w:szCs w:val="20"/>
        </w:rPr>
        <w:t xml:space="preserve">(sum) must be </w:t>
      </w:r>
      <w:r w:rsidRPr="00D32594">
        <w:rPr>
          <w:rFonts w:asciiTheme="majorHAnsi" w:hAnsiTheme="majorHAnsi" w:cs="Times New Roman"/>
          <w:sz w:val="20"/>
          <w:szCs w:val="20"/>
        </w:rPr>
        <w:t>specif</w:t>
      </w:r>
      <w:r w:rsidR="00005BA1">
        <w:rPr>
          <w:rFonts w:asciiTheme="majorHAnsi" w:hAnsiTheme="majorHAnsi" w:cs="Times New Roman"/>
          <w:sz w:val="20"/>
          <w:szCs w:val="20"/>
        </w:rPr>
        <w:t xml:space="preserve">ied </w:t>
      </w:r>
      <w:r w:rsidR="00005BA1" w:rsidRPr="00D32594">
        <w:rPr>
          <w:rFonts w:asciiTheme="majorHAnsi" w:hAnsiTheme="majorHAnsi" w:cs="Times New Roman"/>
          <w:sz w:val="20"/>
          <w:szCs w:val="20"/>
        </w:rPr>
        <w:t>explicitly</w:t>
      </w:r>
      <w:r w:rsidRPr="00D32594">
        <w:rPr>
          <w:rFonts w:asciiTheme="majorHAnsi" w:hAnsiTheme="majorHAnsi" w:cs="Times New Roman"/>
          <w:sz w:val="20"/>
          <w:szCs w:val="20"/>
        </w:rPr>
        <w:t>.</w:t>
      </w:r>
    </w:p>
    <w:p w:rsidR="004F019C" w:rsidRDefault="004F019C" w:rsidP="00D32594">
      <w:pPr>
        <w:ind w:left="567"/>
        <w:rPr>
          <w:rFonts w:asciiTheme="majorHAnsi" w:hAnsiTheme="majorHAnsi" w:cs="Times New Roman"/>
          <w:sz w:val="20"/>
          <w:szCs w:val="20"/>
        </w:rPr>
      </w:pPr>
    </w:p>
    <w:p w:rsidR="004F019C" w:rsidRDefault="004F019C" w:rsidP="00D5108C">
      <w:pPr>
        <w:tabs>
          <w:tab w:val="left" w:pos="1956"/>
        </w:tabs>
        <w:ind w:left="567"/>
        <w:rPr>
          <w:rFonts w:asciiTheme="majorHAnsi" w:hAnsiTheme="majorHAnsi" w:cs="Times New Roman"/>
          <w:sz w:val="20"/>
          <w:szCs w:val="20"/>
        </w:rPr>
      </w:pPr>
    </w:p>
    <w:p w:rsidR="004F019C" w:rsidRDefault="004F019C" w:rsidP="00D5108C">
      <w:pPr>
        <w:tabs>
          <w:tab w:val="left" w:pos="1956"/>
        </w:tabs>
        <w:ind w:left="567"/>
        <w:rPr>
          <w:rFonts w:asciiTheme="majorHAnsi" w:hAnsiTheme="majorHAnsi" w:cs="Times New Roman"/>
          <w:sz w:val="20"/>
          <w:szCs w:val="20"/>
        </w:rPr>
      </w:pPr>
    </w:p>
    <w:p w:rsidR="00005BA1" w:rsidRPr="00005BA1" w:rsidRDefault="00005BA1" w:rsidP="00005BA1">
      <w:pPr>
        <w:ind w:left="567"/>
        <w:rPr>
          <w:rFonts w:asciiTheme="majorHAnsi" w:hAnsiTheme="majorHAnsi" w:cs="Times New Roman"/>
          <w:sz w:val="20"/>
          <w:szCs w:val="20"/>
        </w:rPr>
      </w:pPr>
      <w:r>
        <w:rPr>
          <w:rFonts w:asciiTheme="majorHAnsi" w:hAnsiTheme="majorHAnsi" w:cs="Times New Roman"/>
          <w:sz w:val="20"/>
          <w:szCs w:val="20"/>
        </w:rPr>
        <w:t>To</w:t>
      </w:r>
      <w:r w:rsidRPr="00005BA1">
        <w:rPr>
          <w:rFonts w:asciiTheme="majorHAnsi" w:hAnsiTheme="majorHAnsi" w:cs="Times New Roman"/>
          <w:sz w:val="20"/>
          <w:szCs w:val="20"/>
        </w:rPr>
        <w:t xml:space="preserve"> add the derivation rule to NORMA</w:t>
      </w:r>
      <w:r>
        <w:rPr>
          <w:rFonts w:asciiTheme="majorHAnsi" w:hAnsiTheme="majorHAnsi" w:cs="Times New Roman"/>
          <w:sz w:val="20"/>
          <w:szCs w:val="20"/>
        </w:rPr>
        <w:t>, r</w:t>
      </w:r>
      <w:r w:rsidRPr="00005BA1">
        <w:rPr>
          <w:rFonts w:asciiTheme="majorHAnsi" w:hAnsiTheme="majorHAnsi" w:cs="Times New Roman"/>
          <w:sz w:val="20"/>
          <w:szCs w:val="20"/>
        </w:rPr>
        <w:t xml:space="preserve">ight-click the derived fact type, select </w:t>
      </w:r>
      <w:r w:rsidRPr="00005BA1">
        <w:rPr>
          <w:rFonts w:ascii="Arial Narrow" w:hAnsi="Arial Narrow" w:cs="Times New Roman"/>
          <w:sz w:val="18"/>
          <w:szCs w:val="18"/>
        </w:rPr>
        <w:t>Add Derivation Rule</w:t>
      </w:r>
      <w:r w:rsidRPr="00005BA1">
        <w:rPr>
          <w:rFonts w:asciiTheme="majorHAnsi" w:hAnsiTheme="majorHAnsi" w:cs="Times New Roman"/>
          <w:sz w:val="20"/>
          <w:szCs w:val="20"/>
        </w:rPr>
        <w:t xml:space="preserve">, then select </w:t>
      </w:r>
      <w:r w:rsidRPr="00005BA1">
        <w:rPr>
          <w:rFonts w:ascii="Arial Narrow" w:hAnsi="Arial Narrow" w:cs="Times New Roman"/>
          <w:sz w:val="18"/>
          <w:szCs w:val="18"/>
        </w:rPr>
        <w:t>Invoice</w:t>
      </w:r>
      <w:r w:rsidRPr="00005BA1">
        <w:rPr>
          <w:rFonts w:asciiTheme="majorHAnsi" w:hAnsiTheme="majorHAnsi" w:cs="Times New Roman"/>
          <w:sz w:val="20"/>
          <w:szCs w:val="20"/>
        </w:rPr>
        <w:t xml:space="preserve"> as the root object type, and select </w:t>
      </w:r>
      <w:proofErr w:type="spellStart"/>
      <w:r w:rsidRPr="00005BA1">
        <w:rPr>
          <w:rFonts w:ascii="Arial Narrow" w:hAnsi="Arial Narrow" w:cs="Times New Roman"/>
          <w:sz w:val="18"/>
          <w:szCs w:val="18"/>
        </w:rPr>
        <w:t>LineItem</w:t>
      </w:r>
      <w:proofErr w:type="spellEnd"/>
      <w:r w:rsidRPr="00005BA1">
        <w:rPr>
          <w:rFonts w:ascii="Arial Narrow" w:hAnsi="Arial Narrow" w:cs="Times New Roman"/>
          <w:sz w:val="18"/>
          <w:szCs w:val="18"/>
        </w:rPr>
        <w:t xml:space="preserve"> is on &lt;Invoice&gt;</w:t>
      </w:r>
      <w:r w:rsidRPr="00005BA1">
        <w:rPr>
          <w:rFonts w:asciiTheme="majorHAnsi" w:hAnsiTheme="majorHAnsi" w:cs="Times New Roman"/>
          <w:sz w:val="20"/>
          <w:szCs w:val="20"/>
        </w:rPr>
        <w:t xml:space="preserve">. </w:t>
      </w:r>
    </w:p>
    <w:p w:rsidR="004F019C" w:rsidRDefault="004F019C" w:rsidP="00D5108C">
      <w:pPr>
        <w:tabs>
          <w:tab w:val="left" w:pos="1956"/>
        </w:tabs>
        <w:ind w:left="567"/>
        <w:rPr>
          <w:rFonts w:asciiTheme="majorHAnsi" w:hAnsiTheme="majorHAnsi" w:cs="Times New Roman"/>
          <w:sz w:val="20"/>
          <w:szCs w:val="20"/>
        </w:rPr>
      </w:pPr>
    </w:p>
    <w:p w:rsidR="004F019C" w:rsidRDefault="00171D45"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88992" behindDoc="1" locked="0" layoutInCell="1" allowOverlap="1" wp14:anchorId="08302D02" wp14:editId="3B3B6B30">
            <wp:simplePos x="0" y="0"/>
            <wp:positionH relativeFrom="column">
              <wp:posOffset>718185</wp:posOffset>
            </wp:positionH>
            <wp:positionV relativeFrom="paragraph">
              <wp:posOffset>83185</wp:posOffset>
            </wp:positionV>
            <wp:extent cx="2232660" cy="480060"/>
            <wp:effectExtent l="0" t="0" r="0" b="0"/>
            <wp:wrapNone/>
            <wp:docPr id="192" name="Picture 1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extLst>
                        <a:ext uri="{28A0092B-C50C-407E-A947-70E740481C1C}">
                          <a14:useLocalDpi xmlns:a14="http://schemas.microsoft.com/office/drawing/2010/main" val="0"/>
                        </a:ext>
                      </a:extLst>
                    </a:blip>
                    <a:stretch>
                      <a:fillRect/>
                    </a:stretch>
                  </pic:blipFill>
                  <pic:spPr>
                    <a:xfrm>
                      <a:off x="0" y="0"/>
                      <a:ext cx="2232660" cy="48006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990016" behindDoc="1" locked="0" layoutInCell="1" allowOverlap="1" wp14:anchorId="718BD286" wp14:editId="1C184077">
            <wp:simplePos x="0" y="0"/>
            <wp:positionH relativeFrom="column">
              <wp:posOffset>3636352</wp:posOffset>
            </wp:positionH>
            <wp:positionV relativeFrom="paragraph">
              <wp:posOffset>41275</wp:posOffset>
            </wp:positionV>
            <wp:extent cx="1158240" cy="830580"/>
            <wp:effectExtent l="0" t="0" r="3810" b="7620"/>
            <wp:wrapNone/>
            <wp:docPr id="193" name="Picture 1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extLst>
                        <a:ext uri="{28A0092B-C50C-407E-A947-70E740481C1C}">
                          <a14:useLocalDpi xmlns:a14="http://schemas.microsoft.com/office/drawing/2010/main" val="0"/>
                        </a:ext>
                      </a:extLst>
                    </a:blip>
                    <a:stretch>
                      <a:fillRect/>
                    </a:stretch>
                  </pic:blipFill>
                  <pic:spPr>
                    <a:xfrm>
                      <a:off x="0" y="0"/>
                      <a:ext cx="1158240" cy="830580"/>
                    </a:xfrm>
                    <a:prstGeom prst="rect">
                      <a:avLst/>
                    </a:prstGeom>
                  </pic:spPr>
                </pic:pic>
              </a:graphicData>
            </a:graphic>
            <wp14:sizeRelH relativeFrom="page">
              <wp14:pctWidth>0</wp14:pctWidth>
            </wp14:sizeRelH>
            <wp14:sizeRelV relativeFrom="page">
              <wp14:pctHeight>0</wp14:pctHeight>
            </wp14:sizeRelV>
          </wp:anchor>
        </w:drawing>
      </w:r>
    </w:p>
    <w:p w:rsidR="004F019C" w:rsidRDefault="004F019C" w:rsidP="00D5108C">
      <w:pPr>
        <w:tabs>
          <w:tab w:val="left" w:pos="1956"/>
        </w:tabs>
        <w:ind w:left="567"/>
        <w:rPr>
          <w:rFonts w:asciiTheme="majorHAnsi" w:hAnsiTheme="majorHAnsi" w:cs="Times New Roman"/>
          <w:sz w:val="20"/>
          <w:szCs w:val="20"/>
        </w:rPr>
      </w:pPr>
    </w:p>
    <w:p w:rsidR="004F019C" w:rsidRDefault="00171D45"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4F019C" w:rsidRDefault="004F019C" w:rsidP="00D5108C">
      <w:pPr>
        <w:tabs>
          <w:tab w:val="left" w:pos="1956"/>
        </w:tabs>
        <w:ind w:left="567"/>
        <w:rPr>
          <w:rFonts w:asciiTheme="majorHAnsi" w:hAnsiTheme="majorHAnsi" w:cs="Times New Roman"/>
          <w:sz w:val="20"/>
          <w:szCs w:val="20"/>
        </w:rPr>
      </w:pPr>
    </w:p>
    <w:p w:rsidR="004F019C" w:rsidRDefault="004F019C" w:rsidP="00D5108C">
      <w:pPr>
        <w:tabs>
          <w:tab w:val="left" w:pos="1956"/>
        </w:tabs>
        <w:ind w:left="567"/>
        <w:rPr>
          <w:rFonts w:asciiTheme="majorHAnsi" w:hAnsiTheme="majorHAnsi" w:cs="Times New Roman"/>
          <w:sz w:val="20"/>
          <w:szCs w:val="20"/>
        </w:rPr>
      </w:pPr>
    </w:p>
    <w:p w:rsidR="004F019C" w:rsidRDefault="00171D45"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FA24D2">
        <w:rPr>
          <w:rFonts w:ascii="Lucida Sans Unicode" w:hAnsi="Lucida Sans Unicode" w:cs="Lucida Sans Unicode"/>
        </w:rPr>
        <w:t>⇩</w:t>
      </w:r>
    </w:p>
    <w:p w:rsidR="004F019C" w:rsidRDefault="00171D45"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91040" behindDoc="1" locked="0" layoutInCell="1" allowOverlap="1" wp14:anchorId="696DCA5A" wp14:editId="33F8D695">
            <wp:simplePos x="0" y="0"/>
            <wp:positionH relativeFrom="column">
              <wp:posOffset>3307715</wp:posOffset>
            </wp:positionH>
            <wp:positionV relativeFrom="paragraph">
              <wp:posOffset>52070</wp:posOffset>
            </wp:positionV>
            <wp:extent cx="2065020" cy="1036320"/>
            <wp:effectExtent l="0" t="0" r="0" b="0"/>
            <wp:wrapNone/>
            <wp:docPr id="194" name="Picture 1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extLst>
                        <a:ext uri="{28A0092B-C50C-407E-A947-70E740481C1C}">
                          <a14:useLocalDpi xmlns:a14="http://schemas.microsoft.com/office/drawing/2010/main" val="0"/>
                        </a:ext>
                      </a:extLst>
                    </a:blip>
                    <a:stretch>
                      <a:fillRect/>
                    </a:stretch>
                  </pic:blipFill>
                  <pic:spPr>
                    <a:xfrm>
                      <a:off x="0" y="0"/>
                      <a:ext cx="2065020" cy="1036320"/>
                    </a:xfrm>
                    <a:prstGeom prst="rect">
                      <a:avLst/>
                    </a:prstGeom>
                  </pic:spPr>
                </pic:pic>
              </a:graphicData>
            </a:graphic>
            <wp14:sizeRelH relativeFrom="page">
              <wp14:pctWidth>0</wp14:pctWidth>
            </wp14:sizeRelH>
            <wp14:sizeRelV relativeFrom="page">
              <wp14:pctHeight>0</wp14:pctHeight>
            </wp14:sizeRelV>
          </wp:anchor>
        </w:drawing>
      </w:r>
    </w:p>
    <w:p w:rsidR="004F019C" w:rsidRDefault="004F019C" w:rsidP="00D5108C">
      <w:pPr>
        <w:tabs>
          <w:tab w:val="left" w:pos="1956"/>
        </w:tabs>
        <w:ind w:left="567"/>
        <w:rPr>
          <w:rFonts w:asciiTheme="majorHAnsi" w:hAnsiTheme="majorHAnsi" w:cs="Times New Roman"/>
          <w:sz w:val="20"/>
          <w:szCs w:val="20"/>
        </w:rPr>
      </w:pPr>
    </w:p>
    <w:p w:rsidR="004F019C" w:rsidRDefault="004F019C" w:rsidP="00D5108C">
      <w:pPr>
        <w:tabs>
          <w:tab w:val="left" w:pos="1956"/>
        </w:tabs>
        <w:ind w:left="567"/>
        <w:rPr>
          <w:rFonts w:asciiTheme="majorHAnsi" w:hAnsiTheme="majorHAnsi" w:cs="Times New Roman"/>
          <w:sz w:val="20"/>
          <w:szCs w:val="20"/>
        </w:rPr>
      </w:pPr>
    </w:p>
    <w:p w:rsidR="004F019C" w:rsidRDefault="004F019C" w:rsidP="00D5108C">
      <w:pPr>
        <w:tabs>
          <w:tab w:val="left" w:pos="1956"/>
        </w:tabs>
        <w:ind w:left="567"/>
        <w:rPr>
          <w:rFonts w:asciiTheme="majorHAnsi" w:hAnsiTheme="majorHAnsi" w:cs="Times New Roman"/>
          <w:sz w:val="20"/>
          <w:szCs w:val="20"/>
        </w:rPr>
      </w:pPr>
    </w:p>
    <w:p w:rsidR="00EA69AA" w:rsidRDefault="00EA69AA" w:rsidP="00D5108C">
      <w:pPr>
        <w:tabs>
          <w:tab w:val="left" w:pos="1956"/>
        </w:tabs>
        <w:ind w:left="567"/>
        <w:rPr>
          <w:rFonts w:asciiTheme="majorHAnsi" w:hAnsiTheme="majorHAnsi" w:cs="Times New Roman"/>
          <w:sz w:val="20"/>
          <w:szCs w:val="20"/>
        </w:rPr>
      </w:pPr>
    </w:p>
    <w:p w:rsidR="00EA69AA" w:rsidRDefault="00EA69AA" w:rsidP="00D5108C">
      <w:pPr>
        <w:tabs>
          <w:tab w:val="left" w:pos="1956"/>
        </w:tabs>
        <w:ind w:left="567"/>
        <w:rPr>
          <w:rFonts w:asciiTheme="majorHAnsi" w:hAnsiTheme="majorHAnsi" w:cs="Times New Roman"/>
          <w:sz w:val="20"/>
          <w:szCs w:val="20"/>
        </w:rPr>
      </w:pPr>
    </w:p>
    <w:p w:rsidR="00EA69AA" w:rsidRDefault="00EA69AA" w:rsidP="00D5108C">
      <w:pPr>
        <w:tabs>
          <w:tab w:val="left" w:pos="1956"/>
        </w:tabs>
        <w:ind w:left="567"/>
        <w:rPr>
          <w:rFonts w:asciiTheme="majorHAnsi" w:hAnsiTheme="majorHAnsi" w:cs="Times New Roman"/>
          <w:sz w:val="20"/>
          <w:szCs w:val="20"/>
        </w:rPr>
      </w:pPr>
    </w:p>
    <w:p w:rsidR="00171D45" w:rsidRPr="00171D45" w:rsidRDefault="00171D45" w:rsidP="00171D45">
      <w:pPr>
        <w:ind w:left="567"/>
        <w:rPr>
          <w:rFonts w:asciiTheme="majorHAnsi" w:hAnsiTheme="majorHAnsi" w:cs="Times New Roman"/>
          <w:sz w:val="20"/>
          <w:szCs w:val="20"/>
        </w:rPr>
      </w:pPr>
      <w:r w:rsidRPr="00171D45">
        <w:rPr>
          <w:rFonts w:asciiTheme="majorHAnsi" w:hAnsiTheme="majorHAnsi" w:cs="Times New Roman"/>
          <w:sz w:val="20"/>
          <w:szCs w:val="20"/>
        </w:rPr>
        <w:t xml:space="preserve">Select the </w:t>
      </w:r>
      <w:proofErr w:type="spellStart"/>
      <w:r w:rsidRPr="00171D45">
        <w:rPr>
          <w:rFonts w:ascii="Arial Narrow" w:hAnsi="Arial Narrow" w:cs="Times New Roman"/>
          <w:sz w:val="18"/>
          <w:szCs w:val="18"/>
        </w:rPr>
        <w:t>LineItem</w:t>
      </w:r>
      <w:proofErr w:type="spellEnd"/>
      <w:r w:rsidRPr="00171D45">
        <w:rPr>
          <w:rFonts w:asciiTheme="majorHAnsi" w:hAnsiTheme="majorHAnsi" w:cs="Times New Roman"/>
          <w:sz w:val="20"/>
          <w:szCs w:val="20"/>
        </w:rPr>
        <w:t xml:space="preserve"> role, open its drop-down list and select </w:t>
      </w:r>
      <w:r w:rsidRPr="00171D45">
        <w:rPr>
          <w:rFonts w:ascii="Arial Narrow" w:hAnsi="Arial Narrow" w:cs="Times New Roman"/>
          <w:sz w:val="18"/>
          <w:szCs w:val="18"/>
        </w:rPr>
        <w:t>&lt;</w:t>
      </w:r>
      <w:proofErr w:type="spellStart"/>
      <w:r w:rsidRPr="00171D45">
        <w:rPr>
          <w:rFonts w:ascii="Arial Narrow" w:hAnsi="Arial Narrow" w:cs="Times New Roman"/>
          <w:sz w:val="18"/>
          <w:szCs w:val="18"/>
        </w:rPr>
        <w:t>LineItem</w:t>
      </w:r>
      <w:proofErr w:type="spellEnd"/>
      <w:r w:rsidRPr="00171D45">
        <w:rPr>
          <w:rFonts w:ascii="Arial Narrow" w:hAnsi="Arial Narrow" w:cs="Times New Roman"/>
          <w:sz w:val="18"/>
          <w:szCs w:val="18"/>
        </w:rPr>
        <w:t>&gt; has Quantity</w:t>
      </w:r>
      <w:r w:rsidRPr="00171D45">
        <w:rPr>
          <w:rFonts w:asciiTheme="majorHAnsi" w:hAnsiTheme="majorHAnsi" w:cs="Times New Roman"/>
          <w:sz w:val="20"/>
          <w:szCs w:val="20"/>
        </w:rPr>
        <w:t>.</w:t>
      </w:r>
    </w:p>
    <w:p w:rsidR="00EA69AA" w:rsidRDefault="00EA69AA" w:rsidP="00D5108C">
      <w:pPr>
        <w:tabs>
          <w:tab w:val="left" w:pos="1956"/>
        </w:tabs>
        <w:ind w:left="567"/>
        <w:rPr>
          <w:rFonts w:asciiTheme="majorHAnsi" w:hAnsiTheme="majorHAnsi" w:cs="Times New Roman"/>
          <w:sz w:val="20"/>
          <w:szCs w:val="20"/>
        </w:rPr>
      </w:pPr>
    </w:p>
    <w:p w:rsidR="00EA69AA" w:rsidRDefault="00171D45"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92064" behindDoc="1" locked="0" layoutInCell="1" allowOverlap="1" wp14:anchorId="6C4CDD94" wp14:editId="5BDD7398">
            <wp:simplePos x="0" y="0"/>
            <wp:positionH relativeFrom="column">
              <wp:posOffset>601345</wp:posOffset>
            </wp:positionH>
            <wp:positionV relativeFrom="paragraph">
              <wp:posOffset>36976</wp:posOffset>
            </wp:positionV>
            <wp:extent cx="1592580" cy="609600"/>
            <wp:effectExtent l="0" t="0" r="7620" b="0"/>
            <wp:wrapNone/>
            <wp:docPr id="195" name="Picture 1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extLst>
                        <a:ext uri="{28A0092B-C50C-407E-A947-70E740481C1C}">
                          <a14:useLocalDpi xmlns:a14="http://schemas.microsoft.com/office/drawing/2010/main" val="0"/>
                        </a:ext>
                      </a:extLst>
                    </a:blip>
                    <a:stretch>
                      <a:fillRect/>
                    </a:stretch>
                  </pic:blipFill>
                  <pic:spPr>
                    <a:xfrm>
                      <a:off x="0" y="0"/>
                      <a:ext cx="1592580" cy="6096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993088" behindDoc="1" locked="0" layoutInCell="1" allowOverlap="1" wp14:anchorId="59A87F96" wp14:editId="30337084">
            <wp:simplePos x="0" y="0"/>
            <wp:positionH relativeFrom="column">
              <wp:posOffset>3309669</wp:posOffset>
            </wp:positionH>
            <wp:positionV relativeFrom="paragraph">
              <wp:posOffset>1905</wp:posOffset>
            </wp:positionV>
            <wp:extent cx="2103120" cy="1165860"/>
            <wp:effectExtent l="0" t="0" r="0" b="0"/>
            <wp:wrapNone/>
            <wp:docPr id="196" name="Picture 1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extLst>
                        <a:ext uri="{28A0092B-C50C-407E-A947-70E740481C1C}">
                          <a14:useLocalDpi xmlns:a14="http://schemas.microsoft.com/office/drawing/2010/main" val="0"/>
                        </a:ext>
                      </a:extLst>
                    </a:blip>
                    <a:stretch>
                      <a:fillRect/>
                    </a:stretch>
                  </pic:blipFill>
                  <pic:spPr>
                    <a:xfrm>
                      <a:off x="0" y="0"/>
                      <a:ext cx="2103120" cy="1165860"/>
                    </a:xfrm>
                    <a:prstGeom prst="rect">
                      <a:avLst/>
                    </a:prstGeom>
                  </pic:spPr>
                </pic:pic>
              </a:graphicData>
            </a:graphic>
            <wp14:sizeRelH relativeFrom="page">
              <wp14:pctWidth>0</wp14:pctWidth>
            </wp14:sizeRelH>
            <wp14:sizeRelV relativeFrom="page">
              <wp14:pctHeight>0</wp14:pctHeight>
            </wp14:sizeRelV>
          </wp:anchor>
        </w:drawing>
      </w:r>
    </w:p>
    <w:p w:rsidR="00EA69AA" w:rsidRDefault="00EA69AA" w:rsidP="00D5108C">
      <w:pPr>
        <w:tabs>
          <w:tab w:val="left" w:pos="1956"/>
        </w:tabs>
        <w:ind w:left="567"/>
        <w:rPr>
          <w:rFonts w:asciiTheme="majorHAnsi" w:hAnsiTheme="majorHAnsi" w:cs="Times New Roman"/>
          <w:sz w:val="20"/>
          <w:szCs w:val="20"/>
        </w:rPr>
      </w:pPr>
    </w:p>
    <w:p w:rsidR="00EA69AA" w:rsidRDefault="00171D45"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EA69AA" w:rsidRDefault="00EA69AA" w:rsidP="00D5108C">
      <w:pPr>
        <w:tabs>
          <w:tab w:val="left" w:pos="1956"/>
        </w:tabs>
        <w:ind w:left="567"/>
        <w:rPr>
          <w:rFonts w:asciiTheme="majorHAnsi" w:hAnsiTheme="majorHAnsi" w:cs="Times New Roman"/>
          <w:sz w:val="20"/>
          <w:szCs w:val="20"/>
        </w:rPr>
      </w:pPr>
    </w:p>
    <w:p w:rsidR="00EA69AA" w:rsidRDefault="00EA69AA" w:rsidP="00D5108C">
      <w:pPr>
        <w:tabs>
          <w:tab w:val="left" w:pos="1956"/>
        </w:tabs>
        <w:ind w:left="567"/>
        <w:rPr>
          <w:rFonts w:asciiTheme="majorHAnsi" w:hAnsiTheme="majorHAnsi" w:cs="Times New Roman"/>
          <w:sz w:val="20"/>
          <w:szCs w:val="20"/>
        </w:rPr>
      </w:pPr>
    </w:p>
    <w:p w:rsidR="00EA69AA" w:rsidRDefault="00EA69AA" w:rsidP="00D5108C">
      <w:pPr>
        <w:tabs>
          <w:tab w:val="left" w:pos="1956"/>
        </w:tabs>
        <w:ind w:left="567"/>
        <w:rPr>
          <w:rFonts w:asciiTheme="majorHAnsi" w:hAnsiTheme="majorHAnsi" w:cs="Times New Roman"/>
          <w:sz w:val="20"/>
          <w:szCs w:val="20"/>
        </w:rPr>
      </w:pPr>
    </w:p>
    <w:p w:rsidR="00EA69AA" w:rsidRDefault="00EA69AA" w:rsidP="00D5108C">
      <w:pPr>
        <w:tabs>
          <w:tab w:val="left" w:pos="1956"/>
        </w:tabs>
        <w:ind w:left="567"/>
        <w:rPr>
          <w:rFonts w:asciiTheme="majorHAnsi" w:hAnsiTheme="majorHAnsi" w:cs="Times New Roman"/>
          <w:sz w:val="20"/>
          <w:szCs w:val="20"/>
        </w:rPr>
      </w:pPr>
    </w:p>
    <w:p w:rsidR="00171D45" w:rsidRPr="00171D45" w:rsidRDefault="00171D45" w:rsidP="00171D45">
      <w:pPr>
        <w:ind w:left="567"/>
        <w:rPr>
          <w:rFonts w:asciiTheme="majorHAnsi" w:hAnsiTheme="majorHAnsi" w:cs="Times New Roman"/>
          <w:sz w:val="20"/>
          <w:szCs w:val="20"/>
        </w:rPr>
      </w:pPr>
      <w:r w:rsidRPr="00171D45">
        <w:rPr>
          <w:rFonts w:asciiTheme="majorHAnsi" w:hAnsiTheme="majorHAnsi" w:cs="Times New Roman"/>
          <w:sz w:val="20"/>
          <w:szCs w:val="20"/>
        </w:rPr>
        <w:lastRenderedPageBreak/>
        <w:t xml:space="preserve">Move up to the </w:t>
      </w:r>
      <w:r w:rsidRPr="00171D45">
        <w:rPr>
          <w:rFonts w:ascii="Arial Narrow" w:hAnsi="Arial Narrow" w:cs="Times New Roman"/>
          <w:sz w:val="18"/>
          <w:szCs w:val="18"/>
        </w:rPr>
        <w:t>LineItem#1 is on Invoice#1</w:t>
      </w:r>
      <w:r w:rsidRPr="00171D45">
        <w:rPr>
          <w:rFonts w:asciiTheme="majorHAnsi" w:hAnsiTheme="majorHAnsi" w:cs="Times New Roman"/>
          <w:sz w:val="20"/>
          <w:szCs w:val="20"/>
        </w:rPr>
        <w:t xml:space="preserve"> fact type, select the </w:t>
      </w:r>
      <w:proofErr w:type="spellStart"/>
      <w:r w:rsidRPr="00171D45">
        <w:rPr>
          <w:rFonts w:ascii="Arial Narrow" w:hAnsi="Arial Narrow" w:cs="Times New Roman"/>
          <w:sz w:val="18"/>
          <w:szCs w:val="18"/>
        </w:rPr>
        <w:t>LineItem</w:t>
      </w:r>
      <w:proofErr w:type="spellEnd"/>
      <w:r w:rsidRPr="00171D45">
        <w:rPr>
          <w:rFonts w:asciiTheme="majorHAnsi" w:hAnsiTheme="majorHAnsi" w:cs="Times New Roman"/>
          <w:sz w:val="20"/>
          <w:szCs w:val="20"/>
        </w:rPr>
        <w:t xml:space="preserve"> role (this is the </w:t>
      </w:r>
      <w:proofErr w:type="spellStart"/>
      <w:r w:rsidRPr="00171D45">
        <w:rPr>
          <w:rFonts w:asciiTheme="majorHAnsi" w:hAnsiTheme="majorHAnsi" w:cs="Times New Roman"/>
          <w:sz w:val="20"/>
          <w:szCs w:val="20"/>
        </w:rPr>
        <w:t>Invoice.lineItem</w:t>
      </w:r>
      <w:proofErr w:type="spellEnd"/>
      <w:r w:rsidRPr="00171D45">
        <w:rPr>
          <w:rFonts w:asciiTheme="majorHAnsi" w:hAnsiTheme="majorHAnsi" w:cs="Times New Roman"/>
          <w:sz w:val="20"/>
          <w:szCs w:val="20"/>
        </w:rPr>
        <w:t xml:space="preserve"> role), open its drop-down list, and select </w:t>
      </w:r>
      <w:r w:rsidRPr="00171D45">
        <w:rPr>
          <w:rFonts w:ascii="Arial Narrow" w:hAnsi="Arial Narrow" w:cs="Times New Roman"/>
          <w:sz w:val="18"/>
          <w:szCs w:val="18"/>
        </w:rPr>
        <w:t>&lt;</w:t>
      </w:r>
      <w:proofErr w:type="spellStart"/>
      <w:r w:rsidRPr="00171D45">
        <w:rPr>
          <w:rFonts w:ascii="Arial Narrow" w:hAnsi="Arial Narrow" w:cs="Times New Roman"/>
          <w:sz w:val="18"/>
          <w:szCs w:val="18"/>
        </w:rPr>
        <w:t>LineItem</w:t>
      </w:r>
      <w:proofErr w:type="spellEnd"/>
      <w:r w:rsidRPr="00171D45">
        <w:rPr>
          <w:rFonts w:ascii="Arial Narrow" w:hAnsi="Arial Narrow" w:cs="Times New Roman"/>
          <w:sz w:val="18"/>
          <w:szCs w:val="18"/>
        </w:rPr>
        <w:t xml:space="preserve">&gt; has </w:t>
      </w:r>
      <w:proofErr w:type="spellStart"/>
      <w:r w:rsidRPr="00171D45">
        <w:rPr>
          <w:rFonts w:ascii="Arial Narrow" w:hAnsi="Arial Narrow" w:cs="Times New Roman"/>
          <w:sz w:val="18"/>
          <w:szCs w:val="18"/>
        </w:rPr>
        <w:t>UnitPrice</w:t>
      </w:r>
      <w:proofErr w:type="spellEnd"/>
      <w:r w:rsidRPr="00171D45">
        <w:rPr>
          <w:rFonts w:asciiTheme="majorHAnsi" w:hAnsiTheme="majorHAnsi" w:cs="Times New Roman"/>
          <w:sz w:val="20"/>
          <w:szCs w:val="20"/>
        </w:rPr>
        <w:t>.</w:t>
      </w:r>
    </w:p>
    <w:p w:rsidR="00EA69AA" w:rsidRDefault="00EA69AA" w:rsidP="00D5108C">
      <w:pPr>
        <w:tabs>
          <w:tab w:val="left" w:pos="1956"/>
        </w:tabs>
        <w:ind w:left="567"/>
        <w:rPr>
          <w:rFonts w:asciiTheme="majorHAnsi" w:hAnsiTheme="majorHAnsi" w:cs="Times New Roman"/>
          <w:sz w:val="20"/>
          <w:szCs w:val="20"/>
        </w:rPr>
      </w:pPr>
    </w:p>
    <w:p w:rsidR="00EA69AA" w:rsidRDefault="00171D45"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95136" behindDoc="1" locked="0" layoutInCell="1" allowOverlap="1" wp14:anchorId="40703552" wp14:editId="2BBA5B90">
            <wp:simplePos x="0" y="0"/>
            <wp:positionH relativeFrom="column">
              <wp:posOffset>666115</wp:posOffset>
            </wp:positionH>
            <wp:positionV relativeFrom="paragraph">
              <wp:posOffset>68433</wp:posOffset>
            </wp:positionV>
            <wp:extent cx="1798320" cy="1082040"/>
            <wp:effectExtent l="0" t="0" r="0" b="3810"/>
            <wp:wrapNone/>
            <wp:docPr id="197" name="Picture 1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extLst>
                        <a:ext uri="{28A0092B-C50C-407E-A947-70E740481C1C}">
                          <a14:useLocalDpi xmlns:a14="http://schemas.microsoft.com/office/drawing/2010/main" val="0"/>
                        </a:ext>
                      </a:extLst>
                    </a:blip>
                    <a:stretch>
                      <a:fillRect/>
                    </a:stretch>
                  </pic:blipFill>
                  <pic:spPr>
                    <a:xfrm>
                      <a:off x="0" y="0"/>
                      <a:ext cx="1798320" cy="108204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1994112" behindDoc="1" locked="0" layoutInCell="1" allowOverlap="1" wp14:anchorId="275775CF" wp14:editId="614F5F83">
            <wp:simplePos x="0" y="0"/>
            <wp:positionH relativeFrom="column">
              <wp:posOffset>3239135</wp:posOffset>
            </wp:positionH>
            <wp:positionV relativeFrom="paragraph">
              <wp:posOffset>100330</wp:posOffset>
            </wp:positionV>
            <wp:extent cx="2057400" cy="1280160"/>
            <wp:effectExtent l="0" t="0" r="0" b="0"/>
            <wp:wrapNone/>
            <wp:docPr id="200" name="Picture 2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extLst>
                        <a:ext uri="{28A0092B-C50C-407E-A947-70E740481C1C}">
                          <a14:useLocalDpi xmlns:a14="http://schemas.microsoft.com/office/drawing/2010/main" val="0"/>
                        </a:ext>
                      </a:extLst>
                    </a:blip>
                    <a:stretch>
                      <a:fillRect/>
                    </a:stretch>
                  </pic:blipFill>
                  <pic:spPr>
                    <a:xfrm>
                      <a:off x="0" y="0"/>
                      <a:ext cx="2057400" cy="1280160"/>
                    </a:xfrm>
                    <a:prstGeom prst="rect">
                      <a:avLst/>
                    </a:prstGeom>
                  </pic:spPr>
                </pic:pic>
              </a:graphicData>
            </a:graphic>
            <wp14:sizeRelH relativeFrom="page">
              <wp14:pctWidth>0</wp14:pctWidth>
            </wp14:sizeRelH>
            <wp14:sizeRelV relativeFrom="page">
              <wp14:pctHeight>0</wp14:pctHeight>
            </wp14:sizeRelV>
          </wp:anchor>
        </w:drawing>
      </w:r>
    </w:p>
    <w:p w:rsidR="00EA69AA" w:rsidRDefault="00EA69AA" w:rsidP="00D5108C">
      <w:pPr>
        <w:tabs>
          <w:tab w:val="left" w:pos="1956"/>
        </w:tabs>
        <w:ind w:left="567"/>
        <w:rPr>
          <w:rFonts w:asciiTheme="majorHAnsi" w:hAnsiTheme="majorHAnsi" w:cs="Times New Roman"/>
          <w:sz w:val="20"/>
          <w:szCs w:val="20"/>
        </w:rPr>
      </w:pPr>
    </w:p>
    <w:p w:rsidR="00EA69AA" w:rsidRDefault="00171D45"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EA69AA" w:rsidRDefault="00EA69AA" w:rsidP="00D5108C">
      <w:pPr>
        <w:tabs>
          <w:tab w:val="left" w:pos="1956"/>
        </w:tabs>
        <w:ind w:left="567"/>
        <w:rPr>
          <w:rFonts w:asciiTheme="majorHAnsi" w:hAnsiTheme="majorHAnsi" w:cs="Times New Roman"/>
          <w:sz w:val="20"/>
          <w:szCs w:val="20"/>
        </w:rPr>
      </w:pPr>
    </w:p>
    <w:p w:rsidR="00EA69AA" w:rsidRDefault="00EA69AA" w:rsidP="00D5108C">
      <w:pPr>
        <w:tabs>
          <w:tab w:val="left" w:pos="1956"/>
        </w:tabs>
        <w:ind w:left="567"/>
        <w:rPr>
          <w:rFonts w:asciiTheme="majorHAnsi" w:hAnsiTheme="majorHAnsi" w:cs="Times New Roman"/>
          <w:sz w:val="20"/>
          <w:szCs w:val="20"/>
        </w:rPr>
      </w:pPr>
    </w:p>
    <w:p w:rsidR="00EA69AA" w:rsidRDefault="00EA69AA" w:rsidP="00D5108C">
      <w:pPr>
        <w:tabs>
          <w:tab w:val="left" w:pos="1956"/>
        </w:tabs>
        <w:ind w:left="567"/>
        <w:rPr>
          <w:rFonts w:asciiTheme="majorHAnsi" w:hAnsiTheme="majorHAnsi" w:cs="Times New Roman"/>
          <w:sz w:val="20"/>
          <w:szCs w:val="20"/>
        </w:rPr>
      </w:pPr>
    </w:p>
    <w:p w:rsidR="00EA69AA" w:rsidRDefault="00EA69AA" w:rsidP="00D5108C">
      <w:pPr>
        <w:tabs>
          <w:tab w:val="left" w:pos="1956"/>
        </w:tabs>
        <w:ind w:left="567"/>
        <w:rPr>
          <w:rFonts w:asciiTheme="majorHAnsi" w:hAnsiTheme="majorHAnsi" w:cs="Times New Roman"/>
          <w:sz w:val="20"/>
          <w:szCs w:val="20"/>
        </w:rPr>
      </w:pPr>
    </w:p>
    <w:p w:rsidR="00EA69AA" w:rsidRDefault="00EA69AA" w:rsidP="00D5108C">
      <w:pPr>
        <w:tabs>
          <w:tab w:val="left" w:pos="1956"/>
        </w:tabs>
        <w:ind w:left="567"/>
        <w:rPr>
          <w:rFonts w:asciiTheme="majorHAnsi" w:hAnsiTheme="majorHAnsi" w:cs="Times New Roman"/>
          <w:sz w:val="20"/>
          <w:szCs w:val="20"/>
        </w:rPr>
      </w:pPr>
    </w:p>
    <w:p w:rsidR="00EA69AA" w:rsidRDefault="00EA69AA" w:rsidP="00D5108C">
      <w:pPr>
        <w:tabs>
          <w:tab w:val="left" w:pos="1956"/>
        </w:tabs>
        <w:ind w:left="567"/>
        <w:rPr>
          <w:rFonts w:asciiTheme="majorHAnsi" w:hAnsiTheme="majorHAnsi" w:cs="Times New Roman"/>
          <w:sz w:val="20"/>
          <w:szCs w:val="20"/>
        </w:rPr>
      </w:pPr>
    </w:p>
    <w:p w:rsidR="00171D45" w:rsidRPr="00171D45" w:rsidRDefault="00171D45" w:rsidP="00171D45">
      <w:pPr>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96160" behindDoc="0" locked="0" layoutInCell="1" allowOverlap="1" wp14:anchorId="3D101236" wp14:editId="2C97717E">
            <wp:simplePos x="0" y="0"/>
            <wp:positionH relativeFrom="column">
              <wp:posOffset>3549650</wp:posOffset>
            </wp:positionH>
            <wp:positionV relativeFrom="paragraph">
              <wp:posOffset>36195</wp:posOffset>
            </wp:positionV>
            <wp:extent cx="1706880" cy="1066800"/>
            <wp:effectExtent l="0" t="0" r="7620" b="0"/>
            <wp:wrapSquare wrapText="bothSides"/>
            <wp:docPr id="201" name="Picture 2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extLst>
                        <a:ext uri="{28A0092B-C50C-407E-A947-70E740481C1C}">
                          <a14:useLocalDpi xmlns:a14="http://schemas.microsoft.com/office/drawing/2010/main" val="0"/>
                        </a:ext>
                      </a:extLst>
                    </a:blip>
                    <a:stretch>
                      <a:fillRect/>
                    </a:stretch>
                  </pic:blipFill>
                  <pic:spPr>
                    <a:xfrm>
                      <a:off x="0" y="0"/>
                      <a:ext cx="1706880" cy="1066800"/>
                    </a:xfrm>
                    <a:prstGeom prst="rect">
                      <a:avLst/>
                    </a:prstGeom>
                  </pic:spPr>
                </pic:pic>
              </a:graphicData>
            </a:graphic>
            <wp14:sizeRelH relativeFrom="page">
              <wp14:pctWidth>0</wp14:pctWidth>
            </wp14:sizeRelH>
            <wp14:sizeRelV relativeFrom="page">
              <wp14:pctHeight>0</wp14:pctHeight>
            </wp14:sizeRelV>
          </wp:anchor>
        </w:drawing>
      </w:r>
      <w:r w:rsidRPr="00171D45">
        <w:rPr>
          <w:rFonts w:asciiTheme="majorHAnsi" w:hAnsiTheme="majorHAnsi" w:cs="Times New Roman"/>
          <w:sz w:val="20"/>
          <w:szCs w:val="20"/>
        </w:rPr>
        <w:t xml:space="preserve">This action was performed on </w:t>
      </w:r>
      <w:proofErr w:type="spellStart"/>
      <w:r w:rsidRPr="00171D45">
        <w:rPr>
          <w:rFonts w:asciiTheme="majorHAnsi" w:hAnsiTheme="majorHAnsi" w:cs="Times New Roman"/>
          <w:sz w:val="20"/>
          <w:szCs w:val="20"/>
        </w:rPr>
        <w:t>LineItem</w:t>
      </w:r>
      <w:proofErr w:type="spellEnd"/>
      <w:r w:rsidRPr="00171D45">
        <w:rPr>
          <w:rFonts w:asciiTheme="majorHAnsi" w:hAnsiTheme="majorHAnsi" w:cs="Times New Roman"/>
          <w:sz w:val="20"/>
          <w:szCs w:val="20"/>
        </w:rPr>
        <w:t xml:space="preserve"> in Automatic Branching Mode, so NORMA split the path into two conjunctive branches stemming from </w:t>
      </w:r>
      <w:proofErr w:type="spellStart"/>
      <w:r w:rsidRPr="00171D45">
        <w:rPr>
          <w:rFonts w:asciiTheme="majorHAnsi" w:hAnsiTheme="majorHAnsi" w:cs="Times New Roman"/>
          <w:sz w:val="20"/>
          <w:szCs w:val="20"/>
        </w:rPr>
        <w:t>LineItem</w:t>
      </w:r>
      <w:proofErr w:type="spellEnd"/>
      <w:r w:rsidRPr="00171D45">
        <w:rPr>
          <w:rFonts w:asciiTheme="majorHAnsi" w:hAnsiTheme="majorHAnsi" w:cs="Times New Roman"/>
          <w:sz w:val="20"/>
          <w:szCs w:val="20"/>
        </w:rPr>
        <w:t>, as shown.</w:t>
      </w:r>
    </w:p>
    <w:p w:rsidR="00EA69AA" w:rsidRDefault="00EA69AA" w:rsidP="00D5108C">
      <w:pPr>
        <w:tabs>
          <w:tab w:val="left" w:pos="1956"/>
        </w:tabs>
        <w:ind w:left="567"/>
        <w:rPr>
          <w:rFonts w:asciiTheme="majorHAnsi" w:hAnsiTheme="majorHAnsi" w:cs="Times New Roman"/>
          <w:sz w:val="20"/>
          <w:szCs w:val="20"/>
        </w:rPr>
      </w:pPr>
    </w:p>
    <w:p w:rsidR="00EA69AA" w:rsidRDefault="00EA69AA" w:rsidP="00D5108C">
      <w:pPr>
        <w:tabs>
          <w:tab w:val="left" w:pos="1956"/>
        </w:tabs>
        <w:ind w:left="567"/>
        <w:rPr>
          <w:rFonts w:asciiTheme="majorHAnsi" w:hAnsiTheme="majorHAnsi" w:cs="Times New Roman"/>
          <w:sz w:val="20"/>
          <w:szCs w:val="20"/>
        </w:rPr>
      </w:pPr>
    </w:p>
    <w:p w:rsidR="00EA69AA" w:rsidRDefault="00EA69AA" w:rsidP="00D5108C">
      <w:pPr>
        <w:tabs>
          <w:tab w:val="left" w:pos="1956"/>
        </w:tabs>
        <w:ind w:left="567"/>
        <w:rPr>
          <w:rFonts w:asciiTheme="majorHAnsi" w:hAnsiTheme="majorHAnsi" w:cs="Times New Roman"/>
          <w:sz w:val="20"/>
          <w:szCs w:val="20"/>
        </w:rPr>
      </w:pPr>
    </w:p>
    <w:p w:rsidR="00EA69AA" w:rsidRDefault="00EA69AA" w:rsidP="00D5108C">
      <w:pPr>
        <w:tabs>
          <w:tab w:val="left" w:pos="1956"/>
        </w:tabs>
        <w:ind w:left="567"/>
        <w:rPr>
          <w:rFonts w:asciiTheme="majorHAnsi" w:hAnsiTheme="majorHAnsi" w:cs="Times New Roman"/>
          <w:sz w:val="20"/>
          <w:szCs w:val="20"/>
        </w:rPr>
      </w:pPr>
    </w:p>
    <w:p w:rsidR="00171D45" w:rsidRDefault="00171D45" w:rsidP="00171D45">
      <w:pPr>
        <w:ind w:left="567"/>
        <w:rPr>
          <w:rFonts w:asciiTheme="majorHAnsi" w:hAnsiTheme="majorHAnsi" w:cs="Times New Roman"/>
          <w:sz w:val="20"/>
          <w:szCs w:val="20"/>
        </w:rPr>
      </w:pPr>
      <w:r w:rsidRPr="00171D45">
        <w:rPr>
          <w:rFonts w:asciiTheme="majorHAnsi" w:hAnsiTheme="majorHAnsi" w:cs="Times New Roman"/>
          <w:sz w:val="20"/>
          <w:szCs w:val="20"/>
        </w:rPr>
        <w:t xml:space="preserve">We now need to add a calculation to multiply the quantity by the unit price to compute the subtotal. We want to add this calculation to the </w:t>
      </w:r>
      <w:proofErr w:type="spellStart"/>
      <w:r w:rsidRPr="00171D45">
        <w:rPr>
          <w:rFonts w:asciiTheme="majorHAnsi" w:hAnsiTheme="majorHAnsi" w:cs="Times New Roman"/>
          <w:sz w:val="20"/>
          <w:szCs w:val="20"/>
        </w:rPr>
        <w:t>Invoice.lineItem</w:t>
      </w:r>
      <w:proofErr w:type="spellEnd"/>
      <w:r w:rsidRPr="00171D45">
        <w:rPr>
          <w:rFonts w:asciiTheme="majorHAnsi" w:hAnsiTheme="majorHAnsi" w:cs="Times New Roman"/>
          <w:sz w:val="20"/>
          <w:szCs w:val="20"/>
        </w:rPr>
        <w:t xml:space="preserve"> role, but to invoke the Add Calculation facility you need to go all the way up to the </w:t>
      </w:r>
      <w:r w:rsidRPr="00171D45">
        <w:rPr>
          <w:rFonts w:ascii="Arial Narrow" w:hAnsi="Arial Narrow" w:cs="Times New Roman"/>
          <w:sz w:val="18"/>
          <w:szCs w:val="18"/>
        </w:rPr>
        <w:t>Derivation Path from ‘Invoice’</w:t>
      </w:r>
      <w:r w:rsidRPr="00171D45">
        <w:rPr>
          <w:rFonts w:asciiTheme="majorHAnsi" w:hAnsiTheme="majorHAnsi" w:cs="Times New Roman"/>
          <w:sz w:val="20"/>
          <w:szCs w:val="20"/>
        </w:rPr>
        <w:t xml:space="preserve"> header. </w:t>
      </w:r>
    </w:p>
    <w:p w:rsidR="00171D45" w:rsidRPr="00171D45" w:rsidRDefault="00171D45" w:rsidP="00171D45">
      <w:pPr>
        <w:ind w:left="567"/>
        <w:rPr>
          <w:rFonts w:asciiTheme="majorHAnsi" w:hAnsiTheme="majorHAnsi" w:cs="Times New Roman"/>
          <w:sz w:val="20"/>
          <w:szCs w:val="20"/>
        </w:rPr>
      </w:pPr>
      <w:r w:rsidRPr="00171D45">
        <w:rPr>
          <w:rFonts w:asciiTheme="majorHAnsi" w:hAnsiTheme="majorHAnsi" w:cs="Times New Roman"/>
          <w:sz w:val="20"/>
          <w:szCs w:val="20"/>
        </w:rPr>
        <w:t xml:space="preserve">Right-click </w:t>
      </w:r>
      <w:r w:rsidRPr="00171D45">
        <w:rPr>
          <w:rFonts w:ascii="Arial Narrow" w:hAnsi="Arial Narrow" w:cs="Times New Roman"/>
          <w:sz w:val="18"/>
          <w:szCs w:val="18"/>
        </w:rPr>
        <w:t>Derivation Path from ‘Invoice’</w:t>
      </w:r>
      <w:r w:rsidRPr="00171D45">
        <w:rPr>
          <w:rFonts w:asciiTheme="majorHAnsi" w:hAnsiTheme="majorHAnsi" w:cs="Times New Roman"/>
          <w:sz w:val="20"/>
          <w:szCs w:val="20"/>
        </w:rPr>
        <w:t xml:space="preserve"> header, chose </w:t>
      </w:r>
      <w:r w:rsidRPr="00171D45">
        <w:rPr>
          <w:rFonts w:ascii="Arial Narrow" w:hAnsi="Arial Narrow" w:cs="Times New Roman"/>
          <w:sz w:val="18"/>
          <w:szCs w:val="18"/>
        </w:rPr>
        <w:t>Add Calculation</w:t>
      </w:r>
      <w:r w:rsidRPr="00171D45">
        <w:rPr>
          <w:rFonts w:asciiTheme="majorHAnsi" w:hAnsiTheme="majorHAnsi" w:cs="Times New Roman"/>
          <w:sz w:val="20"/>
          <w:szCs w:val="20"/>
        </w:rPr>
        <w:t xml:space="preserve"> from its context menu, and select the multiply operator (</w:t>
      </w:r>
      <w:r w:rsidRPr="00171D45">
        <w:rPr>
          <w:rFonts w:ascii="Arial Narrow" w:hAnsi="Arial Narrow" w:cs="Times New Roman"/>
          <w:sz w:val="18"/>
          <w:szCs w:val="18"/>
        </w:rPr>
        <w:t>*</w:t>
      </w:r>
      <w:r w:rsidRPr="00171D45">
        <w:rPr>
          <w:rFonts w:asciiTheme="majorHAnsi" w:hAnsiTheme="majorHAnsi" w:cs="Times New Roman"/>
          <w:sz w:val="20"/>
          <w:szCs w:val="20"/>
        </w:rPr>
        <w:t>) from the function list.</w:t>
      </w:r>
    </w:p>
    <w:p w:rsidR="00EA69AA" w:rsidRDefault="00171D45"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97184" behindDoc="1" locked="0" layoutInCell="1" allowOverlap="1" wp14:anchorId="48E9BA60" wp14:editId="499FD947">
            <wp:simplePos x="0" y="0"/>
            <wp:positionH relativeFrom="column">
              <wp:posOffset>2974975</wp:posOffset>
            </wp:positionH>
            <wp:positionV relativeFrom="paragraph">
              <wp:posOffset>125926</wp:posOffset>
            </wp:positionV>
            <wp:extent cx="2133600" cy="1257300"/>
            <wp:effectExtent l="0" t="0" r="0" b="0"/>
            <wp:wrapNone/>
            <wp:docPr id="203" name="Picture 2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extLst>
                        <a:ext uri="{28A0092B-C50C-407E-A947-70E740481C1C}">
                          <a14:useLocalDpi xmlns:a14="http://schemas.microsoft.com/office/drawing/2010/main" val="0"/>
                        </a:ext>
                      </a:extLst>
                    </a:blip>
                    <a:stretch>
                      <a:fillRect/>
                    </a:stretch>
                  </pic:blipFill>
                  <pic:spPr>
                    <a:xfrm>
                      <a:off x="0" y="0"/>
                      <a:ext cx="2133600" cy="1257300"/>
                    </a:xfrm>
                    <a:prstGeom prst="rect">
                      <a:avLst/>
                    </a:prstGeom>
                  </pic:spPr>
                </pic:pic>
              </a:graphicData>
            </a:graphic>
            <wp14:sizeRelH relativeFrom="page">
              <wp14:pctWidth>0</wp14:pctWidth>
            </wp14:sizeRelH>
            <wp14:sizeRelV relativeFrom="page">
              <wp14:pctHeight>0</wp14:pctHeight>
            </wp14:sizeRelV>
          </wp:anchor>
        </w:drawing>
      </w:r>
    </w:p>
    <w:p w:rsidR="00EA69AA" w:rsidRDefault="00171D45"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1998208" behindDoc="1" locked="0" layoutInCell="1" allowOverlap="1" wp14:anchorId="145F61EC" wp14:editId="2A3C4825">
            <wp:simplePos x="0" y="0"/>
            <wp:positionH relativeFrom="column">
              <wp:posOffset>589915</wp:posOffset>
            </wp:positionH>
            <wp:positionV relativeFrom="paragraph">
              <wp:posOffset>13335</wp:posOffset>
            </wp:positionV>
            <wp:extent cx="1744980" cy="426720"/>
            <wp:effectExtent l="0" t="0" r="7620" b="0"/>
            <wp:wrapNone/>
            <wp:docPr id="202" name="Picture 2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extLst>
                        <a:ext uri="{28A0092B-C50C-407E-A947-70E740481C1C}">
                          <a14:useLocalDpi xmlns:a14="http://schemas.microsoft.com/office/drawing/2010/main" val="0"/>
                        </a:ext>
                      </a:extLst>
                    </a:blip>
                    <a:stretch>
                      <a:fillRect/>
                    </a:stretch>
                  </pic:blipFill>
                  <pic:spPr>
                    <a:xfrm>
                      <a:off x="0" y="0"/>
                      <a:ext cx="1744980" cy="426720"/>
                    </a:xfrm>
                    <a:prstGeom prst="rect">
                      <a:avLst/>
                    </a:prstGeom>
                  </pic:spPr>
                </pic:pic>
              </a:graphicData>
            </a:graphic>
            <wp14:sizeRelH relativeFrom="page">
              <wp14:pctWidth>0</wp14:pctWidth>
            </wp14:sizeRelH>
            <wp14:sizeRelV relativeFrom="page">
              <wp14:pctHeight>0</wp14:pctHeight>
            </wp14:sizeRelV>
          </wp:anchor>
        </w:drawing>
      </w:r>
    </w:p>
    <w:p w:rsidR="00171D45" w:rsidRDefault="00171D45"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Pr="00171D45" w:rsidRDefault="00171D45" w:rsidP="00171D45">
      <w:pPr>
        <w:ind w:left="567"/>
        <w:rPr>
          <w:rFonts w:asciiTheme="majorHAnsi" w:hAnsiTheme="majorHAnsi" w:cs="Times New Roman"/>
          <w:sz w:val="20"/>
          <w:szCs w:val="20"/>
        </w:rPr>
      </w:pPr>
      <w:r w:rsidRPr="00171D45">
        <w:rPr>
          <w:rFonts w:asciiTheme="majorHAnsi" w:hAnsiTheme="majorHAnsi" w:cs="Times New Roman"/>
          <w:sz w:val="20"/>
          <w:szCs w:val="20"/>
        </w:rPr>
        <w:t xml:space="preserve">For the left operand, expand </w:t>
      </w:r>
      <w:r w:rsidRPr="00171D45">
        <w:rPr>
          <w:rFonts w:ascii="Arial Narrow" w:hAnsi="Arial Narrow" w:cs="Times New Roman"/>
          <w:sz w:val="18"/>
          <w:szCs w:val="18"/>
        </w:rPr>
        <w:t>Path Variables</w:t>
      </w:r>
      <w:r w:rsidRPr="00171D45">
        <w:rPr>
          <w:rFonts w:asciiTheme="majorHAnsi" w:hAnsiTheme="majorHAnsi" w:cs="Times New Roman"/>
          <w:sz w:val="20"/>
          <w:szCs w:val="20"/>
        </w:rPr>
        <w:t xml:space="preserve"> in the </w:t>
      </w:r>
      <w:proofErr w:type="spellStart"/>
      <w:r w:rsidRPr="00171D45">
        <w:rPr>
          <w:rFonts w:ascii="Arial Narrow" w:hAnsi="Arial Narrow" w:cs="Times New Roman"/>
          <w:sz w:val="18"/>
          <w:szCs w:val="18"/>
        </w:rPr>
        <w:t>DataSource</w:t>
      </w:r>
      <w:proofErr w:type="spellEnd"/>
      <w:r w:rsidRPr="00171D45">
        <w:rPr>
          <w:rFonts w:asciiTheme="majorHAnsi" w:hAnsiTheme="majorHAnsi" w:cs="Times New Roman"/>
          <w:sz w:val="20"/>
          <w:szCs w:val="20"/>
        </w:rPr>
        <w:t xml:space="preserve"> property, and select </w:t>
      </w:r>
      <w:r w:rsidRPr="00171D45">
        <w:rPr>
          <w:rFonts w:ascii="Arial Narrow" w:hAnsi="Arial Narrow" w:cs="Times New Roman"/>
          <w:sz w:val="18"/>
          <w:szCs w:val="18"/>
        </w:rPr>
        <w:t>Quantity</w:t>
      </w:r>
      <w:r w:rsidRPr="00171D45">
        <w:rPr>
          <w:rFonts w:asciiTheme="majorHAnsi" w:hAnsiTheme="majorHAnsi" w:cs="Times New Roman"/>
          <w:sz w:val="20"/>
          <w:szCs w:val="20"/>
        </w:rPr>
        <w:t xml:space="preserve">. For the right operand, expand </w:t>
      </w:r>
      <w:r w:rsidRPr="00171D45">
        <w:rPr>
          <w:rFonts w:ascii="Arial Narrow" w:hAnsi="Arial Narrow" w:cs="Times New Roman"/>
          <w:sz w:val="18"/>
          <w:szCs w:val="18"/>
        </w:rPr>
        <w:t>Path Variables</w:t>
      </w:r>
      <w:r w:rsidRPr="00171D45">
        <w:rPr>
          <w:rFonts w:asciiTheme="majorHAnsi" w:hAnsiTheme="majorHAnsi" w:cs="Times New Roman"/>
          <w:sz w:val="20"/>
          <w:szCs w:val="20"/>
        </w:rPr>
        <w:t xml:space="preserve"> in the </w:t>
      </w:r>
      <w:proofErr w:type="spellStart"/>
      <w:r w:rsidRPr="00171D45">
        <w:rPr>
          <w:rFonts w:ascii="Arial Narrow" w:hAnsi="Arial Narrow" w:cs="Times New Roman"/>
          <w:sz w:val="18"/>
          <w:szCs w:val="18"/>
        </w:rPr>
        <w:t>DataSource</w:t>
      </w:r>
      <w:proofErr w:type="spellEnd"/>
      <w:r w:rsidRPr="00171D45">
        <w:rPr>
          <w:rFonts w:asciiTheme="majorHAnsi" w:hAnsiTheme="majorHAnsi" w:cs="Times New Roman"/>
          <w:sz w:val="20"/>
          <w:szCs w:val="20"/>
        </w:rPr>
        <w:t xml:space="preserve"> property, and select </w:t>
      </w:r>
      <w:proofErr w:type="spellStart"/>
      <w:r w:rsidRPr="00171D45">
        <w:rPr>
          <w:rFonts w:ascii="Arial Narrow" w:hAnsi="Arial Narrow" w:cs="Times New Roman"/>
          <w:sz w:val="18"/>
          <w:szCs w:val="18"/>
        </w:rPr>
        <w:t>UnitPrice</w:t>
      </w:r>
      <w:proofErr w:type="spellEnd"/>
      <w:r w:rsidRPr="00171D45">
        <w:rPr>
          <w:rFonts w:asciiTheme="majorHAnsi" w:hAnsiTheme="majorHAnsi" w:cs="Times New Roman"/>
          <w:sz w:val="20"/>
          <w:szCs w:val="20"/>
        </w:rPr>
        <w:t>.</w:t>
      </w:r>
    </w:p>
    <w:p w:rsidR="00171D45" w:rsidRDefault="00171D45" w:rsidP="00D5108C">
      <w:pPr>
        <w:tabs>
          <w:tab w:val="left" w:pos="1956"/>
        </w:tabs>
        <w:ind w:left="567"/>
        <w:rPr>
          <w:rFonts w:asciiTheme="majorHAnsi" w:hAnsiTheme="majorHAnsi" w:cs="Times New Roman"/>
          <w:sz w:val="20"/>
          <w:szCs w:val="20"/>
        </w:rPr>
      </w:pPr>
    </w:p>
    <w:p w:rsidR="00171D45" w:rsidRDefault="00F7094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00256" behindDoc="1" locked="0" layoutInCell="1" allowOverlap="1" wp14:anchorId="65A869C3" wp14:editId="08EE5222">
            <wp:simplePos x="0" y="0"/>
            <wp:positionH relativeFrom="column">
              <wp:posOffset>2699385</wp:posOffset>
            </wp:positionH>
            <wp:positionV relativeFrom="paragraph">
              <wp:posOffset>122555</wp:posOffset>
            </wp:positionV>
            <wp:extent cx="2613660" cy="2080260"/>
            <wp:effectExtent l="0" t="0" r="0" b="0"/>
            <wp:wrapNone/>
            <wp:docPr id="205" name="Picture 2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extLst>
                        <a:ext uri="{28A0092B-C50C-407E-A947-70E740481C1C}">
                          <a14:useLocalDpi xmlns:a14="http://schemas.microsoft.com/office/drawing/2010/main" val="0"/>
                        </a:ext>
                      </a:extLst>
                    </a:blip>
                    <a:stretch>
                      <a:fillRect/>
                    </a:stretch>
                  </pic:blipFill>
                  <pic:spPr>
                    <a:xfrm>
                      <a:off x="0" y="0"/>
                      <a:ext cx="2613660" cy="2080260"/>
                    </a:xfrm>
                    <a:prstGeom prst="rect">
                      <a:avLst/>
                    </a:prstGeom>
                  </pic:spPr>
                </pic:pic>
              </a:graphicData>
            </a:graphic>
            <wp14:sizeRelH relativeFrom="page">
              <wp14:pctWidth>0</wp14:pctWidth>
            </wp14:sizeRelH>
            <wp14:sizeRelV relativeFrom="page">
              <wp14:pctHeight>0</wp14:pctHeight>
            </wp14:sizeRelV>
          </wp:anchor>
        </w:drawing>
      </w:r>
      <w:r w:rsidR="00171D45">
        <w:rPr>
          <w:rFonts w:asciiTheme="majorHAnsi" w:hAnsiTheme="majorHAnsi" w:cs="Times New Roman"/>
          <w:noProof/>
          <w:sz w:val="20"/>
          <w:szCs w:val="20"/>
          <w:lang w:eastAsia="en-AU"/>
        </w:rPr>
        <w:drawing>
          <wp:anchor distT="0" distB="0" distL="114300" distR="114300" simplePos="0" relativeHeight="251999232" behindDoc="1" locked="0" layoutInCell="1" allowOverlap="1" wp14:anchorId="39D1923B" wp14:editId="37E3BDE5">
            <wp:simplePos x="0" y="0"/>
            <wp:positionH relativeFrom="column">
              <wp:posOffset>361803</wp:posOffset>
            </wp:positionH>
            <wp:positionV relativeFrom="paragraph">
              <wp:posOffset>-586</wp:posOffset>
            </wp:positionV>
            <wp:extent cx="1981200" cy="1554480"/>
            <wp:effectExtent l="0" t="0" r="0" b="7620"/>
            <wp:wrapNone/>
            <wp:docPr id="204" name="Picture 2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extLst>
                        <a:ext uri="{28A0092B-C50C-407E-A947-70E740481C1C}">
                          <a14:useLocalDpi xmlns:a14="http://schemas.microsoft.com/office/drawing/2010/main" val="0"/>
                        </a:ext>
                      </a:extLst>
                    </a:blip>
                    <a:stretch>
                      <a:fillRect/>
                    </a:stretch>
                  </pic:blipFill>
                  <pic:spPr>
                    <a:xfrm>
                      <a:off x="0" y="0"/>
                      <a:ext cx="1981200" cy="1554480"/>
                    </a:xfrm>
                    <a:prstGeom prst="rect">
                      <a:avLst/>
                    </a:prstGeom>
                  </pic:spPr>
                </pic:pic>
              </a:graphicData>
            </a:graphic>
            <wp14:sizeRelH relativeFrom="page">
              <wp14:pctWidth>0</wp14:pctWidth>
            </wp14:sizeRelH>
            <wp14:sizeRelV relativeFrom="page">
              <wp14:pctHeight>0</wp14:pctHeight>
            </wp14:sizeRelV>
          </wp:anchor>
        </w:drawing>
      </w: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F7094B"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t xml:space="preserve">   </w:t>
      </w:r>
      <w:r w:rsidRPr="00B20E00">
        <w:rPr>
          <w:rFonts w:ascii="Lucida Sans Unicode" w:hAnsi="Lucida Sans Unicode" w:cs="Lucida Sans Unicode"/>
        </w:rPr>
        <w:t>⇨</w:t>
      </w: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F7094B" w:rsidRPr="00F7094B" w:rsidRDefault="00F7094B" w:rsidP="00F7094B">
      <w:pPr>
        <w:ind w:left="567"/>
        <w:rPr>
          <w:rFonts w:asciiTheme="majorHAnsi" w:hAnsiTheme="majorHAnsi" w:cs="Times New Roman"/>
          <w:sz w:val="20"/>
          <w:szCs w:val="20"/>
        </w:rPr>
      </w:pPr>
      <w:r>
        <w:rPr>
          <w:rFonts w:asciiTheme="majorHAnsi" w:hAnsiTheme="majorHAnsi" w:cs="Times New Roman"/>
          <w:noProof/>
          <w:sz w:val="20"/>
          <w:szCs w:val="20"/>
          <w:lang w:eastAsia="en-AU"/>
        </w:rPr>
        <w:lastRenderedPageBreak/>
        <w:drawing>
          <wp:anchor distT="0" distB="0" distL="114300" distR="114300" simplePos="0" relativeHeight="252001280" behindDoc="0" locked="0" layoutInCell="1" allowOverlap="1" wp14:anchorId="36F8D993" wp14:editId="03BFBF03">
            <wp:simplePos x="0" y="0"/>
            <wp:positionH relativeFrom="column">
              <wp:posOffset>2700020</wp:posOffset>
            </wp:positionH>
            <wp:positionV relativeFrom="paragraph">
              <wp:posOffset>11430</wp:posOffset>
            </wp:positionV>
            <wp:extent cx="2560320" cy="1516380"/>
            <wp:effectExtent l="0" t="0" r="0" b="7620"/>
            <wp:wrapSquare wrapText="bothSides"/>
            <wp:docPr id="206" name="Picture 2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extLst>
                        <a:ext uri="{28A0092B-C50C-407E-A947-70E740481C1C}">
                          <a14:useLocalDpi xmlns:a14="http://schemas.microsoft.com/office/drawing/2010/main" val="0"/>
                        </a:ext>
                      </a:extLst>
                    </a:blip>
                    <a:stretch>
                      <a:fillRect/>
                    </a:stretch>
                  </pic:blipFill>
                  <pic:spPr>
                    <a:xfrm>
                      <a:off x="0" y="0"/>
                      <a:ext cx="2560320" cy="1516380"/>
                    </a:xfrm>
                    <a:prstGeom prst="rect">
                      <a:avLst/>
                    </a:prstGeom>
                  </pic:spPr>
                </pic:pic>
              </a:graphicData>
            </a:graphic>
            <wp14:sizeRelH relativeFrom="page">
              <wp14:pctWidth>0</wp14:pctWidth>
            </wp14:sizeRelH>
            <wp14:sizeRelV relativeFrom="page">
              <wp14:pctHeight>0</wp14:pctHeight>
            </wp14:sizeRelV>
          </wp:anchor>
        </w:drawing>
      </w:r>
      <w:r w:rsidRPr="00F7094B">
        <w:rPr>
          <w:rFonts w:asciiTheme="majorHAnsi" w:hAnsiTheme="majorHAnsi" w:cs="Times New Roman"/>
          <w:sz w:val="20"/>
          <w:szCs w:val="20"/>
        </w:rPr>
        <w:t>At his stage, we have entered the derivation for the subtotals, and the derivation path appears as shown</w:t>
      </w:r>
      <w:r>
        <w:rPr>
          <w:rFonts w:asciiTheme="majorHAnsi" w:hAnsiTheme="majorHAnsi" w:cs="Times New Roman"/>
          <w:sz w:val="20"/>
          <w:szCs w:val="20"/>
        </w:rPr>
        <w:t xml:space="preserve"> opposite</w:t>
      </w:r>
      <w:r w:rsidRPr="00F7094B">
        <w:rPr>
          <w:rFonts w:asciiTheme="majorHAnsi" w:hAnsiTheme="majorHAnsi" w:cs="Times New Roman"/>
          <w:sz w:val="20"/>
          <w:szCs w:val="20"/>
        </w:rPr>
        <w:t>.</w:t>
      </w: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F7094B" w:rsidRPr="00F7094B" w:rsidRDefault="00F7094B" w:rsidP="00F7094B">
      <w:pPr>
        <w:ind w:left="567"/>
        <w:rPr>
          <w:rFonts w:asciiTheme="majorHAnsi" w:hAnsiTheme="majorHAnsi" w:cs="Times New Roman"/>
          <w:sz w:val="20"/>
          <w:szCs w:val="20"/>
        </w:rPr>
      </w:pPr>
      <w:r w:rsidRPr="00F7094B">
        <w:rPr>
          <w:rFonts w:asciiTheme="majorHAnsi" w:hAnsiTheme="majorHAnsi" w:cs="Times New Roman"/>
          <w:sz w:val="20"/>
          <w:szCs w:val="20"/>
        </w:rPr>
        <w:t xml:space="preserve">Now we sum over the multiplication results. Go up to the </w:t>
      </w:r>
      <w:r w:rsidRPr="00F7094B">
        <w:rPr>
          <w:rFonts w:ascii="Arial Narrow" w:hAnsi="Arial Narrow" w:cs="Times New Roman"/>
          <w:sz w:val="18"/>
          <w:szCs w:val="18"/>
        </w:rPr>
        <w:t>Derivation Path from ‘Invoice’</w:t>
      </w:r>
      <w:r w:rsidRPr="00F7094B">
        <w:rPr>
          <w:rFonts w:asciiTheme="majorHAnsi" w:hAnsiTheme="majorHAnsi" w:cs="Times New Roman"/>
          <w:sz w:val="20"/>
          <w:szCs w:val="20"/>
        </w:rPr>
        <w:t xml:space="preserve"> header, right-click that header, chose </w:t>
      </w:r>
      <w:r w:rsidRPr="00F7094B">
        <w:rPr>
          <w:rFonts w:ascii="Arial Narrow" w:hAnsi="Arial Narrow" w:cs="Times New Roman"/>
          <w:sz w:val="18"/>
          <w:szCs w:val="18"/>
        </w:rPr>
        <w:t>Add Calculation</w:t>
      </w:r>
      <w:r w:rsidRPr="00F7094B">
        <w:rPr>
          <w:rFonts w:asciiTheme="majorHAnsi" w:hAnsiTheme="majorHAnsi" w:cs="Times New Roman"/>
          <w:sz w:val="20"/>
          <w:szCs w:val="20"/>
        </w:rPr>
        <w:t xml:space="preserve"> from its context menu, and select the </w:t>
      </w:r>
      <w:r w:rsidRPr="00F7094B">
        <w:rPr>
          <w:rFonts w:ascii="Arial Narrow" w:hAnsi="Arial Narrow" w:cs="Times New Roman"/>
          <w:sz w:val="18"/>
          <w:szCs w:val="18"/>
        </w:rPr>
        <w:t>sum</w:t>
      </w:r>
      <w:r w:rsidRPr="00F7094B">
        <w:rPr>
          <w:rFonts w:asciiTheme="majorHAnsi" w:hAnsiTheme="majorHAnsi" w:cs="Times New Roman"/>
          <w:sz w:val="20"/>
          <w:szCs w:val="20"/>
        </w:rPr>
        <w:t xml:space="preserve"> function from the function list.</w:t>
      </w:r>
    </w:p>
    <w:p w:rsidR="00171D45" w:rsidRDefault="00171D45" w:rsidP="00D5108C">
      <w:pPr>
        <w:tabs>
          <w:tab w:val="left" w:pos="1956"/>
        </w:tabs>
        <w:ind w:left="567"/>
        <w:rPr>
          <w:rFonts w:asciiTheme="majorHAnsi" w:hAnsiTheme="majorHAnsi" w:cs="Times New Roman"/>
          <w:sz w:val="20"/>
          <w:szCs w:val="20"/>
        </w:rPr>
      </w:pPr>
    </w:p>
    <w:p w:rsidR="00171D45" w:rsidRDefault="00F7094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03328" behindDoc="1" locked="0" layoutInCell="1" allowOverlap="1" wp14:anchorId="6E0F8B10" wp14:editId="6556CEC2">
            <wp:simplePos x="0" y="0"/>
            <wp:positionH relativeFrom="column">
              <wp:posOffset>3373755</wp:posOffset>
            </wp:positionH>
            <wp:positionV relativeFrom="paragraph">
              <wp:posOffset>75565</wp:posOffset>
            </wp:positionV>
            <wp:extent cx="1943100" cy="1150620"/>
            <wp:effectExtent l="0" t="0" r="0" b="0"/>
            <wp:wrapNone/>
            <wp:docPr id="209" name="Picture 2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extLst>
                        <a:ext uri="{28A0092B-C50C-407E-A947-70E740481C1C}">
                          <a14:useLocalDpi xmlns:a14="http://schemas.microsoft.com/office/drawing/2010/main" val="0"/>
                        </a:ext>
                      </a:extLst>
                    </a:blip>
                    <a:stretch>
                      <a:fillRect/>
                    </a:stretch>
                  </pic:blipFill>
                  <pic:spPr>
                    <a:xfrm>
                      <a:off x="0" y="0"/>
                      <a:ext cx="1943100" cy="1150620"/>
                    </a:xfrm>
                    <a:prstGeom prst="rect">
                      <a:avLst/>
                    </a:prstGeom>
                  </pic:spPr>
                </pic:pic>
              </a:graphicData>
            </a:graphic>
            <wp14:sizeRelH relativeFrom="page">
              <wp14:pctWidth>0</wp14:pctWidth>
            </wp14:sizeRelH>
            <wp14:sizeRelV relativeFrom="page">
              <wp14:pctHeight>0</wp14:pctHeight>
            </wp14:sizeRelV>
          </wp:anchor>
        </w:drawing>
      </w:r>
    </w:p>
    <w:p w:rsidR="00171D45" w:rsidRDefault="00F7094B" w:rsidP="00D5108C">
      <w:pPr>
        <w:tabs>
          <w:tab w:val="left" w:pos="1956"/>
        </w:tabs>
        <w:ind w:left="567"/>
        <w:rPr>
          <w:rFonts w:asciiTheme="majorHAnsi" w:hAnsiTheme="majorHAnsi" w:cs="Times New Roman"/>
          <w:sz w:val="20"/>
          <w:szCs w:val="20"/>
        </w:rPr>
      </w:pPr>
      <w:r>
        <w:rPr>
          <w:rFonts w:ascii="Arial Narrow" w:hAnsi="Arial Narrow" w:cs="Times New Roman"/>
          <w:noProof/>
          <w:sz w:val="18"/>
          <w:szCs w:val="18"/>
          <w:lang w:eastAsia="en-AU"/>
        </w:rPr>
        <w:drawing>
          <wp:anchor distT="0" distB="0" distL="114300" distR="114300" simplePos="0" relativeHeight="252002304" behindDoc="1" locked="0" layoutInCell="1" allowOverlap="1" wp14:anchorId="4E46E289" wp14:editId="106D777E">
            <wp:simplePos x="0" y="0"/>
            <wp:positionH relativeFrom="column">
              <wp:posOffset>727710</wp:posOffset>
            </wp:positionH>
            <wp:positionV relativeFrom="paragraph">
              <wp:posOffset>-1905</wp:posOffset>
            </wp:positionV>
            <wp:extent cx="1981200" cy="388620"/>
            <wp:effectExtent l="0" t="0" r="0" b="0"/>
            <wp:wrapNone/>
            <wp:docPr id="208" name="Picture 2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extLst>
                        <a:ext uri="{28A0092B-C50C-407E-A947-70E740481C1C}">
                          <a14:useLocalDpi xmlns:a14="http://schemas.microsoft.com/office/drawing/2010/main" val="0"/>
                        </a:ext>
                      </a:extLst>
                    </a:blip>
                    <a:stretch>
                      <a:fillRect/>
                    </a:stretch>
                  </pic:blipFill>
                  <pic:spPr>
                    <a:xfrm>
                      <a:off x="0" y="0"/>
                      <a:ext cx="1981200" cy="388620"/>
                    </a:xfrm>
                    <a:prstGeom prst="rect">
                      <a:avLst/>
                    </a:prstGeom>
                  </pic:spPr>
                </pic:pic>
              </a:graphicData>
            </a:graphic>
            <wp14:sizeRelH relativeFrom="page">
              <wp14:pctWidth>0</wp14:pctWidth>
            </wp14:sizeRelH>
            <wp14:sizeRelV relativeFrom="page">
              <wp14:pctHeight>0</wp14:pctHeight>
            </wp14:sizeRelV>
          </wp:anchor>
        </w:drawing>
      </w:r>
    </w:p>
    <w:p w:rsidR="00171D45" w:rsidRDefault="00F7094B"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7A2853" w:rsidRPr="007A2853" w:rsidRDefault="007A2853" w:rsidP="007A2853">
      <w:pPr>
        <w:ind w:left="567"/>
        <w:rPr>
          <w:rFonts w:asciiTheme="majorHAnsi" w:hAnsiTheme="majorHAnsi" w:cs="Times New Roman"/>
          <w:sz w:val="20"/>
          <w:szCs w:val="20"/>
        </w:rPr>
      </w:pPr>
      <w:r w:rsidRPr="007A2853">
        <w:rPr>
          <w:rFonts w:asciiTheme="majorHAnsi" w:hAnsiTheme="majorHAnsi" w:cs="Times New Roman"/>
          <w:sz w:val="20"/>
          <w:szCs w:val="20"/>
        </w:rPr>
        <w:t xml:space="preserve">For the </w:t>
      </w:r>
      <w:r w:rsidRPr="007A2853">
        <w:rPr>
          <w:rFonts w:ascii="Arial Narrow" w:hAnsi="Arial Narrow" w:cs="Times New Roman"/>
          <w:sz w:val="18"/>
          <w:szCs w:val="18"/>
        </w:rPr>
        <w:t>Data Source</w:t>
      </w:r>
      <w:r w:rsidRPr="007A2853">
        <w:rPr>
          <w:rFonts w:asciiTheme="majorHAnsi" w:hAnsiTheme="majorHAnsi" w:cs="Times New Roman"/>
          <w:sz w:val="20"/>
          <w:szCs w:val="20"/>
        </w:rPr>
        <w:t xml:space="preserve"> property, expand </w:t>
      </w:r>
      <w:r w:rsidRPr="007A2853">
        <w:rPr>
          <w:rFonts w:ascii="Arial Narrow" w:hAnsi="Arial Narrow" w:cs="Times New Roman"/>
          <w:sz w:val="18"/>
          <w:szCs w:val="18"/>
        </w:rPr>
        <w:t>Calculated Values</w:t>
      </w:r>
      <w:r w:rsidRPr="007A2853">
        <w:rPr>
          <w:rFonts w:asciiTheme="majorHAnsi" w:hAnsiTheme="majorHAnsi" w:cs="Times New Roman"/>
          <w:sz w:val="20"/>
          <w:szCs w:val="20"/>
        </w:rPr>
        <w:t xml:space="preserve">, and select </w:t>
      </w:r>
      <w:r w:rsidRPr="007A2853">
        <w:rPr>
          <w:rFonts w:ascii="Arial Narrow" w:hAnsi="Arial Narrow" w:cs="Times New Roman"/>
          <w:sz w:val="18"/>
          <w:szCs w:val="18"/>
        </w:rPr>
        <w:t>Quantity#1 * UnitPrice#1</w:t>
      </w:r>
      <w:r w:rsidRPr="007A2853">
        <w:rPr>
          <w:rFonts w:asciiTheme="majorHAnsi" w:hAnsiTheme="majorHAnsi" w:cs="Times New Roman"/>
          <w:sz w:val="20"/>
          <w:szCs w:val="20"/>
        </w:rPr>
        <w:t>. The derivation path now displays as shown.</w:t>
      </w:r>
    </w:p>
    <w:p w:rsidR="00171D45" w:rsidRDefault="007A2853"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05376" behindDoc="1" locked="0" layoutInCell="1" allowOverlap="1" wp14:anchorId="528DC875" wp14:editId="24500660">
            <wp:simplePos x="0" y="0"/>
            <wp:positionH relativeFrom="column">
              <wp:posOffset>3174365</wp:posOffset>
            </wp:positionH>
            <wp:positionV relativeFrom="paragraph">
              <wp:posOffset>156210</wp:posOffset>
            </wp:positionV>
            <wp:extent cx="1813560" cy="1386840"/>
            <wp:effectExtent l="0" t="0" r="0" b="3810"/>
            <wp:wrapNone/>
            <wp:docPr id="211" name="Picture 2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extLst>
                        <a:ext uri="{28A0092B-C50C-407E-A947-70E740481C1C}">
                          <a14:useLocalDpi xmlns:a14="http://schemas.microsoft.com/office/drawing/2010/main" val="0"/>
                        </a:ext>
                      </a:extLst>
                    </a:blip>
                    <a:stretch>
                      <a:fillRect/>
                    </a:stretch>
                  </pic:blipFill>
                  <pic:spPr>
                    <a:xfrm>
                      <a:off x="0" y="0"/>
                      <a:ext cx="1813560" cy="1386840"/>
                    </a:xfrm>
                    <a:prstGeom prst="rect">
                      <a:avLst/>
                    </a:prstGeom>
                  </pic:spPr>
                </pic:pic>
              </a:graphicData>
            </a:graphic>
            <wp14:sizeRelH relativeFrom="page">
              <wp14:pctWidth>0</wp14:pctWidth>
            </wp14:sizeRelH>
            <wp14:sizeRelV relativeFrom="page">
              <wp14:pctHeight>0</wp14:pctHeight>
            </wp14:sizeRelV>
          </wp:anchor>
        </w:drawing>
      </w:r>
    </w:p>
    <w:p w:rsidR="00171D45" w:rsidRDefault="007A2853"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04352" behindDoc="1" locked="0" layoutInCell="1" allowOverlap="1" wp14:anchorId="2D114A7F" wp14:editId="0B63B7C4">
            <wp:simplePos x="0" y="0"/>
            <wp:positionH relativeFrom="column">
              <wp:posOffset>659765</wp:posOffset>
            </wp:positionH>
            <wp:positionV relativeFrom="paragraph">
              <wp:posOffset>125535</wp:posOffset>
            </wp:positionV>
            <wp:extent cx="1645920" cy="982980"/>
            <wp:effectExtent l="0" t="0" r="0" b="7620"/>
            <wp:wrapNone/>
            <wp:docPr id="210" name="Picture 2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extLst>
                        <a:ext uri="{28A0092B-C50C-407E-A947-70E740481C1C}">
                          <a14:useLocalDpi xmlns:a14="http://schemas.microsoft.com/office/drawing/2010/main" val="0"/>
                        </a:ext>
                      </a:extLst>
                    </a:blip>
                    <a:stretch>
                      <a:fillRect/>
                    </a:stretch>
                  </pic:blipFill>
                  <pic:spPr>
                    <a:xfrm>
                      <a:off x="0" y="0"/>
                      <a:ext cx="1645920" cy="982980"/>
                    </a:xfrm>
                    <a:prstGeom prst="rect">
                      <a:avLst/>
                    </a:prstGeom>
                  </pic:spPr>
                </pic:pic>
              </a:graphicData>
            </a:graphic>
            <wp14:sizeRelH relativeFrom="page">
              <wp14:pctWidth>0</wp14:pctWidth>
            </wp14:sizeRelH>
            <wp14:sizeRelV relativeFrom="page">
              <wp14:pctHeight>0</wp14:pctHeight>
            </wp14:sizeRelV>
          </wp:anchor>
        </w:drawing>
      </w: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7A2853"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7A2853" w:rsidRDefault="007A2853" w:rsidP="00D5108C">
      <w:pPr>
        <w:tabs>
          <w:tab w:val="left" w:pos="1956"/>
        </w:tabs>
        <w:ind w:left="567"/>
        <w:rPr>
          <w:rFonts w:asciiTheme="majorHAnsi" w:hAnsiTheme="majorHAnsi" w:cs="Times New Roman"/>
          <w:sz w:val="20"/>
          <w:szCs w:val="20"/>
        </w:rPr>
      </w:pPr>
    </w:p>
    <w:p w:rsidR="007A2853" w:rsidRPr="007A2853" w:rsidRDefault="007A2853" w:rsidP="007A2853">
      <w:pPr>
        <w:ind w:left="567"/>
        <w:rPr>
          <w:rFonts w:asciiTheme="majorHAnsi" w:hAnsiTheme="majorHAnsi" w:cs="Times New Roman"/>
          <w:sz w:val="20"/>
          <w:szCs w:val="20"/>
        </w:rPr>
      </w:pPr>
      <w:r w:rsidRPr="007A2853">
        <w:rPr>
          <w:rFonts w:asciiTheme="majorHAnsi" w:hAnsiTheme="majorHAnsi" w:cs="Times New Roman"/>
          <w:sz w:val="20"/>
          <w:szCs w:val="20"/>
        </w:rPr>
        <w:t xml:space="preserve">To declare that the aggregation context (grouping criterion) for the sum function, select the </w:t>
      </w:r>
      <w:r w:rsidRPr="007A2853">
        <w:rPr>
          <w:rFonts w:ascii="Arial Narrow" w:hAnsi="Arial Narrow" w:cs="Times New Roman"/>
          <w:sz w:val="18"/>
          <w:szCs w:val="18"/>
        </w:rPr>
        <w:t>sum</w:t>
      </w:r>
      <w:r w:rsidRPr="007A2853">
        <w:rPr>
          <w:rFonts w:asciiTheme="majorHAnsi" w:hAnsiTheme="majorHAnsi" w:cs="Times New Roman"/>
          <w:sz w:val="20"/>
          <w:szCs w:val="20"/>
        </w:rPr>
        <w:t xml:space="preserve"> function</w:t>
      </w:r>
      <w:r>
        <w:rPr>
          <w:rFonts w:asciiTheme="majorHAnsi" w:hAnsiTheme="majorHAnsi" w:cs="Times New Roman"/>
          <w:sz w:val="20"/>
          <w:szCs w:val="20"/>
        </w:rPr>
        <w:t xml:space="preserve"> expression</w:t>
      </w:r>
      <w:r w:rsidRPr="007A2853">
        <w:rPr>
          <w:rFonts w:asciiTheme="majorHAnsi" w:hAnsiTheme="majorHAnsi" w:cs="Times New Roman"/>
          <w:sz w:val="20"/>
          <w:szCs w:val="20"/>
        </w:rPr>
        <w:t xml:space="preserve">, and then open the drop-down list for its </w:t>
      </w:r>
      <w:proofErr w:type="spellStart"/>
      <w:r w:rsidRPr="007A2853">
        <w:rPr>
          <w:rFonts w:ascii="Arial Narrow" w:hAnsi="Arial Narrow" w:cs="Times New Roman"/>
          <w:sz w:val="18"/>
          <w:szCs w:val="18"/>
        </w:rPr>
        <w:t>AggregationContext</w:t>
      </w:r>
      <w:proofErr w:type="spellEnd"/>
      <w:r w:rsidRPr="007A2853">
        <w:rPr>
          <w:rFonts w:asciiTheme="majorHAnsi" w:hAnsiTheme="majorHAnsi" w:cs="Times New Roman"/>
          <w:sz w:val="20"/>
          <w:szCs w:val="20"/>
        </w:rPr>
        <w:t xml:space="preserve"> property and check the check box </w:t>
      </w:r>
      <w:r>
        <w:rPr>
          <w:rFonts w:asciiTheme="majorHAnsi" w:hAnsiTheme="majorHAnsi" w:cs="Times New Roman"/>
          <w:sz w:val="20"/>
          <w:szCs w:val="20"/>
        </w:rPr>
        <w:t xml:space="preserve">for </w:t>
      </w:r>
      <w:r w:rsidRPr="007A2853">
        <w:rPr>
          <w:rFonts w:ascii="Arial Narrow" w:hAnsi="Arial Narrow" w:cs="Times New Roman"/>
          <w:sz w:val="18"/>
          <w:szCs w:val="18"/>
        </w:rPr>
        <w:t>Invoice#1</w:t>
      </w:r>
      <w:r w:rsidRPr="007A2853">
        <w:rPr>
          <w:rFonts w:asciiTheme="majorHAnsi" w:hAnsiTheme="majorHAnsi" w:cs="Times New Roman"/>
          <w:sz w:val="20"/>
          <w:szCs w:val="20"/>
        </w:rPr>
        <w:t xml:space="preserve">. </w:t>
      </w:r>
    </w:p>
    <w:p w:rsidR="00171D45" w:rsidRDefault="007A2853"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07424" behindDoc="1" locked="0" layoutInCell="1" allowOverlap="1" wp14:anchorId="0B8D9493" wp14:editId="518991FC">
            <wp:simplePos x="0" y="0"/>
            <wp:positionH relativeFrom="column">
              <wp:posOffset>2611755</wp:posOffset>
            </wp:positionH>
            <wp:positionV relativeFrom="paragraph">
              <wp:posOffset>160802</wp:posOffset>
            </wp:positionV>
            <wp:extent cx="2667000" cy="1470660"/>
            <wp:effectExtent l="0" t="0" r="0" b="0"/>
            <wp:wrapNone/>
            <wp:docPr id="213" name="Picture 2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extLst>
                        <a:ext uri="{28A0092B-C50C-407E-A947-70E740481C1C}">
                          <a14:useLocalDpi xmlns:a14="http://schemas.microsoft.com/office/drawing/2010/main" val="0"/>
                        </a:ext>
                      </a:extLst>
                    </a:blip>
                    <a:stretch>
                      <a:fillRect/>
                    </a:stretch>
                  </pic:blipFill>
                  <pic:spPr>
                    <a:xfrm>
                      <a:off x="0" y="0"/>
                      <a:ext cx="2667000" cy="1470660"/>
                    </a:xfrm>
                    <a:prstGeom prst="rect">
                      <a:avLst/>
                    </a:prstGeom>
                  </pic:spPr>
                </pic:pic>
              </a:graphicData>
            </a:graphic>
            <wp14:sizeRelH relativeFrom="page">
              <wp14:pctWidth>0</wp14:pctWidth>
            </wp14:sizeRelH>
            <wp14:sizeRelV relativeFrom="page">
              <wp14:pctHeight>0</wp14:pctHeight>
            </wp14:sizeRelV>
          </wp:anchor>
        </w:drawing>
      </w:r>
    </w:p>
    <w:p w:rsidR="00171D45" w:rsidRDefault="007A2853"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06400" behindDoc="1" locked="0" layoutInCell="1" allowOverlap="1" wp14:anchorId="25B24E6F" wp14:editId="4477C2A7">
            <wp:simplePos x="0" y="0"/>
            <wp:positionH relativeFrom="column">
              <wp:posOffset>548884</wp:posOffset>
            </wp:positionH>
            <wp:positionV relativeFrom="paragraph">
              <wp:posOffset>3235</wp:posOffset>
            </wp:positionV>
            <wp:extent cx="1645920" cy="259080"/>
            <wp:effectExtent l="0" t="0" r="0" b="7620"/>
            <wp:wrapNone/>
            <wp:docPr id="212" name="Picture 2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extLst>
                        <a:ext uri="{28A0092B-C50C-407E-A947-70E740481C1C}">
                          <a14:useLocalDpi xmlns:a14="http://schemas.microsoft.com/office/drawing/2010/main" val="0"/>
                        </a:ext>
                      </a:extLst>
                    </a:blip>
                    <a:stretch>
                      <a:fillRect/>
                    </a:stretch>
                  </pic:blipFill>
                  <pic:spPr>
                    <a:xfrm>
                      <a:off x="0" y="0"/>
                      <a:ext cx="1645920" cy="259080"/>
                    </a:xfrm>
                    <a:prstGeom prst="rect">
                      <a:avLst/>
                    </a:prstGeom>
                  </pic:spPr>
                </pic:pic>
              </a:graphicData>
            </a:graphic>
            <wp14:sizeRelH relativeFrom="page">
              <wp14:pctWidth>0</wp14:pctWidth>
            </wp14:sizeRelH>
            <wp14:sizeRelV relativeFrom="page">
              <wp14:pctHeight>0</wp14:pctHeight>
            </wp14:sizeRelV>
          </wp:anchor>
        </w:drawing>
      </w:r>
    </w:p>
    <w:p w:rsidR="00171D45" w:rsidRDefault="007A2853"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171D45" w:rsidRDefault="00171D45" w:rsidP="00D5108C">
      <w:pPr>
        <w:tabs>
          <w:tab w:val="left" w:pos="1956"/>
        </w:tabs>
        <w:ind w:left="567"/>
        <w:rPr>
          <w:rFonts w:asciiTheme="majorHAnsi" w:hAnsiTheme="majorHAnsi" w:cs="Times New Roman"/>
          <w:sz w:val="20"/>
          <w:szCs w:val="20"/>
        </w:rPr>
      </w:pPr>
    </w:p>
    <w:p w:rsidR="007A2853" w:rsidRPr="007A2853" w:rsidRDefault="007A2853" w:rsidP="007A2853">
      <w:pPr>
        <w:ind w:left="567"/>
        <w:rPr>
          <w:rFonts w:asciiTheme="majorHAnsi" w:hAnsiTheme="majorHAnsi" w:cs="Times New Roman"/>
          <w:sz w:val="20"/>
          <w:szCs w:val="20"/>
        </w:rPr>
      </w:pPr>
      <w:r w:rsidRPr="007A2853">
        <w:rPr>
          <w:rFonts w:asciiTheme="majorHAnsi" w:hAnsiTheme="majorHAnsi" w:cs="Times New Roman"/>
          <w:sz w:val="20"/>
          <w:szCs w:val="20"/>
        </w:rPr>
        <w:t xml:space="preserve">Now bind the derived roles to the relevant items in the derivation path in the usual way, by selecting </w:t>
      </w:r>
      <w:r w:rsidR="005B1EAC">
        <w:rPr>
          <w:rFonts w:asciiTheme="majorHAnsi" w:hAnsiTheme="majorHAnsi" w:cs="Times New Roman"/>
          <w:sz w:val="20"/>
          <w:szCs w:val="20"/>
        </w:rPr>
        <w:t xml:space="preserve">the </w:t>
      </w:r>
      <w:r w:rsidR="005B1EAC" w:rsidRPr="005B1EAC">
        <w:rPr>
          <w:rFonts w:ascii="Arial Narrow" w:hAnsi="Arial Narrow" w:cs="Times New Roman"/>
          <w:sz w:val="18"/>
          <w:szCs w:val="18"/>
        </w:rPr>
        <w:t>Derivation Path from ‘Invoice’</w:t>
      </w:r>
      <w:r w:rsidR="005B1EAC">
        <w:rPr>
          <w:rFonts w:asciiTheme="majorHAnsi" w:hAnsiTheme="majorHAnsi" w:cs="Times New Roman"/>
          <w:sz w:val="20"/>
          <w:szCs w:val="20"/>
        </w:rPr>
        <w:t xml:space="preserve"> header, setting the </w:t>
      </w:r>
      <w:r w:rsidRPr="007A2853">
        <w:rPr>
          <w:rFonts w:ascii="Arial Narrow" w:hAnsi="Arial Narrow" w:cs="Times New Roman"/>
          <w:sz w:val="18"/>
          <w:szCs w:val="18"/>
        </w:rPr>
        <w:t>Derivation Source</w:t>
      </w:r>
      <w:r w:rsidR="005B1EAC">
        <w:rPr>
          <w:rFonts w:ascii="Arial Narrow" w:hAnsi="Arial Narrow" w:cs="Times New Roman"/>
          <w:sz w:val="18"/>
          <w:szCs w:val="18"/>
        </w:rPr>
        <w:t xml:space="preserve">1 </w:t>
      </w:r>
      <w:r w:rsidR="005B1EAC" w:rsidRPr="005B1EAC">
        <w:rPr>
          <w:rFonts w:asciiTheme="majorHAnsi" w:hAnsiTheme="majorHAnsi" w:cs="Times New Roman"/>
          <w:sz w:val="20"/>
          <w:szCs w:val="20"/>
        </w:rPr>
        <w:t>proper</w:t>
      </w:r>
      <w:r w:rsidR="005B1EAC">
        <w:rPr>
          <w:rFonts w:ascii="Arial Narrow" w:hAnsi="Arial Narrow" w:cs="Times New Roman"/>
          <w:sz w:val="18"/>
          <w:szCs w:val="18"/>
        </w:rPr>
        <w:t>ty</w:t>
      </w:r>
      <w:r w:rsidRPr="007A2853">
        <w:rPr>
          <w:rFonts w:asciiTheme="majorHAnsi" w:hAnsiTheme="majorHAnsi" w:cs="Times New Roman"/>
          <w:sz w:val="20"/>
          <w:szCs w:val="20"/>
        </w:rPr>
        <w:t xml:space="preserve"> </w:t>
      </w:r>
      <w:r w:rsidR="005B1EAC">
        <w:rPr>
          <w:rFonts w:asciiTheme="majorHAnsi" w:hAnsiTheme="majorHAnsi" w:cs="Times New Roman"/>
          <w:sz w:val="20"/>
          <w:szCs w:val="20"/>
        </w:rPr>
        <w:t xml:space="preserve">to the path variable </w:t>
      </w:r>
      <w:r w:rsidR="005B1EAC" w:rsidRPr="005B1EAC">
        <w:rPr>
          <w:rFonts w:ascii="Arial Narrow" w:hAnsi="Arial Narrow" w:cs="Times New Roman"/>
          <w:sz w:val="18"/>
          <w:szCs w:val="18"/>
        </w:rPr>
        <w:t>Invoice#1</w:t>
      </w:r>
      <w:r w:rsidR="005B1EAC">
        <w:rPr>
          <w:rFonts w:asciiTheme="majorHAnsi" w:hAnsiTheme="majorHAnsi" w:cs="Times New Roman"/>
          <w:sz w:val="20"/>
          <w:szCs w:val="20"/>
        </w:rPr>
        <w:t xml:space="preserve"> and the </w:t>
      </w:r>
      <w:r w:rsidR="005B1EAC" w:rsidRPr="007A2853">
        <w:rPr>
          <w:rFonts w:ascii="Arial Narrow" w:hAnsi="Arial Narrow" w:cs="Times New Roman"/>
          <w:sz w:val="18"/>
          <w:szCs w:val="18"/>
        </w:rPr>
        <w:t>Derivation Source</w:t>
      </w:r>
      <w:r w:rsidR="005B1EAC">
        <w:rPr>
          <w:rFonts w:ascii="Arial Narrow" w:hAnsi="Arial Narrow" w:cs="Times New Roman"/>
          <w:sz w:val="18"/>
          <w:szCs w:val="18"/>
        </w:rPr>
        <w:t xml:space="preserve">2 </w:t>
      </w:r>
      <w:r w:rsidR="005B1EAC" w:rsidRPr="005B1EAC">
        <w:rPr>
          <w:rFonts w:asciiTheme="majorHAnsi" w:hAnsiTheme="majorHAnsi" w:cs="Times New Roman"/>
          <w:sz w:val="20"/>
          <w:szCs w:val="20"/>
        </w:rPr>
        <w:t>proper</w:t>
      </w:r>
      <w:r w:rsidR="005B1EAC">
        <w:rPr>
          <w:rFonts w:ascii="Arial Narrow" w:hAnsi="Arial Narrow" w:cs="Times New Roman"/>
          <w:sz w:val="18"/>
          <w:szCs w:val="18"/>
        </w:rPr>
        <w:t>ty</w:t>
      </w:r>
      <w:r w:rsidR="005B1EAC" w:rsidRPr="007A2853">
        <w:rPr>
          <w:rFonts w:asciiTheme="majorHAnsi" w:hAnsiTheme="majorHAnsi" w:cs="Times New Roman"/>
          <w:sz w:val="20"/>
          <w:szCs w:val="20"/>
        </w:rPr>
        <w:t xml:space="preserve"> </w:t>
      </w:r>
      <w:r w:rsidR="005B1EAC">
        <w:rPr>
          <w:rFonts w:asciiTheme="majorHAnsi" w:hAnsiTheme="majorHAnsi" w:cs="Times New Roman"/>
          <w:sz w:val="20"/>
          <w:szCs w:val="20"/>
        </w:rPr>
        <w:t xml:space="preserve">to the calculated value </w:t>
      </w:r>
      <w:r w:rsidR="005B1EAC" w:rsidRPr="005B1EAC">
        <w:rPr>
          <w:rFonts w:ascii="Arial Narrow" w:hAnsi="Arial Narrow" w:cs="Times New Roman"/>
          <w:sz w:val="18"/>
          <w:szCs w:val="18"/>
        </w:rPr>
        <w:t>sum(Quantity#1 * UnitPrice#1)</w:t>
      </w:r>
      <w:r w:rsidR="005B1EAC">
        <w:rPr>
          <w:rFonts w:asciiTheme="majorHAnsi" w:hAnsiTheme="majorHAnsi" w:cs="Times New Roman"/>
          <w:sz w:val="20"/>
          <w:szCs w:val="20"/>
        </w:rPr>
        <w:t>.</w:t>
      </w:r>
    </w:p>
    <w:p w:rsidR="00250995" w:rsidRPr="00250995" w:rsidRDefault="00250995" w:rsidP="00250995">
      <w:pPr>
        <w:ind w:left="567"/>
        <w:rPr>
          <w:rFonts w:asciiTheme="majorHAnsi" w:hAnsiTheme="majorHAnsi" w:cs="Times New Roman"/>
          <w:sz w:val="20"/>
          <w:szCs w:val="20"/>
        </w:rPr>
      </w:pPr>
      <w:r w:rsidRPr="00250995">
        <w:rPr>
          <w:rFonts w:asciiTheme="majorHAnsi" w:hAnsiTheme="majorHAnsi" w:cs="Times New Roman"/>
          <w:sz w:val="20"/>
          <w:szCs w:val="20"/>
        </w:rPr>
        <w:lastRenderedPageBreak/>
        <w:t>That completes the derivation rule. The Model Browser display is as shown</w:t>
      </w:r>
      <w:r>
        <w:rPr>
          <w:rFonts w:asciiTheme="majorHAnsi" w:hAnsiTheme="majorHAnsi" w:cs="Times New Roman"/>
          <w:sz w:val="20"/>
          <w:szCs w:val="20"/>
        </w:rPr>
        <w:t xml:space="preserve"> </w:t>
      </w:r>
      <w:r w:rsidR="005B1EAC">
        <w:rPr>
          <w:rFonts w:asciiTheme="majorHAnsi" w:hAnsiTheme="majorHAnsi" w:cs="Times New Roman"/>
          <w:sz w:val="20"/>
          <w:szCs w:val="20"/>
        </w:rPr>
        <w:t>below</w:t>
      </w:r>
      <w:r w:rsidRPr="00250995">
        <w:rPr>
          <w:rFonts w:asciiTheme="majorHAnsi" w:hAnsiTheme="majorHAnsi" w:cs="Times New Roman"/>
          <w:sz w:val="20"/>
          <w:szCs w:val="20"/>
        </w:rPr>
        <w:t xml:space="preserve">. To see the binding of derived roles to their sources, </w:t>
      </w:r>
      <w:r w:rsidR="005B1EAC">
        <w:rPr>
          <w:rFonts w:asciiTheme="majorHAnsi" w:hAnsiTheme="majorHAnsi" w:cs="Times New Roman"/>
          <w:sz w:val="20"/>
          <w:szCs w:val="20"/>
        </w:rPr>
        <w:t xml:space="preserve">select the derivation path header and then the derivation source properties. Alternatively, </w:t>
      </w:r>
      <w:r w:rsidRPr="00250995">
        <w:rPr>
          <w:rFonts w:asciiTheme="majorHAnsi" w:hAnsiTheme="majorHAnsi" w:cs="Times New Roman"/>
          <w:sz w:val="20"/>
          <w:szCs w:val="20"/>
        </w:rPr>
        <w:t xml:space="preserve">select </w:t>
      </w:r>
      <w:r w:rsidR="005B1EAC">
        <w:rPr>
          <w:rFonts w:asciiTheme="majorHAnsi" w:hAnsiTheme="majorHAnsi" w:cs="Times New Roman"/>
          <w:sz w:val="20"/>
          <w:szCs w:val="20"/>
        </w:rPr>
        <w:t>each</w:t>
      </w:r>
      <w:r w:rsidRPr="00250995">
        <w:rPr>
          <w:rFonts w:asciiTheme="majorHAnsi" w:hAnsiTheme="majorHAnsi" w:cs="Times New Roman"/>
          <w:sz w:val="20"/>
          <w:szCs w:val="20"/>
        </w:rPr>
        <w:t xml:space="preserve"> derived role and view its </w:t>
      </w:r>
      <w:r w:rsidRPr="00250995">
        <w:rPr>
          <w:rFonts w:ascii="Arial Narrow" w:hAnsi="Arial Narrow" w:cs="Times New Roman"/>
          <w:sz w:val="18"/>
          <w:szCs w:val="18"/>
        </w:rPr>
        <w:t>Derivation Source</w:t>
      </w:r>
      <w:r w:rsidRPr="00250995">
        <w:rPr>
          <w:rFonts w:asciiTheme="majorHAnsi" w:hAnsiTheme="majorHAnsi" w:cs="Times New Roman"/>
          <w:sz w:val="20"/>
          <w:szCs w:val="20"/>
        </w:rPr>
        <w:t xml:space="preserve">. To see the aggregation context for the sum function, select it and then view its </w:t>
      </w:r>
      <w:proofErr w:type="spellStart"/>
      <w:r w:rsidRPr="00250995">
        <w:rPr>
          <w:rFonts w:ascii="Arial Narrow" w:hAnsi="Arial Narrow" w:cs="Times New Roman"/>
          <w:sz w:val="18"/>
          <w:szCs w:val="18"/>
        </w:rPr>
        <w:t>AggregationContext</w:t>
      </w:r>
      <w:proofErr w:type="spellEnd"/>
      <w:r w:rsidRPr="00250995">
        <w:rPr>
          <w:rFonts w:asciiTheme="majorHAnsi" w:hAnsiTheme="majorHAnsi" w:cs="Times New Roman"/>
          <w:sz w:val="20"/>
          <w:szCs w:val="20"/>
        </w:rPr>
        <w:t xml:space="preserve"> property.</w:t>
      </w:r>
      <w:r>
        <w:rPr>
          <w:rFonts w:asciiTheme="majorHAnsi" w:hAnsiTheme="majorHAnsi" w:cs="Times New Roman"/>
          <w:sz w:val="20"/>
          <w:szCs w:val="20"/>
        </w:rPr>
        <w:t xml:space="preserve"> For convenience, these are displayed here on the right of the </w:t>
      </w:r>
      <w:r w:rsidR="005B1EAC">
        <w:rPr>
          <w:rFonts w:asciiTheme="majorHAnsi" w:hAnsiTheme="majorHAnsi" w:cs="Times New Roman"/>
          <w:sz w:val="20"/>
          <w:szCs w:val="20"/>
        </w:rPr>
        <w:t>screenshot</w:t>
      </w:r>
      <w:r>
        <w:rPr>
          <w:rFonts w:asciiTheme="majorHAnsi" w:hAnsiTheme="majorHAnsi" w:cs="Times New Roman"/>
          <w:sz w:val="20"/>
          <w:szCs w:val="20"/>
        </w:rPr>
        <w:t>.</w:t>
      </w:r>
    </w:p>
    <w:p w:rsidR="007A2853" w:rsidRDefault="007A2853" w:rsidP="00D5108C">
      <w:pPr>
        <w:tabs>
          <w:tab w:val="left" w:pos="1956"/>
        </w:tabs>
        <w:ind w:left="567"/>
        <w:rPr>
          <w:rFonts w:asciiTheme="majorHAnsi" w:hAnsiTheme="majorHAnsi" w:cs="Times New Roman"/>
          <w:sz w:val="20"/>
          <w:szCs w:val="20"/>
        </w:rPr>
      </w:pPr>
    </w:p>
    <w:p w:rsidR="007A2853" w:rsidRDefault="00250995"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12544" behindDoc="1" locked="0" layoutInCell="1" allowOverlap="1" wp14:anchorId="36DED30E" wp14:editId="1D53A012">
            <wp:simplePos x="0" y="0"/>
            <wp:positionH relativeFrom="column">
              <wp:posOffset>769815</wp:posOffset>
            </wp:positionH>
            <wp:positionV relativeFrom="paragraph">
              <wp:posOffset>22225</wp:posOffset>
            </wp:positionV>
            <wp:extent cx="1958340" cy="2095500"/>
            <wp:effectExtent l="0" t="0" r="3810" b="0"/>
            <wp:wrapNone/>
            <wp:docPr id="218" name="Picture 2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extLst>
                        <a:ext uri="{28A0092B-C50C-407E-A947-70E740481C1C}">
                          <a14:useLocalDpi xmlns:a14="http://schemas.microsoft.com/office/drawing/2010/main" val="0"/>
                        </a:ext>
                      </a:extLst>
                    </a:blip>
                    <a:stretch>
                      <a:fillRect/>
                    </a:stretch>
                  </pic:blipFill>
                  <pic:spPr>
                    <a:xfrm>
                      <a:off x="0" y="0"/>
                      <a:ext cx="1958340" cy="2095500"/>
                    </a:xfrm>
                    <a:prstGeom prst="rect">
                      <a:avLst/>
                    </a:prstGeom>
                  </pic:spPr>
                </pic:pic>
              </a:graphicData>
            </a:graphic>
            <wp14:sizeRelH relativeFrom="page">
              <wp14:pctWidth>0</wp14:pctWidth>
            </wp14:sizeRelH>
            <wp14:sizeRelV relativeFrom="page">
              <wp14:pctHeight>0</wp14:pctHeight>
            </wp14:sizeRelV>
          </wp:anchor>
        </w:drawing>
      </w:r>
    </w:p>
    <w:p w:rsidR="007A2853" w:rsidRDefault="00250995"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13568" behindDoc="1" locked="0" layoutInCell="1" allowOverlap="1" wp14:anchorId="2C30A02B" wp14:editId="607D4BFD">
            <wp:simplePos x="0" y="0"/>
            <wp:positionH relativeFrom="column">
              <wp:posOffset>2593486</wp:posOffset>
            </wp:positionH>
            <wp:positionV relativeFrom="paragraph">
              <wp:posOffset>126365</wp:posOffset>
            </wp:positionV>
            <wp:extent cx="1554480" cy="129540"/>
            <wp:effectExtent l="0" t="0" r="7620" b="3810"/>
            <wp:wrapNone/>
            <wp:docPr id="219" name="Picture 2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extLst>
                        <a:ext uri="{28A0092B-C50C-407E-A947-70E740481C1C}">
                          <a14:useLocalDpi xmlns:a14="http://schemas.microsoft.com/office/drawing/2010/main" val="0"/>
                        </a:ext>
                      </a:extLst>
                    </a:blip>
                    <a:stretch>
                      <a:fillRect/>
                    </a:stretch>
                  </pic:blipFill>
                  <pic:spPr>
                    <a:xfrm>
                      <a:off x="0" y="0"/>
                      <a:ext cx="1554480" cy="129540"/>
                    </a:xfrm>
                    <a:prstGeom prst="rect">
                      <a:avLst/>
                    </a:prstGeom>
                  </pic:spPr>
                </pic:pic>
              </a:graphicData>
            </a:graphic>
            <wp14:sizeRelH relativeFrom="page">
              <wp14:pctWidth>0</wp14:pctWidth>
            </wp14:sizeRelH>
            <wp14:sizeRelV relativeFrom="page">
              <wp14:pctHeight>0</wp14:pctHeight>
            </wp14:sizeRelV>
          </wp:anchor>
        </w:drawing>
      </w:r>
    </w:p>
    <w:p w:rsidR="007A2853" w:rsidRDefault="00250995"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14592" behindDoc="1" locked="0" layoutInCell="1" allowOverlap="1" wp14:anchorId="41D915DB" wp14:editId="40285072">
            <wp:simplePos x="0" y="0"/>
            <wp:positionH relativeFrom="column">
              <wp:posOffset>2616835</wp:posOffset>
            </wp:positionH>
            <wp:positionV relativeFrom="paragraph">
              <wp:posOffset>118598</wp:posOffset>
            </wp:positionV>
            <wp:extent cx="2651760" cy="144780"/>
            <wp:effectExtent l="0" t="0" r="0" b="7620"/>
            <wp:wrapNone/>
            <wp:docPr id="220" name="Picture 2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extLst>
                        <a:ext uri="{28A0092B-C50C-407E-A947-70E740481C1C}">
                          <a14:useLocalDpi xmlns:a14="http://schemas.microsoft.com/office/drawing/2010/main" val="0"/>
                        </a:ext>
                      </a:extLst>
                    </a:blip>
                    <a:stretch>
                      <a:fillRect/>
                    </a:stretch>
                  </pic:blipFill>
                  <pic:spPr>
                    <a:xfrm>
                      <a:off x="0" y="0"/>
                      <a:ext cx="2651760" cy="144780"/>
                    </a:xfrm>
                    <a:prstGeom prst="rect">
                      <a:avLst/>
                    </a:prstGeom>
                  </pic:spPr>
                </pic:pic>
              </a:graphicData>
            </a:graphic>
            <wp14:sizeRelH relativeFrom="page">
              <wp14:pctWidth>0</wp14:pctWidth>
            </wp14:sizeRelH>
            <wp14:sizeRelV relativeFrom="page">
              <wp14:pctHeight>0</wp14:pctHeight>
            </wp14:sizeRelV>
          </wp:anchor>
        </w:drawing>
      </w:r>
    </w:p>
    <w:p w:rsidR="007A2853" w:rsidRDefault="007A2853" w:rsidP="00D5108C">
      <w:pPr>
        <w:tabs>
          <w:tab w:val="left" w:pos="1956"/>
        </w:tabs>
        <w:ind w:left="567"/>
        <w:rPr>
          <w:rFonts w:asciiTheme="majorHAnsi" w:hAnsiTheme="majorHAnsi" w:cs="Times New Roman"/>
          <w:sz w:val="20"/>
          <w:szCs w:val="20"/>
        </w:rPr>
      </w:pPr>
    </w:p>
    <w:p w:rsidR="007A2853" w:rsidRDefault="007A2853" w:rsidP="00D5108C">
      <w:pPr>
        <w:tabs>
          <w:tab w:val="left" w:pos="1956"/>
        </w:tabs>
        <w:ind w:left="567"/>
        <w:rPr>
          <w:rFonts w:asciiTheme="majorHAnsi" w:hAnsiTheme="majorHAnsi" w:cs="Times New Roman"/>
          <w:sz w:val="20"/>
          <w:szCs w:val="20"/>
        </w:rPr>
      </w:pPr>
    </w:p>
    <w:p w:rsidR="007A2853" w:rsidRDefault="007A2853" w:rsidP="00D5108C">
      <w:pPr>
        <w:tabs>
          <w:tab w:val="left" w:pos="1956"/>
        </w:tabs>
        <w:ind w:left="567"/>
        <w:rPr>
          <w:rFonts w:asciiTheme="majorHAnsi" w:hAnsiTheme="majorHAnsi" w:cs="Times New Roman"/>
          <w:sz w:val="20"/>
          <w:szCs w:val="20"/>
        </w:rPr>
      </w:pPr>
    </w:p>
    <w:p w:rsidR="007A2853" w:rsidRDefault="007A2853" w:rsidP="00D5108C">
      <w:pPr>
        <w:tabs>
          <w:tab w:val="left" w:pos="1956"/>
        </w:tabs>
        <w:ind w:left="567"/>
        <w:rPr>
          <w:rFonts w:asciiTheme="majorHAnsi" w:hAnsiTheme="majorHAnsi" w:cs="Times New Roman"/>
          <w:sz w:val="20"/>
          <w:szCs w:val="20"/>
        </w:rPr>
      </w:pPr>
    </w:p>
    <w:p w:rsidR="007A2853" w:rsidRDefault="007A2853" w:rsidP="00D5108C">
      <w:pPr>
        <w:tabs>
          <w:tab w:val="left" w:pos="1956"/>
        </w:tabs>
        <w:ind w:left="567"/>
        <w:rPr>
          <w:rFonts w:asciiTheme="majorHAnsi" w:hAnsiTheme="majorHAnsi" w:cs="Times New Roman"/>
          <w:sz w:val="20"/>
          <w:szCs w:val="20"/>
        </w:rPr>
      </w:pPr>
    </w:p>
    <w:p w:rsidR="007A2853" w:rsidRDefault="007A2853" w:rsidP="00D5108C">
      <w:pPr>
        <w:tabs>
          <w:tab w:val="left" w:pos="1956"/>
        </w:tabs>
        <w:ind w:left="567"/>
        <w:rPr>
          <w:rFonts w:asciiTheme="majorHAnsi" w:hAnsiTheme="majorHAnsi" w:cs="Times New Roman"/>
          <w:sz w:val="20"/>
          <w:szCs w:val="20"/>
        </w:rPr>
      </w:pPr>
    </w:p>
    <w:p w:rsidR="007A2853" w:rsidRDefault="007A2853" w:rsidP="00D5108C">
      <w:pPr>
        <w:tabs>
          <w:tab w:val="left" w:pos="1956"/>
        </w:tabs>
        <w:ind w:left="567"/>
        <w:rPr>
          <w:rFonts w:asciiTheme="majorHAnsi" w:hAnsiTheme="majorHAnsi" w:cs="Times New Roman"/>
          <w:sz w:val="20"/>
          <w:szCs w:val="20"/>
        </w:rPr>
      </w:pPr>
    </w:p>
    <w:p w:rsidR="007A2853" w:rsidRDefault="007A2853" w:rsidP="00D5108C">
      <w:pPr>
        <w:tabs>
          <w:tab w:val="left" w:pos="1956"/>
        </w:tabs>
        <w:ind w:left="567"/>
        <w:rPr>
          <w:rFonts w:asciiTheme="majorHAnsi" w:hAnsiTheme="majorHAnsi" w:cs="Times New Roman"/>
          <w:sz w:val="20"/>
          <w:szCs w:val="20"/>
        </w:rPr>
      </w:pPr>
    </w:p>
    <w:p w:rsidR="007A2853" w:rsidRDefault="00250995"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15616" behindDoc="1" locked="0" layoutInCell="1" allowOverlap="1" wp14:anchorId="65A2EFBE" wp14:editId="36D42D0E">
            <wp:simplePos x="0" y="0"/>
            <wp:positionH relativeFrom="column">
              <wp:posOffset>2846070</wp:posOffset>
            </wp:positionH>
            <wp:positionV relativeFrom="paragraph">
              <wp:posOffset>102870</wp:posOffset>
            </wp:positionV>
            <wp:extent cx="1714500" cy="137160"/>
            <wp:effectExtent l="0" t="0" r="0" b="0"/>
            <wp:wrapNone/>
            <wp:docPr id="221" name="Picture 2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extLst>
                        <a:ext uri="{28A0092B-C50C-407E-A947-70E740481C1C}">
                          <a14:useLocalDpi xmlns:a14="http://schemas.microsoft.com/office/drawing/2010/main" val="0"/>
                        </a:ext>
                      </a:extLst>
                    </a:blip>
                    <a:stretch>
                      <a:fillRect/>
                    </a:stretch>
                  </pic:blipFill>
                  <pic:spPr>
                    <a:xfrm>
                      <a:off x="0" y="0"/>
                      <a:ext cx="1714500" cy="137160"/>
                    </a:xfrm>
                    <a:prstGeom prst="rect">
                      <a:avLst/>
                    </a:prstGeom>
                  </pic:spPr>
                </pic:pic>
              </a:graphicData>
            </a:graphic>
            <wp14:sizeRelH relativeFrom="page">
              <wp14:pctWidth>0</wp14:pctWidth>
            </wp14:sizeRelH>
            <wp14:sizeRelV relativeFrom="page">
              <wp14:pctHeight>0</wp14:pctHeight>
            </wp14:sizeRelV>
          </wp:anchor>
        </w:drawing>
      </w:r>
    </w:p>
    <w:p w:rsidR="007A2853" w:rsidRDefault="007A2853" w:rsidP="00D5108C">
      <w:pPr>
        <w:tabs>
          <w:tab w:val="left" w:pos="1956"/>
        </w:tabs>
        <w:ind w:left="567"/>
        <w:rPr>
          <w:rFonts w:asciiTheme="majorHAnsi" w:hAnsiTheme="majorHAnsi" w:cs="Times New Roman"/>
          <w:sz w:val="20"/>
          <w:szCs w:val="20"/>
        </w:rPr>
      </w:pPr>
    </w:p>
    <w:p w:rsidR="005B1EAC" w:rsidRDefault="005B1EAC" w:rsidP="00D5108C">
      <w:pPr>
        <w:tabs>
          <w:tab w:val="left" w:pos="1956"/>
        </w:tabs>
        <w:ind w:left="567"/>
        <w:rPr>
          <w:rFonts w:asciiTheme="majorHAnsi" w:hAnsiTheme="majorHAnsi" w:cs="Times New Roman"/>
          <w:sz w:val="20"/>
          <w:szCs w:val="20"/>
        </w:rPr>
      </w:pPr>
    </w:p>
    <w:p w:rsidR="005B1EAC" w:rsidRPr="00D31D95" w:rsidRDefault="005B1EAC" w:rsidP="005B1EAC">
      <w:pPr>
        <w:ind w:left="567"/>
        <w:rPr>
          <w:rFonts w:asciiTheme="majorHAnsi" w:hAnsiTheme="majorHAnsi" w:cs="Times New Roman"/>
          <w:sz w:val="20"/>
          <w:szCs w:val="20"/>
        </w:rPr>
      </w:pPr>
      <w:r w:rsidRPr="00D31D95">
        <w:rPr>
          <w:rFonts w:asciiTheme="majorHAnsi" w:hAnsiTheme="majorHAnsi" w:cs="Times New Roman"/>
          <w:sz w:val="20"/>
          <w:szCs w:val="20"/>
        </w:rPr>
        <w:t>To view the verbalization of the derivation rule, select the derived fact type (in either the diagram window or the Model Browser) and open the Verbalization Browser.</w:t>
      </w:r>
    </w:p>
    <w:p w:rsidR="005B1EAC" w:rsidRDefault="005B1EAC" w:rsidP="00D5108C">
      <w:pPr>
        <w:tabs>
          <w:tab w:val="left" w:pos="1956"/>
        </w:tabs>
        <w:ind w:left="567"/>
        <w:rPr>
          <w:rFonts w:asciiTheme="majorHAnsi" w:hAnsiTheme="majorHAnsi" w:cs="Times New Roman"/>
          <w:sz w:val="20"/>
          <w:szCs w:val="20"/>
        </w:rPr>
      </w:pPr>
    </w:p>
    <w:p w:rsidR="007A2853" w:rsidRDefault="00D31D95"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16640" behindDoc="1" locked="0" layoutInCell="1" allowOverlap="1" wp14:anchorId="04D1548C" wp14:editId="6DA525E5">
            <wp:simplePos x="0" y="0"/>
            <wp:positionH relativeFrom="column">
              <wp:posOffset>1200422</wp:posOffset>
            </wp:positionH>
            <wp:positionV relativeFrom="paragraph">
              <wp:posOffset>78105</wp:posOffset>
            </wp:positionV>
            <wp:extent cx="3345180" cy="701040"/>
            <wp:effectExtent l="0" t="0" r="7620" b="3810"/>
            <wp:wrapNone/>
            <wp:docPr id="222" name="Picture 2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extLst>
                        <a:ext uri="{28A0092B-C50C-407E-A947-70E740481C1C}">
                          <a14:useLocalDpi xmlns:a14="http://schemas.microsoft.com/office/drawing/2010/main" val="0"/>
                        </a:ext>
                      </a:extLst>
                    </a:blip>
                    <a:stretch>
                      <a:fillRect/>
                    </a:stretch>
                  </pic:blipFill>
                  <pic:spPr>
                    <a:xfrm>
                      <a:off x="0" y="0"/>
                      <a:ext cx="3345180" cy="701040"/>
                    </a:xfrm>
                    <a:prstGeom prst="rect">
                      <a:avLst/>
                    </a:prstGeom>
                  </pic:spPr>
                </pic:pic>
              </a:graphicData>
            </a:graphic>
            <wp14:sizeRelH relativeFrom="page">
              <wp14:pctWidth>0</wp14:pctWidth>
            </wp14:sizeRelH>
            <wp14:sizeRelV relativeFrom="page">
              <wp14:pctHeight>0</wp14:pctHeight>
            </wp14:sizeRelV>
          </wp:anchor>
        </w:drawing>
      </w:r>
    </w:p>
    <w:p w:rsidR="00EA69AA" w:rsidRDefault="00EA69AA"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5B1EAC" w:rsidRDefault="005B1EAC" w:rsidP="0007486F">
      <w:pPr>
        <w:tabs>
          <w:tab w:val="left" w:pos="1956"/>
        </w:tabs>
        <w:ind w:left="567"/>
        <w:rPr>
          <w:rFonts w:asciiTheme="majorHAnsi" w:hAnsiTheme="majorHAnsi" w:cs="Times New Roman"/>
          <w:sz w:val="20"/>
          <w:szCs w:val="20"/>
        </w:rPr>
      </w:pPr>
    </w:p>
    <w:p w:rsidR="005B1EAC" w:rsidRDefault="00D31D95" w:rsidP="0007486F">
      <w:pPr>
        <w:tabs>
          <w:tab w:val="left" w:pos="1956"/>
        </w:tabs>
        <w:ind w:left="567"/>
        <w:rPr>
          <w:rFonts w:asciiTheme="majorHAnsi" w:hAnsiTheme="majorHAnsi" w:cs="Times New Roman"/>
          <w:sz w:val="20"/>
          <w:szCs w:val="20"/>
        </w:rPr>
      </w:pPr>
      <w:r>
        <w:rPr>
          <w:rFonts w:asciiTheme="majorHAnsi" w:hAnsiTheme="majorHAnsi" w:cs="Times New Roman"/>
          <w:sz w:val="20"/>
          <w:szCs w:val="20"/>
        </w:rPr>
        <w:t>If you wish to display this relational style verbalization on the ORM diagram, copy and paste it into the Model Note. If you instead wish to display the FORML version given earlier, manually enter it in a Model Note, as shown below.</w:t>
      </w:r>
      <w:r w:rsidR="0007486F">
        <w:rPr>
          <w:rFonts w:asciiTheme="majorHAnsi" w:hAnsiTheme="majorHAnsi" w:cs="Times New Roman"/>
          <w:sz w:val="20"/>
          <w:szCs w:val="20"/>
        </w:rPr>
        <w:t xml:space="preserve"> The derivation rule for </w:t>
      </w:r>
      <w:r w:rsidR="0007486F" w:rsidRPr="00D31D95">
        <w:rPr>
          <w:rFonts w:ascii="Arial Narrow" w:hAnsi="Arial Narrow" w:cs="Times New Roman"/>
          <w:sz w:val="18"/>
          <w:szCs w:val="18"/>
        </w:rPr>
        <w:t xml:space="preserve">Item has total- </w:t>
      </w:r>
      <w:proofErr w:type="spellStart"/>
      <w:r w:rsidR="0007486F" w:rsidRPr="00D31D95">
        <w:rPr>
          <w:rFonts w:ascii="Arial Narrow" w:hAnsi="Arial Narrow" w:cs="Times New Roman"/>
          <w:sz w:val="18"/>
          <w:szCs w:val="18"/>
        </w:rPr>
        <w:t>SalesRevenue</w:t>
      </w:r>
      <w:proofErr w:type="spellEnd"/>
      <w:r w:rsidR="0007486F">
        <w:rPr>
          <w:rFonts w:asciiTheme="majorHAnsi" w:hAnsiTheme="majorHAnsi" w:cs="Times New Roman"/>
          <w:sz w:val="20"/>
          <w:szCs w:val="20"/>
        </w:rPr>
        <w:t xml:space="preserve"> may be entered in a similar way, and is left as an exercise. </w:t>
      </w:r>
    </w:p>
    <w:p w:rsidR="005B1EAC" w:rsidRDefault="005B1EAC" w:rsidP="0007486F">
      <w:pPr>
        <w:tabs>
          <w:tab w:val="left" w:pos="1956"/>
        </w:tabs>
        <w:ind w:left="567"/>
        <w:rPr>
          <w:rFonts w:asciiTheme="majorHAnsi" w:hAnsiTheme="majorHAnsi" w:cs="Times New Roman"/>
          <w:sz w:val="20"/>
          <w:szCs w:val="20"/>
        </w:rPr>
      </w:pPr>
    </w:p>
    <w:p w:rsidR="005B1EAC" w:rsidRDefault="005B1EAC" w:rsidP="00D5108C">
      <w:pPr>
        <w:tabs>
          <w:tab w:val="left" w:pos="1956"/>
        </w:tabs>
        <w:ind w:left="567"/>
        <w:rPr>
          <w:rFonts w:asciiTheme="majorHAnsi" w:hAnsiTheme="majorHAnsi" w:cs="Times New Roman"/>
          <w:sz w:val="20"/>
          <w:szCs w:val="20"/>
        </w:rPr>
      </w:pPr>
    </w:p>
    <w:p w:rsidR="00D31D95" w:rsidRDefault="0007486F"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17664" behindDoc="1" locked="0" layoutInCell="1" allowOverlap="1" wp14:anchorId="73ABB461" wp14:editId="1D33E68D">
            <wp:simplePos x="0" y="0"/>
            <wp:positionH relativeFrom="column">
              <wp:posOffset>825500</wp:posOffset>
            </wp:positionH>
            <wp:positionV relativeFrom="paragraph">
              <wp:posOffset>32385</wp:posOffset>
            </wp:positionV>
            <wp:extent cx="4008120" cy="1981200"/>
            <wp:effectExtent l="0" t="0" r="0" b="0"/>
            <wp:wrapNone/>
            <wp:docPr id="480" name="Picture 4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extLst>
                        <a:ext uri="{28A0092B-C50C-407E-A947-70E740481C1C}">
                          <a14:useLocalDpi xmlns:a14="http://schemas.microsoft.com/office/drawing/2010/main" val="0"/>
                        </a:ext>
                      </a:extLst>
                    </a:blip>
                    <a:stretch>
                      <a:fillRect/>
                    </a:stretch>
                  </pic:blipFill>
                  <pic:spPr>
                    <a:xfrm>
                      <a:off x="0" y="0"/>
                      <a:ext cx="4008120" cy="1981200"/>
                    </a:xfrm>
                    <a:prstGeom prst="rect">
                      <a:avLst/>
                    </a:prstGeom>
                  </pic:spPr>
                </pic:pic>
              </a:graphicData>
            </a:graphic>
            <wp14:sizeRelH relativeFrom="page">
              <wp14:pctWidth>0</wp14:pctWidth>
            </wp14:sizeRelH>
            <wp14:sizeRelV relativeFrom="page">
              <wp14:pctHeight>0</wp14:pctHeight>
            </wp14:sizeRelV>
          </wp:anchor>
        </w:drawing>
      </w: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5B1EAC" w:rsidRDefault="005B1EAC" w:rsidP="00D5108C">
      <w:pPr>
        <w:tabs>
          <w:tab w:val="left" w:pos="1956"/>
        </w:tabs>
        <w:ind w:left="567"/>
        <w:rPr>
          <w:rFonts w:asciiTheme="majorHAnsi" w:hAnsiTheme="majorHAnsi" w:cs="Times New Roman"/>
          <w:sz w:val="20"/>
          <w:szCs w:val="20"/>
        </w:rPr>
      </w:pPr>
    </w:p>
    <w:p w:rsidR="005B1EAC" w:rsidRDefault="005B1EAC" w:rsidP="00D5108C">
      <w:pPr>
        <w:tabs>
          <w:tab w:val="left" w:pos="1956"/>
        </w:tabs>
        <w:ind w:left="567"/>
        <w:rPr>
          <w:rFonts w:asciiTheme="majorHAnsi" w:hAnsiTheme="majorHAnsi" w:cs="Times New Roman"/>
          <w:sz w:val="20"/>
          <w:szCs w:val="20"/>
        </w:rPr>
      </w:pPr>
    </w:p>
    <w:p w:rsidR="005B1EAC" w:rsidRDefault="005B1EAC" w:rsidP="00D5108C">
      <w:pPr>
        <w:tabs>
          <w:tab w:val="left" w:pos="1956"/>
        </w:tabs>
        <w:ind w:left="567"/>
        <w:rPr>
          <w:rFonts w:asciiTheme="majorHAnsi" w:hAnsiTheme="majorHAnsi" w:cs="Times New Roman"/>
          <w:sz w:val="20"/>
          <w:szCs w:val="20"/>
        </w:rPr>
      </w:pPr>
    </w:p>
    <w:p w:rsidR="005B1EAC" w:rsidRDefault="005B1EAC" w:rsidP="005B1EAC">
      <w:pPr>
        <w:tabs>
          <w:tab w:val="left" w:pos="1956"/>
        </w:tabs>
        <w:ind w:left="567"/>
        <w:rPr>
          <w:rFonts w:asciiTheme="majorHAnsi" w:hAnsiTheme="majorHAnsi" w:cs="Times New Roman"/>
          <w:sz w:val="20"/>
          <w:szCs w:val="20"/>
        </w:rPr>
      </w:pPr>
      <w:r>
        <w:rPr>
          <w:rFonts w:asciiTheme="majorHAnsi" w:hAnsiTheme="majorHAnsi" w:cs="Times New Roman"/>
          <w:sz w:val="20"/>
          <w:szCs w:val="20"/>
        </w:rPr>
        <w:lastRenderedPageBreak/>
        <w:t>The functions currently supported in NORMA are listed below.</w:t>
      </w:r>
    </w:p>
    <w:p w:rsidR="005B1EAC" w:rsidRDefault="005B1EAC" w:rsidP="00D5108C">
      <w:pPr>
        <w:tabs>
          <w:tab w:val="left" w:pos="1956"/>
        </w:tabs>
        <w:ind w:left="567"/>
        <w:rPr>
          <w:rFonts w:asciiTheme="majorHAnsi" w:hAnsiTheme="majorHAnsi" w:cs="Times New Roman"/>
          <w:sz w:val="20"/>
          <w:szCs w:val="20"/>
        </w:rPr>
      </w:pPr>
    </w:p>
    <w:p w:rsidR="00D31D95" w:rsidRDefault="0007486F"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18688" behindDoc="1" locked="0" layoutInCell="1" allowOverlap="1" wp14:anchorId="6B2065B1" wp14:editId="54EA3986">
            <wp:simplePos x="0" y="0"/>
            <wp:positionH relativeFrom="column">
              <wp:posOffset>1051560</wp:posOffset>
            </wp:positionH>
            <wp:positionV relativeFrom="paragraph">
              <wp:posOffset>124460</wp:posOffset>
            </wp:positionV>
            <wp:extent cx="1226820" cy="1249680"/>
            <wp:effectExtent l="0" t="0" r="0" b="7620"/>
            <wp:wrapSquare wrapText="bothSides"/>
            <wp:docPr id="481" name="Picture 4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1226820" cy="1249680"/>
                    </a:xfrm>
                    <a:prstGeom prst="rect">
                      <a:avLst/>
                    </a:prstGeom>
                  </pic:spPr>
                </pic:pic>
              </a:graphicData>
            </a:graphic>
            <wp14:sizeRelH relativeFrom="page">
              <wp14:pctWidth>0</wp14:pctWidth>
            </wp14:sizeRelH>
            <wp14:sizeRelV relativeFrom="page">
              <wp14:pctHeight>0</wp14:pctHeight>
            </wp14:sizeRelV>
          </wp:anchor>
        </w:drawing>
      </w:r>
    </w:p>
    <w:p w:rsidR="00D31D95" w:rsidRDefault="0007486F"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20736" behindDoc="1" locked="0" layoutInCell="1" allowOverlap="1" wp14:anchorId="38ADBE0B" wp14:editId="7C608934">
            <wp:simplePos x="0" y="0"/>
            <wp:positionH relativeFrom="column">
              <wp:posOffset>2423160</wp:posOffset>
            </wp:positionH>
            <wp:positionV relativeFrom="paragraph">
              <wp:posOffset>137160</wp:posOffset>
            </wp:positionV>
            <wp:extent cx="373380" cy="1074420"/>
            <wp:effectExtent l="0" t="0" r="7620" b="0"/>
            <wp:wrapSquare wrapText="bothSides"/>
            <wp:docPr id="483" name="Picture 4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373380" cy="1074420"/>
                    </a:xfrm>
                    <a:prstGeom prst="rect">
                      <a:avLst/>
                    </a:prstGeom>
                  </pic:spPr>
                </pic:pic>
              </a:graphicData>
            </a:graphic>
            <wp14:sizeRelH relativeFrom="page">
              <wp14:pctWidth>0</wp14:pctWidth>
            </wp14:sizeRelH>
            <wp14:sizeRelV relativeFrom="page">
              <wp14:pctHeight>0</wp14:pctHeight>
            </wp14:sizeRelV>
          </wp:anchor>
        </w:drawing>
      </w: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D31D95" w:rsidRDefault="0007486F"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21760" behindDoc="1" locked="0" layoutInCell="1" allowOverlap="1" wp14:anchorId="1E7C8E99" wp14:editId="2B773D0E">
            <wp:simplePos x="0" y="0"/>
            <wp:positionH relativeFrom="column">
              <wp:posOffset>2451100</wp:posOffset>
            </wp:positionH>
            <wp:positionV relativeFrom="paragraph">
              <wp:posOffset>26817</wp:posOffset>
            </wp:positionV>
            <wp:extent cx="525780" cy="1043940"/>
            <wp:effectExtent l="0" t="0" r="7620" b="3810"/>
            <wp:wrapNone/>
            <wp:docPr id="484" name="Picture 4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525780" cy="104394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019712" behindDoc="1" locked="0" layoutInCell="1" allowOverlap="1" wp14:anchorId="186E01C7" wp14:editId="4F46F1E7">
            <wp:simplePos x="0" y="0"/>
            <wp:positionH relativeFrom="column">
              <wp:posOffset>1051560</wp:posOffset>
            </wp:positionH>
            <wp:positionV relativeFrom="paragraph">
              <wp:posOffset>10160</wp:posOffset>
            </wp:positionV>
            <wp:extent cx="213360" cy="1066800"/>
            <wp:effectExtent l="0" t="0" r="0" b="0"/>
            <wp:wrapSquare wrapText="bothSides"/>
            <wp:docPr id="482" name="Picture 4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213360" cy="1066800"/>
                    </a:xfrm>
                    <a:prstGeom prst="rect">
                      <a:avLst/>
                    </a:prstGeom>
                  </pic:spPr>
                </pic:pic>
              </a:graphicData>
            </a:graphic>
            <wp14:sizeRelH relativeFrom="page">
              <wp14:pctWidth>0</wp14:pctWidth>
            </wp14:sizeRelH>
            <wp14:sizeRelV relativeFrom="page">
              <wp14:pctHeight>0</wp14:pctHeight>
            </wp14:sizeRelV>
          </wp:anchor>
        </w:drawing>
      </w: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D31D95" w:rsidRDefault="0007486F"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22784" behindDoc="1" locked="0" layoutInCell="1" allowOverlap="1" wp14:anchorId="6FBB171D" wp14:editId="77729876">
            <wp:simplePos x="0" y="0"/>
            <wp:positionH relativeFrom="column">
              <wp:posOffset>2470785</wp:posOffset>
            </wp:positionH>
            <wp:positionV relativeFrom="paragraph">
              <wp:posOffset>29845</wp:posOffset>
            </wp:positionV>
            <wp:extent cx="190500" cy="144780"/>
            <wp:effectExtent l="0" t="0" r="0" b="7620"/>
            <wp:wrapNone/>
            <wp:docPr id="485" name="Picture 4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extLst>
                        <a:ext uri="{28A0092B-C50C-407E-A947-70E740481C1C}">
                          <a14:useLocalDpi xmlns:a14="http://schemas.microsoft.com/office/drawing/2010/main" val="0"/>
                        </a:ext>
                      </a:extLst>
                    </a:blip>
                    <a:stretch>
                      <a:fillRect/>
                    </a:stretch>
                  </pic:blipFill>
                  <pic:spPr>
                    <a:xfrm>
                      <a:off x="0" y="0"/>
                      <a:ext cx="190500" cy="144780"/>
                    </a:xfrm>
                    <a:prstGeom prst="rect">
                      <a:avLst/>
                    </a:prstGeom>
                  </pic:spPr>
                </pic:pic>
              </a:graphicData>
            </a:graphic>
            <wp14:sizeRelH relativeFrom="page">
              <wp14:pctWidth>0</wp14:pctWidth>
            </wp14:sizeRelH>
            <wp14:sizeRelV relativeFrom="page">
              <wp14:pctHeight>0</wp14:pctHeight>
            </wp14:sizeRelV>
          </wp:anchor>
        </w:drawing>
      </w:r>
    </w:p>
    <w:p w:rsidR="0007486F" w:rsidRDefault="0007486F" w:rsidP="00D5108C">
      <w:pPr>
        <w:tabs>
          <w:tab w:val="left" w:pos="1956"/>
        </w:tabs>
        <w:ind w:left="567"/>
        <w:rPr>
          <w:rFonts w:asciiTheme="majorHAnsi" w:hAnsiTheme="majorHAnsi" w:cs="Times New Roman"/>
          <w:sz w:val="20"/>
          <w:szCs w:val="20"/>
        </w:rPr>
      </w:pPr>
    </w:p>
    <w:p w:rsidR="005B1EAC" w:rsidRDefault="005B1EAC" w:rsidP="00D5108C">
      <w:pPr>
        <w:tabs>
          <w:tab w:val="left" w:pos="1956"/>
        </w:tabs>
        <w:ind w:left="567"/>
        <w:rPr>
          <w:rFonts w:asciiTheme="majorHAnsi" w:hAnsiTheme="majorHAnsi" w:cs="Times New Roman"/>
          <w:sz w:val="20"/>
          <w:szCs w:val="20"/>
        </w:rPr>
      </w:pPr>
    </w:p>
    <w:p w:rsidR="005B1EAC" w:rsidRDefault="005B1EAC" w:rsidP="00D5108C">
      <w:pPr>
        <w:tabs>
          <w:tab w:val="left" w:pos="1956"/>
        </w:tabs>
        <w:ind w:left="567"/>
        <w:rPr>
          <w:rFonts w:asciiTheme="majorHAnsi" w:hAnsiTheme="majorHAnsi" w:cs="Times New Roman"/>
          <w:sz w:val="20"/>
          <w:szCs w:val="20"/>
        </w:rPr>
      </w:pPr>
    </w:p>
    <w:p w:rsidR="005B1EAC" w:rsidRDefault="005B1EAC" w:rsidP="00D5108C">
      <w:pPr>
        <w:tabs>
          <w:tab w:val="left" w:pos="1956"/>
        </w:tabs>
        <w:ind w:left="567"/>
        <w:rPr>
          <w:rFonts w:asciiTheme="majorHAnsi" w:hAnsiTheme="majorHAnsi" w:cs="Times New Roman"/>
          <w:sz w:val="20"/>
          <w:szCs w:val="20"/>
        </w:rPr>
      </w:pPr>
    </w:p>
    <w:p w:rsidR="005B1EAC" w:rsidRDefault="005B1EAC" w:rsidP="00D5108C">
      <w:pPr>
        <w:tabs>
          <w:tab w:val="left" w:pos="1956"/>
        </w:tabs>
        <w:ind w:left="567"/>
        <w:rPr>
          <w:rFonts w:asciiTheme="majorHAnsi" w:hAnsiTheme="majorHAnsi" w:cs="Times New Roman"/>
          <w:sz w:val="20"/>
          <w:szCs w:val="20"/>
        </w:rPr>
      </w:pPr>
    </w:p>
    <w:p w:rsidR="005B1EAC" w:rsidRPr="00200FCE" w:rsidRDefault="005B1EAC" w:rsidP="005B1EAC">
      <w:pPr>
        <w:pStyle w:val="Heading2"/>
        <w:ind w:left="567" w:hanging="567"/>
      </w:pPr>
      <w:r>
        <w:t xml:space="preserve">Joining from Multiple Roles of an </w:t>
      </w:r>
      <w:r w:rsidRPr="007851A0">
        <w:rPr>
          <w:i/>
        </w:rPr>
        <w:t>n</w:t>
      </w:r>
      <w:r>
        <w:t>-</w:t>
      </w:r>
      <w:proofErr w:type="spellStart"/>
      <w:r>
        <w:t>ary</w:t>
      </w:r>
      <w:proofErr w:type="spellEnd"/>
      <w:r>
        <w:t xml:space="preserve"> Fact Type</w:t>
      </w:r>
    </w:p>
    <w:p w:rsidR="005B1EAC" w:rsidRDefault="005B1EAC" w:rsidP="005B1EAC">
      <w:pPr>
        <w:tabs>
          <w:tab w:val="left" w:pos="1956"/>
        </w:tabs>
        <w:ind w:left="567"/>
        <w:rPr>
          <w:rFonts w:asciiTheme="majorHAnsi" w:hAnsiTheme="majorHAnsi" w:cs="Times New Roman"/>
          <w:sz w:val="20"/>
          <w:szCs w:val="20"/>
        </w:rPr>
      </w:pPr>
    </w:p>
    <w:p w:rsidR="005B1EAC" w:rsidRPr="00EB63CF" w:rsidRDefault="005B1EAC" w:rsidP="005B1EAC">
      <w:pPr>
        <w:tabs>
          <w:tab w:val="left" w:pos="1956"/>
        </w:tabs>
        <w:ind w:left="567"/>
        <w:rPr>
          <w:rFonts w:asciiTheme="majorHAnsi" w:hAnsiTheme="majorHAnsi" w:cs="Times New Roman"/>
          <w:sz w:val="20"/>
          <w:szCs w:val="20"/>
        </w:rPr>
      </w:pPr>
      <w:r w:rsidRPr="00EB63CF">
        <w:rPr>
          <w:rFonts w:asciiTheme="majorHAnsi" w:hAnsiTheme="majorHAnsi" w:cs="Times New Roman"/>
          <w:sz w:val="20"/>
          <w:szCs w:val="20"/>
        </w:rPr>
        <w:t>When you perform joins in a derivation path, you will typically invoke the automatic join mode in one of the following t</w:t>
      </w:r>
      <w:r>
        <w:rPr>
          <w:rFonts w:asciiTheme="majorHAnsi" w:hAnsiTheme="majorHAnsi" w:cs="Times New Roman"/>
          <w:sz w:val="20"/>
          <w:szCs w:val="20"/>
        </w:rPr>
        <w:t>wo</w:t>
      </w:r>
      <w:r w:rsidRPr="00EB63CF">
        <w:rPr>
          <w:rFonts w:asciiTheme="majorHAnsi" w:hAnsiTheme="majorHAnsi" w:cs="Times New Roman"/>
          <w:sz w:val="20"/>
          <w:szCs w:val="20"/>
        </w:rPr>
        <w:t xml:space="preserve"> ways:</w:t>
      </w:r>
    </w:p>
    <w:p w:rsidR="005B1EAC" w:rsidRPr="005B1EAC" w:rsidRDefault="005B1EAC" w:rsidP="005B1EAC">
      <w:pPr>
        <w:tabs>
          <w:tab w:val="left" w:pos="1956"/>
        </w:tabs>
        <w:ind w:left="567"/>
        <w:rPr>
          <w:rFonts w:asciiTheme="majorHAnsi" w:hAnsiTheme="majorHAnsi" w:cs="Times New Roman"/>
          <w:sz w:val="16"/>
          <w:szCs w:val="16"/>
        </w:rPr>
      </w:pPr>
    </w:p>
    <w:p w:rsidR="005B1EAC" w:rsidRPr="00EB63CF" w:rsidRDefault="005B1EAC" w:rsidP="005B1EAC">
      <w:pPr>
        <w:pStyle w:val="ListParagraph"/>
        <w:numPr>
          <w:ilvl w:val="0"/>
          <w:numId w:val="5"/>
        </w:numPr>
        <w:tabs>
          <w:tab w:val="left" w:pos="1956"/>
        </w:tabs>
        <w:rPr>
          <w:rFonts w:asciiTheme="majorHAnsi" w:hAnsiTheme="majorHAnsi" w:cs="Times New Roman"/>
          <w:sz w:val="20"/>
          <w:szCs w:val="20"/>
        </w:rPr>
      </w:pPr>
      <w:r w:rsidRPr="00EB63CF">
        <w:rPr>
          <w:rFonts w:asciiTheme="majorHAnsi" w:hAnsiTheme="majorHAnsi" w:cs="Times New Roman"/>
          <w:i/>
          <w:sz w:val="20"/>
          <w:szCs w:val="20"/>
        </w:rPr>
        <w:t>Branch from the root object type</w:t>
      </w:r>
      <w:r w:rsidRPr="00EB63CF">
        <w:rPr>
          <w:rFonts w:asciiTheme="majorHAnsi" w:hAnsiTheme="majorHAnsi" w:cs="Times New Roman"/>
          <w:sz w:val="20"/>
          <w:szCs w:val="20"/>
        </w:rPr>
        <w:t xml:space="preserve"> by moving up to the head of the path (</w:t>
      </w:r>
      <w:r w:rsidRPr="00EB63CF">
        <w:rPr>
          <w:rFonts w:ascii="Arial Narrow" w:hAnsi="Arial Narrow" w:cs="Times New Roman"/>
          <w:sz w:val="18"/>
          <w:szCs w:val="18"/>
        </w:rPr>
        <w:t>Derivation Path from Root</w:t>
      </w:r>
      <w:r w:rsidRPr="00EB63CF">
        <w:rPr>
          <w:rFonts w:asciiTheme="majorHAnsi" w:hAnsiTheme="majorHAnsi" w:cs="Times New Roman"/>
          <w:sz w:val="20"/>
          <w:szCs w:val="20"/>
        </w:rPr>
        <w:t xml:space="preserve">), opening its drop-down list, and selecting the relevant role from the fact type that you want to add on a separate branch. By default, an </w:t>
      </w:r>
      <w:r w:rsidRPr="00EB63CF">
        <w:rPr>
          <w:rFonts w:ascii="Arial Narrow" w:hAnsi="Arial Narrow" w:cs="Times New Roman"/>
          <w:b/>
          <w:sz w:val="18"/>
          <w:szCs w:val="18"/>
        </w:rPr>
        <w:t>and</w:t>
      </w:r>
      <w:r w:rsidRPr="00EB63CF">
        <w:rPr>
          <w:rFonts w:asciiTheme="majorHAnsi" w:hAnsiTheme="majorHAnsi" w:cs="Times New Roman"/>
          <w:sz w:val="20"/>
          <w:szCs w:val="20"/>
        </w:rPr>
        <w:t>-branch is formed</w:t>
      </w:r>
      <w:r>
        <w:rPr>
          <w:rFonts w:asciiTheme="majorHAnsi" w:hAnsiTheme="majorHAnsi" w:cs="Times New Roman"/>
          <w:sz w:val="20"/>
          <w:szCs w:val="20"/>
        </w:rPr>
        <w:t xml:space="preserve"> (e.g. </w:t>
      </w:r>
      <w:r w:rsidRPr="007851A0">
        <w:rPr>
          <w:rFonts w:ascii="Arial Narrow" w:hAnsi="Arial Narrow" w:cs="Times New Roman"/>
          <w:sz w:val="18"/>
          <w:szCs w:val="18"/>
        </w:rPr>
        <w:t xml:space="preserve">Person smokes </w:t>
      </w:r>
      <w:r w:rsidRPr="007851A0">
        <w:rPr>
          <w:rFonts w:ascii="Arial Narrow" w:hAnsi="Arial Narrow" w:cs="Times New Roman"/>
          <w:b/>
          <w:sz w:val="18"/>
          <w:szCs w:val="18"/>
        </w:rPr>
        <w:t>and</w:t>
      </w:r>
      <w:r w:rsidRPr="007851A0">
        <w:rPr>
          <w:rFonts w:ascii="Arial Narrow" w:hAnsi="Arial Narrow" w:cs="Times New Roman"/>
          <w:sz w:val="18"/>
          <w:szCs w:val="18"/>
        </w:rPr>
        <w:t xml:space="preserve"> drinks</w:t>
      </w:r>
      <w:r>
        <w:rPr>
          <w:rFonts w:asciiTheme="majorHAnsi" w:hAnsiTheme="majorHAnsi" w:cs="Times New Roman"/>
          <w:sz w:val="20"/>
          <w:szCs w:val="20"/>
        </w:rPr>
        <w:t>)</w:t>
      </w:r>
      <w:r w:rsidRPr="00EB63CF">
        <w:rPr>
          <w:rFonts w:asciiTheme="majorHAnsi" w:hAnsiTheme="majorHAnsi" w:cs="Times New Roman"/>
          <w:sz w:val="20"/>
          <w:szCs w:val="20"/>
        </w:rPr>
        <w:t xml:space="preserve">. If </w:t>
      </w:r>
      <w:r>
        <w:rPr>
          <w:rFonts w:asciiTheme="majorHAnsi" w:hAnsiTheme="majorHAnsi" w:cs="Times New Roman"/>
          <w:sz w:val="20"/>
          <w:szCs w:val="20"/>
        </w:rPr>
        <w:t xml:space="preserve">you instead </w:t>
      </w:r>
      <w:r w:rsidRPr="00EB63CF">
        <w:rPr>
          <w:rFonts w:asciiTheme="majorHAnsi" w:hAnsiTheme="majorHAnsi" w:cs="Times New Roman"/>
          <w:sz w:val="20"/>
          <w:szCs w:val="20"/>
        </w:rPr>
        <w:t xml:space="preserve">wish an </w:t>
      </w:r>
      <w:r w:rsidRPr="00EB63CF">
        <w:rPr>
          <w:rFonts w:ascii="Arial Narrow" w:hAnsi="Arial Narrow" w:cs="Times New Roman"/>
          <w:b/>
          <w:sz w:val="18"/>
          <w:szCs w:val="18"/>
        </w:rPr>
        <w:t>or</w:t>
      </w:r>
      <w:r w:rsidRPr="00EB63CF">
        <w:rPr>
          <w:rFonts w:asciiTheme="majorHAnsi" w:hAnsiTheme="majorHAnsi" w:cs="Times New Roman"/>
          <w:sz w:val="20"/>
          <w:szCs w:val="20"/>
        </w:rPr>
        <w:t xml:space="preserve">-branch or </w:t>
      </w:r>
      <w:proofErr w:type="gramStart"/>
      <w:r w:rsidRPr="00EB63CF">
        <w:rPr>
          <w:rFonts w:asciiTheme="majorHAnsi" w:hAnsiTheme="majorHAnsi" w:cs="Times New Roman"/>
          <w:sz w:val="20"/>
          <w:szCs w:val="20"/>
        </w:rPr>
        <w:t>an</w:t>
      </w:r>
      <w:proofErr w:type="gramEnd"/>
      <w:r w:rsidRPr="00EB63CF">
        <w:rPr>
          <w:rFonts w:asciiTheme="majorHAnsi" w:hAnsiTheme="majorHAnsi" w:cs="Times New Roman"/>
          <w:sz w:val="20"/>
          <w:szCs w:val="20"/>
        </w:rPr>
        <w:t xml:space="preserve"> </w:t>
      </w:r>
      <w:proofErr w:type="spellStart"/>
      <w:r w:rsidRPr="007851A0">
        <w:rPr>
          <w:rFonts w:ascii="Arial Narrow" w:hAnsi="Arial Narrow" w:cs="Times New Roman"/>
          <w:b/>
          <w:sz w:val="18"/>
          <w:szCs w:val="18"/>
        </w:rPr>
        <w:t>xor</w:t>
      </w:r>
      <w:proofErr w:type="spellEnd"/>
      <w:r w:rsidRPr="00EB63CF">
        <w:rPr>
          <w:rFonts w:asciiTheme="majorHAnsi" w:hAnsiTheme="majorHAnsi" w:cs="Times New Roman"/>
          <w:sz w:val="20"/>
          <w:szCs w:val="20"/>
        </w:rPr>
        <w:t>-branch, you explicitly choose that operator before selecting the branch role.</w:t>
      </w:r>
    </w:p>
    <w:p w:rsidR="005B1EAC" w:rsidRPr="005B1EAC" w:rsidRDefault="005B1EAC" w:rsidP="005B1EAC">
      <w:pPr>
        <w:tabs>
          <w:tab w:val="left" w:pos="1956"/>
        </w:tabs>
        <w:ind w:left="567"/>
        <w:rPr>
          <w:rFonts w:asciiTheme="majorHAnsi" w:hAnsiTheme="majorHAnsi" w:cs="Times New Roman"/>
          <w:sz w:val="16"/>
          <w:szCs w:val="16"/>
        </w:rPr>
      </w:pPr>
    </w:p>
    <w:p w:rsidR="005B1EAC" w:rsidRPr="00EB63CF" w:rsidRDefault="005B1EAC" w:rsidP="005B1EAC">
      <w:pPr>
        <w:pStyle w:val="ListParagraph"/>
        <w:numPr>
          <w:ilvl w:val="0"/>
          <w:numId w:val="5"/>
        </w:numPr>
        <w:tabs>
          <w:tab w:val="left" w:pos="1956"/>
        </w:tabs>
        <w:rPr>
          <w:rFonts w:asciiTheme="majorHAnsi" w:hAnsiTheme="majorHAnsi" w:cs="Times New Roman"/>
          <w:sz w:val="20"/>
          <w:szCs w:val="20"/>
        </w:rPr>
      </w:pPr>
      <w:r w:rsidRPr="00EB63CF">
        <w:rPr>
          <w:rFonts w:asciiTheme="majorHAnsi" w:hAnsiTheme="majorHAnsi" w:cs="Times New Roman"/>
          <w:i/>
          <w:sz w:val="20"/>
          <w:szCs w:val="20"/>
        </w:rPr>
        <w:t xml:space="preserve">Join from </w:t>
      </w:r>
      <w:r>
        <w:rPr>
          <w:rFonts w:asciiTheme="majorHAnsi" w:hAnsiTheme="majorHAnsi" w:cs="Times New Roman"/>
          <w:i/>
          <w:sz w:val="20"/>
          <w:szCs w:val="20"/>
        </w:rPr>
        <w:t>a</w:t>
      </w:r>
      <w:r w:rsidRPr="00EB63CF">
        <w:rPr>
          <w:rFonts w:asciiTheme="majorHAnsi" w:hAnsiTheme="majorHAnsi" w:cs="Times New Roman"/>
          <w:i/>
          <w:sz w:val="20"/>
          <w:szCs w:val="20"/>
        </w:rPr>
        <w:t xml:space="preserve"> role of a fact type in the path</w:t>
      </w:r>
      <w:r w:rsidRPr="00EB63CF">
        <w:rPr>
          <w:rFonts w:asciiTheme="majorHAnsi" w:hAnsiTheme="majorHAnsi" w:cs="Times New Roman"/>
          <w:sz w:val="20"/>
          <w:szCs w:val="20"/>
        </w:rPr>
        <w:t>, by selecting the role, opening its drop-down list, and selecting the relevant role from the next fact type that you want to add to the path.</w:t>
      </w:r>
      <w:r>
        <w:rPr>
          <w:rFonts w:asciiTheme="majorHAnsi" w:hAnsiTheme="majorHAnsi" w:cs="Times New Roman"/>
          <w:sz w:val="20"/>
          <w:szCs w:val="20"/>
        </w:rPr>
        <w:t xml:space="preserve"> If you have previously joined from the same role, then an </w:t>
      </w:r>
      <w:r w:rsidRPr="007851A0">
        <w:rPr>
          <w:rFonts w:ascii="Arial Narrow" w:hAnsi="Arial Narrow" w:cs="Times New Roman"/>
          <w:b/>
          <w:sz w:val="18"/>
          <w:szCs w:val="18"/>
        </w:rPr>
        <w:t>and</w:t>
      </w:r>
      <w:r>
        <w:rPr>
          <w:rFonts w:asciiTheme="majorHAnsi" w:hAnsiTheme="majorHAnsi" w:cs="Times New Roman"/>
          <w:sz w:val="20"/>
          <w:szCs w:val="20"/>
        </w:rPr>
        <w:t xml:space="preserve">-branch is formed by default (e.g. </w:t>
      </w:r>
      <w:r w:rsidRPr="007851A0">
        <w:rPr>
          <w:rFonts w:ascii="Arial Narrow" w:hAnsi="Arial Narrow" w:cs="Times New Roman"/>
          <w:sz w:val="18"/>
          <w:szCs w:val="18"/>
        </w:rPr>
        <w:t xml:space="preserve">Company employs Person </w:t>
      </w:r>
      <w:r w:rsidRPr="007851A0">
        <w:rPr>
          <w:rFonts w:ascii="Arial Narrow" w:hAnsi="Arial Narrow" w:cs="Times New Roman"/>
          <w:b/>
          <w:sz w:val="18"/>
          <w:szCs w:val="18"/>
        </w:rPr>
        <w:t>who</w:t>
      </w:r>
      <w:r w:rsidRPr="007851A0">
        <w:rPr>
          <w:rFonts w:ascii="Arial Narrow" w:hAnsi="Arial Narrow" w:cs="Times New Roman"/>
          <w:sz w:val="18"/>
          <w:szCs w:val="18"/>
        </w:rPr>
        <w:t xml:space="preserve"> is intelligent </w:t>
      </w:r>
      <w:r w:rsidRPr="007851A0">
        <w:rPr>
          <w:rFonts w:ascii="Arial Narrow" w:hAnsi="Arial Narrow" w:cs="Times New Roman"/>
          <w:b/>
          <w:sz w:val="18"/>
          <w:szCs w:val="18"/>
        </w:rPr>
        <w:t>and</w:t>
      </w:r>
      <w:r w:rsidRPr="007851A0">
        <w:rPr>
          <w:rFonts w:ascii="Arial Narrow" w:hAnsi="Arial Narrow" w:cs="Times New Roman"/>
          <w:sz w:val="18"/>
          <w:szCs w:val="18"/>
        </w:rPr>
        <w:t xml:space="preserve"> is industrious</w:t>
      </w:r>
      <w:r>
        <w:rPr>
          <w:rFonts w:asciiTheme="majorHAnsi" w:hAnsiTheme="majorHAnsi" w:cs="Times New Roman"/>
          <w:sz w:val="20"/>
          <w:szCs w:val="20"/>
        </w:rPr>
        <w:t xml:space="preserve">). You may change this to an </w:t>
      </w:r>
      <w:r w:rsidRPr="007851A0">
        <w:rPr>
          <w:rFonts w:ascii="Arial Narrow" w:hAnsi="Arial Narrow" w:cs="Times New Roman"/>
          <w:b/>
          <w:sz w:val="18"/>
          <w:szCs w:val="18"/>
        </w:rPr>
        <w:t>or</w:t>
      </w:r>
      <w:r>
        <w:rPr>
          <w:rFonts w:asciiTheme="majorHAnsi" w:hAnsiTheme="majorHAnsi" w:cs="Times New Roman"/>
          <w:sz w:val="20"/>
          <w:szCs w:val="20"/>
        </w:rPr>
        <w:t xml:space="preserve">-branch or </w:t>
      </w:r>
      <w:proofErr w:type="gramStart"/>
      <w:r>
        <w:rPr>
          <w:rFonts w:asciiTheme="majorHAnsi" w:hAnsiTheme="majorHAnsi" w:cs="Times New Roman"/>
          <w:sz w:val="20"/>
          <w:szCs w:val="20"/>
        </w:rPr>
        <w:t>an</w:t>
      </w:r>
      <w:proofErr w:type="gramEnd"/>
      <w:r>
        <w:rPr>
          <w:rFonts w:asciiTheme="majorHAnsi" w:hAnsiTheme="majorHAnsi" w:cs="Times New Roman"/>
          <w:sz w:val="20"/>
          <w:szCs w:val="20"/>
        </w:rPr>
        <w:t xml:space="preserve"> </w:t>
      </w:r>
      <w:proofErr w:type="spellStart"/>
      <w:r w:rsidRPr="007851A0">
        <w:rPr>
          <w:rFonts w:ascii="Arial Narrow" w:hAnsi="Arial Narrow" w:cs="Times New Roman"/>
          <w:b/>
          <w:sz w:val="18"/>
          <w:szCs w:val="18"/>
        </w:rPr>
        <w:t>xor</w:t>
      </w:r>
      <w:proofErr w:type="spellEnd"/>
      <w:r>
        <w:rPr>
          <w:rFonts w:asciiTheme="majorHAnsi" w:hAnsiTheme="majorHAnsi" w:cs="Times New Roman"/>
          <w:sz w:val="20"/>
          <w:szCs w:val="20"/>
        </w:rPr>
        <w:t>-branch by choosing the relevant operator.</w:t>
      </w:r>
    </w:p>
    <w:p w:rsidR="005B1EAC" w:rsidRPr="005B1EAC" w:rsidRDefault="005B1EAC" w:rsidP="005B1EAC">
      <w:pPr>
        <w:tabs>
          <w:tab w:val="left" w:pos="1956"/>
        </w:tabs>
        <w:ind w:left="567"/>
        <w:rPr>
          <w:rFonts w:asciiTheme="majorHAnsi" w:hAnsiTheme="majorHAnsi" w:cs="Times New Roman"/>
          <w:sz w:val="16"/>
          <w:szCs w:val="16"/>
        </w:rPr>
      </w:pPr>
    </w:p>
    <w:p w:rsidR="005B1EAC" w:rsidRDefault="005B1EAC" w:rsidP="005B1EAC">
      <w:pPr>
        <w:tabs>
          <w:tab w:val="left" w:pos="1956"/>
        </w:tabs>
        <w:ind w:left="927"/>
        <w:rPr>
          <w:rFonts w:asciiTheme="majorHAnsi" w:hAnsiTheme="majorHAnsi" w:cs="Times New Roman"/>
          <w:sz w:val="20"/>
          <w:szCs w:val="20"/>
        </w:rPr>
      </w:pPr>
      <w:r w:rsidRPr="00885F48">
        <w:rPr>
          <w:rFonts w:asciiTheme="majorHAnsi" w:hAnsiTheme="majorHAnsi" w:cs="Times New Roman"/>
          <w:sz w:val="20"/>
          <w:szCs w:val="20"/>
        </w:rPr>
        <w:t xml:space="preserve">You can also manually join roles on different branches under an </w:t>
      </w:r>
      <w:r w:rsidRPr="00885F48">
        <w:rPr>
          <w:rFonts w:ascii="Arial Narrow" w:hAnsi="Arial Narrow" w:cs="Times New Roman"/>
          <w:b/>
          <w:sz w:val="18"/>
          <w:szCs w:val="18"/>
        </w:rPr>
        <w:t>and</w:t>
      </w:r>
      <w:r w:rsidRPr="00885F48">
        <w:rPr>
          <w:rFonts w:asciiTheme="majorHAnsi" w:hAnsiTheme="majorHAnsi" w:cs="Times New Roman"/>
          <w:sz w:val="20"/>
          <w:szCs w:val="20"/>
        </w:rPr>
        <w:t xml:space="preserve">-operator by explicitly correlating their variables (e.g. see </w:t>
      </w:r>
      <w:r w:rsidRPr="00885F48">
        <w:rPr>
          <w:rFonts w:ascii="Arial Narrow" w:hAnsi="Arial Narrow" w:cs="Times New Roman"/>
          <w:sz w:val="18"/>
          <w:szCs w:val="18"/>
        </w:rPr>
        <w:t>Person fully communicates in Language</w:t>
      </w:r>
      <w:r w:rsidRPr="00885F48">
        <w:rPr>
          <w:rFonts w:asciiTheme="majorHAnsi" w:hAnsiTheme="majorHAnsi" w:cs="Times New Roman"/>
          <w:sz w:val="20"/>
          <w:szCs w:val="20"/>
        </w:rPr>
        <w:t xml:space="preserve"> in Section 2.3). </w:t>
      </w:r>
    </w:p>
    <w:p w:rsidR="005B1EAC" w:rsidRDefault="005B1EAC" w:rsidP="005B1EAC">
      <w:pPr>
        <w:tabs>
          <w:tab w:val="left" w:pos="1956"/>
        </w:tabs>
        <w:ind w:left="927"/>
        <w:rPr>
          <w:rFonts w:asciiTheme="majorHAnsi" w:hAnsiTheme="majorHAnsi" w:cs="Times New Roman"/>
          <w:sz w:val="20"/>
          <w:szCs w:val="20"/>
        </w:rPr>
      </w:pPr>
    </w:p>
    <w:p w:rsidR="005B1EAC" w:rsidRDefault="005B1EAC" w:rsidP="005B1EAC">
      <w:pPr>
        <w:tabs>
          <w:tab w:val="left" w:pos="1956"/>
        </w:tabs>
        <w:ind w:left="927"/>
        <w:rPr>
          <w:rFonts w:asciiTheme="majorHAnsi" w:hAnsiTheme="majorHAnsi" w:cs="Times New Roman"/>
          <w:sz w:val="20"/>
          <w:szCs w:val="20"/>
        </w:rPr>
      </w:pPr>
      <w:r w:rsidRPr="00885F48">
        <w:rPr>
          <w:rFonts w:asciiTheme="majorHAnsi" w:hAnsiTheme="majorHAnsi" w:cs="Times New Roman"/>
          <w:sz w:val="20"/>
          <w:szCs w:val="20"/>
        </w:rPr>
        <w:t xml:space="preserve">All the joins in the examples discussed so far have been performed using one of these ways. </w:t>
      </w:r>
    </w:p>
    <w:p w:rsidR="005B1EAC" w:rsidRDefault="005B1EAC" w:rsidP="005B1EAC">
      <w:pPr>
        <w:tabs>
          <w:tab w:val="left" w:pos="1956"/>
        </w:tabs>
        <w:ind w:left="927"/>
        <w:rPr>
          <w:rFonts w:asciiTheme="majorHAnsi" w:hAnsiTheme="majorHAnsi" w:cs="Times New Roman"/>
          <w:sz w:val="20"/>
          <w:szCs w:val="20"/>
        </w:rPr>
      </w:pPr>
    </w:p>
    <w:p w:rsidR="005B1EAC" w:rsidRPr="00885F48" w:rsidRDefault="005B1EAC" w:rsidP="005B1EAC">
      <w:pPr>
        <w:tabs>
          <w:tab w:val="left" w:pos="1956"/>
        </w:tabs>
        <w:ind w:left="927"/>
        <w:rPr>
          <w:rFonts w:asciiTheme="majorHAnsi" w:hAnsiTheme="majorHAnsi" w:cs="Times New Roman"/>
          <w:sz w:val="20"/>
          <w:szCs w:val="20"/>
        </w:rPr>
      </w:pPr>
      <w:r w:rsidRPr="00885F48">
        <w:rPr>
          <w:rFonts w:asciiTheme="majorHAnsi" w:hAnsiTheme="majorHAnsi" w:cs="Times New Roman"/>
          <w:sz w:val="20"/>
          <w:szCs w:val="20"/>
        </w:rPr>
        <w:t xml:space="preserve">In rare cases, you might want to </w:t>
      </w:r>
      <w:r w:rsidRPr="00885F48">
        <w:rPr>
          <w:rFonts w:asciiTheme="majorHAnsi" w:hAnsiTheme="majorHAnsi" w:cs="Times New Roman"/>
          <w:i/>
          <w:sz w:val="20"/>
          <w:szCs w:val="20"/>
        </w:rPr>
        <w:t>join from multiple roles of an n-</w:t>
      </w:r>
      <w:proofErr w:type="spellStart"/>
      <w:r w:rsidRPr="00885F48">
        <w:rPr>
          <w:rFonts w:asciiTheme="majorHAnsi" w:hAnsiTheme="majorHAnsi" w:cs="Times New Roman"/>
          <w:i/>
          <w:sz w:val="20"/>
          <w:szCs w:val="20"/>
        </w:rPr>
        <w:t>ary</w:t>
      </w:r>
      <w:proofErr w:type="spellEnd"/>
      <w:r w:rsidRPr="00885F48">
        <w:rPr>
          <w:rFonts w:asciiTheme="majorHAnsi" w:hAnsiTheme="majorHAnsi" w:cs="Times New Roman"/>
          <w:i/>
          <w:sz w:val="20"/>
          <w:szCs w:val="20"/>
        </w:rPr>
        <w:t xml:space="preserve"> fact type </w:t>
      </w:r>
      <w:r w:rsidRPr="00885F48">
        <w:rPr>
          <w:rFonts w:asciiTheme="majorHAnsi" w:hAnsiTheme="majorHAnsi" w:cs="Times New Roman"/>
          <w:sz w:val="20"/>
          <w:szCs w:val="20"/>
        </w:rPr>
        <w:t>in the path.</w:t>
      </w:r>
      <w:r>
        <w:rPr>
          <w:rFonts w:asciiTheme="majorHAnsi" w:hAnsiTheme="majorHAnsi" w:cs="Times New Roman"/>
          <w:sz w:val="20"/>
          <w:szCs w:val="20"/>
        </w:rPr>
        <w:t xml:space="preserve"> This is also known as an </w:t>
      </w:r>
      <w:r w:rsidRPr="005B1EAC">
        <w:rPr>
          <w:rFonts w:asciiTheme="majorHAnsi" w:hAnsiTheme="majorHAnsi" w:cs="Times New Roman"/>
          <w:i/>
          <w:sz w:val="20"/>
          <w:szCs w:val="20"/>
        </w:rPr>
        <w:t>intra-fact type split</w:t>
      </w:r>
      <w:r>
        <w:rPr>
          <w:rFonts w:asciiTheme="majorHAnsi" w:hAnsiTheme="majorHAnsi" w:cs="Times New Roman"/>
          <w:sz w:val="20"/>
          <w:szCs w:val="20"/>
        </w:rPr>
        <w:t xml:space="preserve">. To illustrate this possibility, we will now </w:t>
      </w:r>
      <w:r w:rsidRPr="00885F48">
        <w:rPr>
          <w:rFonts w:asciiTheme="majorHAnsi" w:hAnsiTheme="majorHAnsi" w:cs="Times New Roman"/>
          <w:sz w:val="20"/>
          <w:szCs w:val="20"/>
        </w:rPr>
        <w:t xml:space="preserve">discuss ways of entering the derivation rule for the derived unary fact type in the ORM schema shown in </w:t>
      </w:r>
      <w:r w:rsidRPr="00885F48">
        <w:rPr>
          <w:rFonts w:asciiTheme="majorHAnsi" w:hAnsiTheme="majorHAnsi" w:cs="Times New Roman"/>
          <w:sz w:val="20"/>
          <w:szCs w:val="20"/>
        </w:rPr>
        <w:fldChar w:fldCharType="begin"/>
      </w:r>
      <w:r w:rsidRPr="00885F48">
        <w:rPr>
          <w:rFonts w:asciiTheme="majorHAnsi" w:hAnsiTheme="majorHAnsi" w:cs="Times New Roman"/>
          <w:sz w:val="20"/>
          <w:szCs w:val="20"/>
        </w:rPr>
        <w:instrText xml:space="preserve"> REF _Ref344799209  \* MERGEFORMAT </w:instrText>
      </w:r>
      <w:r w:rsidRPr="00885F48">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2</w:t>
      </w:r>
      <w:r w:rsidR="00FA72A8" w:rsidRPr="00FA72A8">
        <w:rPr>
          <w:rFonts w:asciiTheme="majorHAnsi" w:hAnsiTheme="majorHAnsi" w:cs="Times New Roman"/>
          <w:sz w:val="20"/>
          <w:szCs w:val="20"/>
        </w:rPr>
        <w:noBreakHyphen/>
        <w:t>10</w:t>
      </w:r>
      <w:r w:rsidRPr="00885F48">
        <w:rPr>
          <w:rFonts w:asciiTheme="majorHAnsi" w:hAnsiTheme="majorHAnsi" w:cs="Times New Roman"/>
          <w:sz w:val="20"/>
          <w:szCs w:val="20"/>
        </w:rPr>
        <w:fldChar w:fldCharType="end"/>
      </w:r>
      <w:r w:rsidRPr="00885F48">
        <w:rPr>
          <w:rFonts w:asciiTheme="majorHAnsi" w:hAnsiTheme="majorHAnsi" w:cs="Times New Roman"/>
          <w:sz w:val="20"/>
          <w:szCs w:val="20"/>
        </w:rPr>
        <w:t>.</w:t>
      </w:r>
    </w:p>
    <w:p w:rsidR="005B1EAC" w:rsidRDefault="005B1EAC" w:rsidP="00D5108C">
      <w:pPr>
        <w:tabs>
          <w:tab w:val="left" w:pos="1956"/>
        </w:tabs>
        <w:ind w:left="567"/>
        <w:rPr>
          <w:rFonts w:asciiTheme="majorHAnsi" w:hAnsiTheme="majorHAnsi" w:cs="Times New Roman"/>
          <w:sz w:val="20"/>
          <w:szCs w:val="20"/>
        </w:rPr>
      </w:pPr>
    </w:p>
    <w:p w:rsidR="005B1EAC" w:rsidRDefault="005B1EAC" w:rsidP="00D5108C">
      <w:pPr>
        <w:tabs>
          <w:tab w:val="left" w:pos="1956"/>
        </w:tabs>
        <w:ind w:left="567"/>
        <w:rPr>
          <w:rFonts w:asciiTheme="majorHAnsi" w:hAnsiTheme="majorHAnsi" w:cs="Times New Roman"/>
          <w:sz w:val="20"/>
          <w:szCs w:val="20"/>
        </w:rPr>
        <w:sectPr w:rsidR="005B1EAC" w:rsidSect="00801BFA">
          <w:headerReference w:type="default" r:id="rId343"/>
          <w:pgSz w:w="11906" w:h="16838"/>
          <w:pgMar w:top="1440" w:right="1701" w:bottom="1440" w:left="1701" w:header="709" w:footer="709" w:gutter="0"/>
          <w:cols w:space="708"/>
          <w:docGrid w:linePitch="360"/>
        </w:sectPr>
      </w:pPr>
    </w:p>
    <w:p w:rsidR="00D31D95" w:rsidRDefault="001B1807" w:rsidP="0007486F">
      <w:pPr>
        <w:tabs>
          <w:tab w:val="left" w:pos="1956"/>
        </w:tabs>
        <w:ind w:left="567"/>
        <w:rPr>
          <w:rFonts w:asciiTheme="majorHAnsi" w:hAnsiTheme="majorHAnsi" w:cs="Times New Roman"/>
          <w:sz w:val="20"/>
          <w:szCs w:val="20"/>
        </w:rPr>
      </w:pPr>
      <w:bookmarkStart w:id="43" w:name="Sec2_8"/>
      <w:bookmarkEnd w:id="43"/>
      <w:r w:rsidRPr="00EB63CF">
        <w:rPr>
          <w:noProof/>
          <w:lang w:eastAsia="en-AU"/>
        </w:rPr>
        <w:lastRenderedPageBreak/>
        <w:drawing>
          <wp:anchor distT="0" distB="0" distL="114300" distR="114300" simplePos="0" relativeHeight="252023808" behindDoc="1" locked="0" layoutInCell="1" allowOverlap="1" wp14:anchorId="0A18E53C" wp14:editId="781EF646">
            <wp:simplePos x="0" y="0"/>
            <wp:positionH relativeFrom="column">
              <wp:posOffset>1074420</wp:posOffset>
            </wp:positionH>
            <wp:positionV relativeFrom="paragraph">
              <wp:posOffset>43815</wp:posOffset>
            </wp:positionV>
            <wp:extent cx="3059430" cy="1101725"/>
            <wp:effectExtent l="0" t="0" r="7620" b="3175"/>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059430" cy="11017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EB63CF" w:rsidRPr="00C4398A" w:rsidRDefault="00EB63CF" w:rsidP="00EB63CF">
      <w:pPr>
        <w:pStyle w:val="Caption"/>
        <w:ind w:left="567"/>
      </w:pPr>
      <w:bookmarkStart w:id="44" w:name="_Ref344799209"/>
      <w:r>
        <w:t xml:space="preserve">Figure </w:t>
      </w:r>
      <w:fldSimple w:instr=" STYLEREF 1 \s ">
        <w:r w:rsidR="00FA72A8">
          <w:rPr>
            <w:noProof/>
          </w:rPr>
          <w:t>2</w:t>
        </w:r>
      </w:fldSimple>
      <w:r>
        <w:noBreakHyphen/>
      </w:r>
      <w:fldSimple w:instr=" SEQ Figure \* ARABIC \s 1 ">
        <w:r w:rsidR="00FA72A8">
          <w:rPr>
            <w:noProof/>
          </w:rPr>
          <w:t>10</w:t>
        </w:r>
      </w:fldSimple>
      <w:bookmarkEnd w:id="44"/>
      <w:r>
        <w:t> </w:t>
      </w:r>
      <w:proofErr w:type="gramStart"/>
      <w:r>
        <w:t>The</w:t>
      </w:r>
      <w:proofErr w:type="gramEnd"/>
      <w:r>
        <w:t xml:space="preserve"> derivation rule involves join</w:t>
      </w:r>
      <w:r w:rsidR="00885F48">
        <w:t>s from two roles of the ternary fact type</w:t>
      </w:r>
    </w:p>
    <w:p w:rsidR="0075105E" w:rsidRPr="0075105E" w:rsidRDefault="0075105E" w:rsidP="0075105E">
      <w:pPr>
        <w:tabs>
          <w:tab w:val="left" w:pos="1956"/>
        </w:tabs>
        <w:ind w:left="567"/>
        <w:rPr>
          <w:rFonts w:asciiTheme="majorHAnsi" w:hAnsiTheme="majorHAnsi" w:cs="Times New Roman"/>
          <w:sz w:val="20"/>
          <w:szCs w:val="20"/>
        </w:rPr>
      </w:pPr>
      <w:r w:rsidRPr="0075105E">
        <w:rPr>
          <w:rFonts w:asciiTheme="majorHAnsi" w:hAnsiTheme="majorHAnsi" w:cs="Times New Roman"/>
          <w:sz w:val="20"/>
          <w:szCs w:val="20"/>
        </w:rPr>
        <w:t>In FOR</w:t>
      </w:r>
      <w:r w:rsidR="00885F48">
        <w:rPr>
          <w:rFonts w:asciiTheme="majorHAnsi" w:hAnsiTheme="majorHAnsi" w:cs="Times New Roman"/>
          <w:sz w:val="20"/>
          <w:szCs w:val="20"/>
        </w:rPr>
        <w:t>ML, the derivation rule may be declar</w:t>
      </w:r>
      <w:r w:rsidRPr="0075105E">
        <w:rPr>
          <w:rFonts w:asciiTheme="majorHAnsi" w:hAnsiTheme="majorHAnsi" w:cs="Times New Roman"/>
          <w:sz w:val="20"/>
          <w:szCs w:val="20"/>
        </w:rPr>
        <w:t xml:space="preserve">ed </w:t>
      </w:r>
      <w:r w:rsidR="00885F48">
        <w:rPr>
          <w:rFonts w:asciiTheme="majorHAnsi" w:hAnsiTheme="majorHAnsi" w:cs="Times New Roman"/>
          <w:sz w:val="20"/>
          <w:szCs w:val="20"/>
        </w:rPr>
        <w:t>using either of the following formulations</w:t>
      </w:r>
      <w:r w:rsidRPr="0075105E">
        <w:rPr>
          <w:rFonts w:asciiTheme="majorHAnsi" w:hAnsiTheme="majorHAnsi" w:cs="Times New Roman"/>
          <w:sz w:val="20"/>
          <w:szCs w:val="20"/>
        </w:rPr>
        <w:t>:</w:t>
      </w:r>
    </w:p>
    <w:p w:rsidR="0075105E" w:rsidRPr="0075105E" w:rsidRDefault="0075105E" w:rsidP="0075105E">
      <w:pPr>
        <w:tabs>
          <w:tab w:val="left" w:pos="1956"/>
        </w:tabs>
        <w:ind w:left="567"/>
        <w:rPr>
          <w:rFonts w:asciiTheme="majorHAnsi" w:hAnsiTheme="majorHAnsi" w:cs="Times New Roman"/>
          <w:sz w:val="10"/>
          <w:szCs w:val="10"/>
        </w:rPr>
      </w:pPr>
    </w:p>
    <w:p w:rsidR="0075105E" w:rsidRPr="0075105E" w:rsidRDefault="0075105E" w:rsidP="0075105E">
      <w:pPr>
        <w:tabs>
          <w:tab w:val="left" w:pos="1956"/>
        </w:tabs>
        <w:ind w:left="1020"/>
        <w:rPr>
          <w:rFonts w:ascii="Arial Narrow" w:hAnsi="Arial Narrow" w:cs="Times New Roman"/>
          <w:sz w:val="18"/>
          <w:szCs w:val="18"/>
        </w:rPr>
      </w:pPr>
      <w:r w:rsidRPr="0075105E">
        <w:rPr>
          <w:rFonts w:ascii="Arial Narrow" w:hAnsi="Arial Narrow" w:cs="Times New Roman"/>
          <w:b/>
          <w:sz w:val="18"/>
          <w:szCs w:val="18"/>
        </w:rPr>
        <w:t>*</w:t>
      </w:r>
      <w:r w:rsidRPr="0075105E">
        <w:rPr>
          <w:rFonts w:ascii="Arial Narrow" w:hAnsi="Arial Narrow" w:cs="Times New Roman"/>
          <w:sz w:val="18"/>
          <w:szCs w:val="18"/>
        </w:rPr>
        <w:t xml:space="preserve">Person is a typical sportsperson </w:t>
      </w:r>
      <w:proofErr w:type="spellStart"/>
      <w:r w:rsidRPr="0075105E">
        <w:rPr>
          <w:rFonts w:ascii="Arial Narrow" w:hAnsi="Arial Narrow" w:cs="Times New Roman"/>
          <w:b/>
          <w:sz w:val="18"/>
          <w:szCs w:val="18"/>
        </w:rPr>
        <w:t>iff</w:t>
      </w:r>
      <w:proofErr w:type="spellEnd"/>
    </w:p>
    <w:p w:rsidR="0075105E" w:rsidRPr="0075105E" w:rsidRDefault="0075105E" w:rsidP="0075105E">
      <w:pPr>
        <w:tabs>
          <w:tab w:val="left" w:pos="1956"/>
        </w:tabs>
        <w:ind w:left="1020"/>
        <w:rPr>
          <w:rFonts w:ascii="Arial Narrow" w:hAnsi="Arial Narrow" w:cs="Times New Roman"/>
          <w:sz w:val="18"/>
          <w:szCs w:val="18"/>
        </w:rPr>
      </w:pPr>
      <w:r w:rsidRPr="0075105E">
        <w:rPr>
          <w:rFonts w:ascii="Arial Narrow" w:hAnsi="Arial Narrow" w:cs="Times New Roman"/>
          <w:sz w:val="18"/>
          <w:szCs w:val="18"/>
        </w:rPr>
        <w:t xml:space="preserve">  </w:t>
      </w:r>
      <w:r>
        <w:rPr>
          <w:rFonts w:ascii="Arial Narrow" w:hAnsi="Arial Narrow" w:cs="Times New Roman"/>
          <w:sz w:val="18"/>
          <w:szCs w:val="18"/>
        </w:rPr>
        <w:t xml:space="preserve"> </w:t>
      </w:r>
      <w:r w:rsidRPr="0075105E">
        <w:rPr>
          <w:rFonts w:ascii="Arial Narrow" w:hAnsi="Arial Narrow" w:cs="Times New Roman"/>
          <w:sz w:val="18"/>
          <w:szCs w:val="18"/>
        </w:rPr>
        <w:t xml:space="preserve">Person played </w:t>
      </w:r>
      <w:r w:rsidRPr="0075105E">
        <w:rPr>
          <w:rFonts w:ascii="Arial Narrow" w:hAnsi="Arial Narrow" w:cs="Times New Roman"/>
          <w:b/>
          <w:sz w:val="18"/>
          <w:szCs w:val="18"/>
        </w:rPr>
        <w:t>some</w:t>
      </w:r>
      <w:r w:rsidRPr="0075105E">
        <w:rPr>
          <w:rFonts w:ascii="Arial Narrow" w:hAnsi="Arial Narrow" w:cs="Times New Roman"/>
          <w:sz w:val="18"/>
          <w:szCs w:val="18"/>
        </w:rPr>
        <w:t xml:space="preserve"> Sport for </w:t>
      </w:r>
      <w:r w:rsidRPr="0075105E">
        <w:rPr>
          <w:rFonts w:ascii="Arial Narrow" w:hAnsi="Arial Narrow" w:cs="Times New Roman"/>
          <w:b/>
          <w:sz w:val="18"/>
          <w:szCs w:val="18"/>
        </w:rPr>
        <w:t>some</w:t>
      </w:r>
      <w:r w:rsidRPr="0075105E">
        <w:rPr>
          <w:rFonts w:ascii="Arial Narrow" w:hAnsi="Arial Narrow" w:cs="Times New Roman"/>
          <w:sz w:val="18"/>
          <w:szCs w:val="18"/>
        </w:rPr>
        <w:t xml:space="preserve"> Country </w:t>
      </w:r>
      <w:r w:rsidRPr="0075105E">
        <w:rPr>
          <w:rFonts w:ascii="Arial Narrow" w:hAnsi="Arial Narrow" w:cs="Times New Roman"/>
          <w:b/>
          <w:sz w:val="18"/>
          <w:szCs w:val="18"/>
        </w:rPr>
        <w:t>that</w:t>
      </w:r>
      <w:r w:rsidRPr="0075105E">
        <w:rPr>
          <w:rFonts w:ascii="Arial Narrow" w:hAnsi="Arial Narrow" w:cs="Times New Roman"/>
          <w:sz w:val="18"/>
          <w:szCs w:val="18"/>
        </w:rPr>
        <w:t xml:space="preserve"> is large,</w:t>
      </w:r>
    </w:p>
    <w:p w:rsidR="0075105E" w:rsidRPr="0075105E" w:rsidRDefault="0075105E" w:rsidP="0075105E">
      <w:pPr>
        <w:tabs>
          <w:tab w:val="left" w:pos="1956"/>
        </w:tabs>
        <w:ind w:left="1020"/>
        <w:rPr>
          <w:rFonts w:ascii="Arial Narrow" w:hAnsi="Arial Narrow" w:cs="Times New Roman"/>
          <w:sz w:val="18"/>
          <w:szCs w:val="18"/>
        </w:rPr>
      </w:pPr>
      <w:r w:rsidRPr="0075105E">
        <w:rPr>
          <w:rFonts w:ascii="Arial Narrow" w:hAnsi="Arial Narrow" w:cs="Times New Roman"/>
          <w:sz w:val="18"/>
          <w:szCs w:val="18"/>
        </w:rPr>
        <w:t xml:space="preserve">  </w:t>
      </w:r>
      <w:r>
        <w:rPr>
          <w:rFonts w:ascii="Arial Narrow" w:hAnsi="Arial Narrow" w:cs="Times New Roman"/>
          <w:sz w:val="18"/>
          <w:szCs w:val="18"/>
        </w:rPr>
        <w:t xml:space="preserve"> </w:t>
      </w:r>
      <w:proofErr w:type="gramStart"/>
      <w:r w:rsidRPr="0075105E">
        <w:rPr>
          <w:rFonts w:ascii="Arial Narrow" w:hAnsi="Arial Narrow" w:cs="Times New Roman"/>
          <w:b/>
          <w:sz w:val="18"/>
          <w:szCs w:val="18"/>
        </w:rPr>
        <w:t>where</w:t>
      </w:r>
      <w:proofErr w:type="gramEnd"/>
      <w:r w:rsidRPr="0075105E">
        <w:rPr>
          <w:rFonts w:ascii="Arial Narrow" w:hAnsi="Arial Narrow" w:cs="Times New Roman"/>
          <w:b/>
          <w:sz w:val="18"/>
          <w:szCs w:val="18"/>
        </w:rPr>
        <w:t xml:space="preserve"> that</w:t>
      </w:r>
      <w:r w:rsidRPr="0075105E">
        <w:rPr>
          <w:rFonts w:ascii="Arial Narrow" w:hAnsi="Arial Narrow" w:cs="Times New Roman"/>
          <w:sz w:val="18"/>
          <w:szCs w:val="18"/>
        </w:rPr>
        <w:t xml:space="preserve"> Sport is popular.</w:t>
      </w:r>
    </w:p>
    <w:p w:rsidR="0075105E" w:rsidRPr="0075105E" w:rsidRDefault="0075105E" w:rsidP="0075105E">
      <w:pPr>
        <w:tabs>
          <w:tab w:val="left" w:pos="1956"/>
        </w:tabs>
        <w:ind w:left="567"/>
        <w:rPr>
          <w:rFonts w:asciiTheme="majorHAnsi" w:hAnsiTheme="majorHAnsi" w:cs="Times New Roman"/>
          <w:sz w:val="10"/>
          <w:szCs w:val="10"/>
        </w:rPr>
      </w:pPr>
    </w:p>
    <w:p w:rsidR="0075105E" w:rsidRPr="0075105E" w:rsidRDefault="0075105E" w:rsidP="0075105E">
      <w:pPr>
        <w:tabs>
          <w:tab w:val="left" w:pos="1956"/>
        </w:tabs>
        <w:ind w:left="1020"/>
        <w:rPr>
          <w:rFonts w:ascii="Arial Narrow" w:hAnsi="Arial Narrow" w:cs="Times New Roman"/>
          <w:sz w:val="18"/>
          <w:szCs w:val="18"/>
        </w:rPr>
      </w:pPr>
      <w:r w:rsidRPr="0075105E">
        <w:rPr>
          <w:rFonts w:ascii="Arial Narrow" w:hAnsi="Arial Narrow" w:cs="Times New Roman"/>
          <w:b/>
          <w:sz w:val="18"/>
          <w:szCs w:val="18"/>
        </w:rPr>
        <w:t>*</w:t>
      </w:r>
      <w:r w:rsidRPr="0075105E">
        <w:rPr>
          <w:rFonts w:ascii="Arial Narrow" w:hAnsi="Arial Narrow" w:cs="Times New Roman"/>
          <w:sz w:val="18"/>
          <w:szCs w:val="18"/>
        </w:rPr>
        <w:t xml:space="preserve">Person is a typical sportsperson </w:t>
      </w:r>
      <w:proofErr w:type="spellStart"/>
      <w:r w:rsidRPr="0075105E">
        <w:rPr>
          <w:rFonts w:ascii="Arial Narrow" w:hAnsi="Arial Narrow" w:cs="Times New Roman"/>
          <w:b/>
          <w:sz w:val="18"/>
          <w:szCs w:val="18"/>
        </w:rPr>
        <w:t>iff</w:t>
      </w:r>
      <w:proofErr w:type="spellEnd"/>
    </w:p>
    <w:p w:rsidR="0075105E" w:rsidRPr="0075105E" w:rsidRDefault="0075105E" w:rsidP="0075105E">
      <w:pPr>
        <w:tabs>
          <w:tab w:val="left" w:pos="1956"/>
        </w:tabs>
        <w:ind w:left="1020"/>
        <w:rPr>
          <w:rFonts w:ascii="Arial Narrow" w:hAnsi="Arial Narrow" w:cs="Times New Roman"/>
          <w:sz w:val="18"/>
          <w:szCs w:val="18"/>
        </w:rPr>
      </w:pPr>
      <w:r w:rsidRPr="0075105E">
        <w:rPr>
          <w:rFonts w:ascii="Arial Narrow" w:hAnsi="Arial Narrow" w:cs="Times New Roman"/>
          <w:sz w:val="18"/>
          <w:szCs w:val="18"/>
        </w:rPr>
        <w:t xml:space="preserve">  Person plays </w:t>
      </w:r>
      <w:r w:rsidRPr="0075105E">
        <w:rPr>
          <w:rFonts w:ascii="Arial Narrow" w:hAnsi="Arial Narrow" w:cs="Times New Roman"/>
          <w:b/>
          <w:sz w:val="18"/>
          <w:szCs w:val="18"/>
        </w:rPr>
        <w:t>some</w:t>
      </w:r>
      <w:r>
        <w:rPr>
          <w:rFonts w:ascii="Arial Narrow" w:hAnsi="Arial Narrow" w:cs="Times New Roman"/>
          <w:sz w:val="18"/>
          <w:szCs w:val="18"/>
        </w:rPr>
        <w:t xml:space="preserve"> </w:t>
      </w:r>
      <w:r w:rsidRPr="0075105E">
        <w:rPr>
          <w:rFonts w:ascii="Arial Narrow" w:hAnsi="Arial Narrow" w:cs="Times New Roman"/>
          <w:sz w:val="18"/>
          <w:szCs w:val="18"/>
        </w:rPr>
        <w:t>Sport (</w:t>
      </w:r>
      <w:r w:rsidRPr="0075105E">
        <w:rPr>
          <w:rFonts w:ascii="Arial Narrow" w:hAnsi="Arial Narrow" w:cs="Times New Roman"/>
          <w:b/>
          <w:sz w:val="18"/>
          <w:szCs w:val="18"/>
        </w:rPr>
        <w:t>that</w:t>
      </w:r>
      <w:r w:rsidRPr="0075105E">
        <w:rPr>
          <w:rFonts w:ascii="Arial Narrow" w:hAnsi="Arial Narrow" w:cs="Times New Roman"/>
          <w:sz w:val="18"/>
          <w:szCs w:val="18"/>
        </w:rPr>
        <w:t xml:space="preserve"> is popular) for </w:t>
      </w:r>
      <w:r w:rsidRPr="0075105E">
        <w:rPr>
          <w:rFonts w:ascii="Arial Narrow" w:hAnsi="Arial Narrow" w:cs="Times New Roman"/>
          <w:b/>
          <w:sz w:val="18"/>
          <w:szCs w:val="18"/>
        </w:rPr>
        <w:t>some</w:t>
      </w:r>
      <w:r>
        <w:rPr>
          <w:rFonts w:ascii="Arial Narrow" w:hAnsi="Arial Narrow" w:cs="Times New Roman"/>
          <w:sz w:val="18"/>
          <w:szCs w:val="18"/>
        </w:rPr>
        <w:t xml:space="preserve"> </w:t>
      </w:r>
      <w:r w:rsidRPr="0075105E">
        <w:rPr>
          <w:rFonts w:ascii="Arial Narrow" w:hAnsi="Arial Narrow" w:cs="Times New Roman"/>
          <w:sz w:val="18"/>
          <w:szCs w:val="18"/>
        </w:rPr>
        <w:t xml:space="preserve">Country </w:t>
      </w:r>
      <w:r w:rsidRPr="0075105E">
        <w:rPr>
          <w:rFonts w:ascii="Arial Narrow" w:hAnsi="Arial Narrow" w:cs="Times New Roman"/>
          <w:b/>
          <w:sz w:val="18"/>
          <w:szCs w:val="18"/>
        </w:rPr>
        <w:t>that</w:t>
      </w:r>
      <w:r w:rsidRPr="0075105E">
        <w:rPr>
          <w:rFonts w:ascii="Arial Narrow" w:hAnsi="Arial Narrow" w:cs="Times New Roman"/>
          <w:sz w:val="18"/>
          <w:szCs w:val="18"/>
        </w:rPr>
        <w:t xml:space="preserve"> is large.</w:t>
      </w:r>
    </w:p>
    <w:p w:rsidR="0075105E" w:rsidRPr="0075105E" w:rsidRDefault="0075105E" w:rsidP="0075105E">
      <w:pPr>
        <w:tabs>
          <w:tab w:val="left" w:pos="1956"/>
        </w:tabs>
        <w:ind w:left="567"/>
        <w:rPr>
          <w:rFonts w:asciiTheme="majorHAnsi" w:hAnsiTheme="majorHAnsi" w:cs="Times New Roman"/>
          <w:sz w:val="10"/>
          <w:szCs w:val="10"/>
        </w:rPr>
      </w:pPr>
    </w:p>
    <w:p w:rsidR="0075105E" w:rsidRPr="0075105E" w:rsidRDefault="00885F48" w:rsidP="0075105E">
      <w:pPr>
        <w:tabs>
          <w:tab w:val="left" w:pos="1956"/>
        </w:tabs>
        <w:ind w:left="567"/>
        <w:rPr>
          <w:rFonts w:asciiTheme="majorHAnsi" w:hAnsiTheme="majorHAnsi" w:cs="Times New Roman"/>
          <w:sz w:val="20"/>
          <w:szCs w:val="20"/>
        </w:rPr>
      </w:pPr>
      <w:r w:rsidRPr="00384E21">
        <w:rPr>
          <w:noProof/>
          <w:lang w:eastAsia="en-AU"/>
        </w:rPr>
        <w:drawing>
          <wp:anchor distT="0" distB="0" distL="114300" distR="114300" simplePos="0" relativeHeight="252024832" behindDoc="0" locked="0" layoutInCell="1" allowOverlap="1" wp14:anchorId="05D634A6" wp14:editId="05AE814D">
            <wp:simplePos x="0" y="0"/>
            <wp:positionH relativeFrom="column">
              <wp:posOffset>3159125</wp:posOffset>
            </wp:positionH>
            <wp:positionV relativeFrom="paragraph">
              <wp:posOffset>40640</wp:posOffset>
            </wp:positionV>
            <wp:extent cx="2051685" cy="1676400"/>
            <wp:effectExtent l="0" t="0" r="5715" b="0"/>
            <wp:wrapSquare wrapText="bothSides"/>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2051685"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4E21">
        <w:rPr>
          <w:rFonts w:asciiTheme="majorHAnsi" w:hAnsiTheme="majorHAnsi" w:cs="Times New Roman"/>
          <w:sz w:val="20"/>
          <w:szCs w:val="20"/>
        </w:rPr>
        <w:t>Y</w:t>
      </w:r>
      <w:r w:rsidR="0075105E" w:rsidRPr="0075105E">
        <w:rPr>
          <w:rFonts w:asciiTheme="majorHAnsi" w:hAnsiTheme="majorHAnsi" w:cs="Times New Roman"/>
          <w:sz w:val="20"/>
          <w:szCs w:val="20"/>
        </w:rPr>
        <w:t xml:space="preserve">ou may visualize the derivation path and binding as shown opposite. In the derivation path, roles with the same </w:t>
      </w:r>
      <w:proofErr w:type="spellStart"/>
      <w:r w:rsidR="0075105E" w:rsidRPr="0075105E">
        <w:rPr>
          <w:rFonts w:asciiTheme="majorHAnsi" w:hAnsiTheme="majorHAnsi" w:cs="Times New Roman"/>
          <w:sz w:val="20"/>
          <w:szCs w:val="20"/>
        </w:rPr>
        <w:t>color</w:t>
      </w:r>
      <w:proofErr w:type="spellEnd"/>
      <w:r w:rsidR="0075105E" w:rsidRPr="0075105E">
        <w:rPr>
          <w:rFonts w:asciiTheme="majorHAnsi" w:hAnsiTheme="majorHAnsi" w:cs="Times New Roman"/>
          <w:sz w:val="20"/>
          <w:szCs w:val="20"/>
        </w:rPr>
        <w:t xml:space="preserve"> fill are joined. This picture reflects the process we will </w:t>
      </w:r>
      <w:r w:rsidR="00384E21">
        <w:rPr>
          <w:rFonts w:asciiTheme="majorHAnsi" w:hAnsiTheme="majorHAnsi" w:cs="Times New Roman"/>
          <w:sz w:val="20"/>
          <w:szCs w:val="20"/>
        </w:rPr>
        <w:t>use to</w:t>
      </w:r>
      <w:r w:rsidR="0075105E" w:rsidRPr="0075105E">
        <w:rPr>
          <w:rFonts w:asciiTheme="majorHAnsi" w:hAnsiTheme="majorHAnsi" w:cs="Times New Roman"/>
          <w:sz w:val="20"/>
          <w:szCs w:val="20"/>
        </w:rPr>
        <w:t xml:space="preserve"> enter the derivation rule in NORMA. However, once you make the join on the Sport roles, the Model Browser display will radically alter, instead depicting the derivation path with multiple branches.</w:t>
      </w:r>
    </w:p>
    <w:p w:rsidR="0075105E" w:rsidRPr="0075105E" w:rsidRDefault="0075105E" w:rsidP="0075105E">
      <w:pPr>
        <w:tabs>
          <w:tab w:val="left" w:pos="1956"/>
        </w:tabs>
        <w:ind w:left="567"/>
        <w:rPr>
          <w:rFonts w:asciiTheme="majorHAnsi" w:hAnsiTheme="majorHAnsi" w:cs="Times New Roman"/>
          <w:sz w:val="20"/>
          <w:szCs w:val="20"/>
        </w:rPr>
      </w:pPr>
    </w:p>
    <w:p w:rsidR="0075105E" w:rsidRPr="0075105E" w:rsidRDefault="0075105E" w:rsidP="0075105E">
      <w:pPr>
        <w:tabs>
          <w:tab w:val="left" w:pos="1956"/>
        </w:tabs>
        <w:ind w:left="567"/>
        <w:rPr>
          <w:rFonts w:asciiTheme="majorHAnsi" w:hAnsiTheme="majorHAnsi" w:cs="Times New Roman"/>
          <w:sz w:val="20"/>
          <w:szCs w:val="20"/>
        </w:rPr>
      </w:pPr>
      <w:r w:rsidRPr="0075105E">
        <w:rPr>
          <w:rFonts w:asciiTheme="majorHAnsi" w:hAnsiTheme="majorHAnsi" w:cs="Times New Roman"/>
          <w:sz w:val="20"/>
          <w:szCs w:val="20"/>
        </w:rPr>
        <w:t xml:space="preserve">To start the derivation path, right-click the derived fact type, choose </w:t>
      </w:r>
      <w:r w:rsidR="00384E21" w:rsidRPr="00384E21">
        <w:rPr>
          <w:rFonts w:ascii="Arial Narrow" w:hAnsi="Arial Narrow" w:cs="Times New Roman"/>
          <w:sz w:val="18"/>
          <w:szCs w:val="18"/>
        </w:rPr>
        <w:t>Add</w:t>
      </w:r>
      <w:r w:rsidRPr="00384E21">
        <w:rPr>
          <w:rFonts w:ascii="Arial Narrow" w:hAnsi="Arial Narrow" w:cs="Times New Roman"/>
          <w:sz w:val="18"/>
          <w:szCs w:val="18"/>
        </w:rPr>
        <w:t xml:space="preserve"> Derivation Rule</w:t>
      </w:r>
      <w:r w:rsidRPr="0075105E">
        <w:rPr>
          <w:rFonts w:asciiTheme="majorHAnsi" w:hAnsiTheme="majorHAnsi" w:cs="Times New Roman"/>
          <w:sz w:val="20"/>
          <w:szCs w:val="20"/>
        </w:rPr>
        <w:t xml:space="preserve">, and select </w:t>
      </w:r>
      <w:r w:rsidRPr="00384E21">
        <w:rPr>
          <w:rFonts w:ascii="Arial Narrow" w:hAnsi="Arial Narrow" w:cs="Times New Roman"/>
          <w:sz w:val="18"/>
          <w:szCs w:val="18"/>
        </w:rPr>
        <w:t>Person</w:t>
      </w:r>
      <w:r w:rsidRPr="0075105E">
        <w:rPr>
          <w:rFonts w:asciiTheme="majorHAnsi" w:hAnsiTheme="majorHAnsi" w:cs="Times New Roman"/>
          <w:sz w:val="20"/>
          <w:szCs w:val="20"/>
        </w:rPr>
        <w:t xml:space="preserve"> as the root object type.</w:t>
      </w:r>
    </w:p>
    <w:p w:rsidR="0007486F" w:rsidRDefault="00C13B7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26880" behindDoc="1" locked="0" layoutInCell="1" allowOverlap="1" wp14:anchorId="0F3F011F" wp14:editId="7F1AB522">
            <wp:simplePos x="0" y="0"/>
            <wp:positionH relativeFrom="column">
              <wp:posOffset>3912870</wp:posOffset>
            </wp:positionH>
            <wp:positionV relativeFrom="paragraph">
              <wp:posOffset>142875</wp:posOffset>
            </wp:positionV>
            <wp:extent cx="1333500" cy="998220"/>
            <wp:effectExtent l="0" t="0" r="0" b="0"/>
            <wp:wrapNone/>
            <wp:docPr id="476" name="Picture 4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extLst>
                        <a:ext uri="{28A0092B-C50C-407E-A947-70E740481C1C}">
                          <a14:useLocalDpi xmlns:a14="http://schemas.microsoft.com/office/drawing/2010/main" val="0"/>
                        </a:ext>
                      </a:extLst>
                    </a:blip>
                    <a:stretch>
                      <a:fillRect/>
                    </a:stretch>
                  </pic:blipFill>
                  <pic:spPr>
                    <a:xfrm>
                      <a:off x="0" y="0"/>
                      <a:ext cx="1333500" cy="998220"/>
                    </a:xfrm>
                    <a:prstGeom prst="rect">
                      <a:avLst/>
                    </a:prstGeom>
                  </pic:spPr>
                </pic:pic>
              </a:graphicData>
            </a:graphic>
            <wp14:sizeRelH relativeFrom="page">
              <wp14:pctWidth>0</wp14:pctWidth>
            </wp14:sizeRelH>
            <wp14:sizeRelV relativeFrom="page">
              <wp14:pctHeight>0</wp14:pctHeight>
            </wp14:sizeRelV>
          </wp:anchor>
        </w:drawing>
      </w:r>
    </w:p>
    <w:p w:rsidR="0007486F" w:rsidRDefault="00C13B7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27904" behindDoc="1" locked="0" layoutInCell="1" allowOverlap="1" wp14:anchorId="47F05432" wp14:editId="69DAF03B">
            <wp:simplePos x="0" y="0"/>
            <wp:positionH relativeFrom="column">
              <wp:posOffset>408256</wp:posOffset>
            </wp:positionH>
            <wp:positionV relativeFrom="paragraph">
              <wp:posOffset>48650</wp:posOffset>
            </wp:positionV>
            <wp:extent cx="2689860" cy="533400"/>
            <wp:effectExtent l="0" t="0" r="0" b="0"/>
            <wp:wrapNone/>
            <wp:docPr id="478" name="Picture 4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extLst>
                        <a:ext uri="{28A0092B-C50C-407E-A947-70E740481C1C}">
                          <a14:useLocalDpi xmlns:a14="http://schemas.microsoft.com/office/drawing/2010/main" val="0"/>
                        </a:ext>
                      </a:extLst>
                    </a:blip>
                    <a:stretch>
                      <a:fillRect/>
                    </a:stretch>
                  </pic:blipFill>
                  <pic:spPr>
                    <a:xfrm>
                      <a:off x="0" y="0"/>
                      <a:ext cx="2689860" cy="533400"/>
                    </a:xfrm>
                    <a:prstGeom prst="rect">
                      <a:avLst/>
                    </a:prstGeom>
                  </pic:spPr>
                </pic:pic>
              </a:graphicData>
            </a:graphic>
            <wp14:sizeRelH relativeFrom="page">
              <wp14:pctWidth>0</wp14:pctWidth>
            </wp14:sizeRelH>
            <wp14:sizeRelV relativeFrom="page">
              <wp14:pctHeight>0</wp14:pctHeight>
            </wp14:sizeRelV>
          </wp:anchor>
        </w:drawing>
      </w:r>
    </w:p>
    <w:p w:rsidR="0007486F" w:rsidRDefault="0007486F" w:rsidP="00D5108C">
      <w:pPr>
        <w:tabs>
          <w:tab w:val="left" w:pos="1956"/>
        </w:tabs>
        <w:ind w:left="567"/>
        <w:rPr>
          <w:rFonts w:asciiTheme="majorHAnsi" w:hAnsiTheme="majorHAnsi" w:cs="Times New Roman"/>
          <w:sz w:val="20"/>
          <w:szCs w:val="20"/>
        </w:rPr>
      </w:pPr>
    </w:p>
    <w:p w:rsidR="0007486F" w:rsidRDefault="00C13B7B"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C13B7B" w:rsidRPr="00C13B7B" w:rsidRDefault="00C13B7B" w:rsidP="00C13B7B">
      <w:pPr>
        <w:tabs>
          <w:tab w:val="left" w:pos="1956"/>
        </w:tabs>
        <w:ind w:left="567"/>
        <w:rPr>
          <w:rFonts w:asciiTheme="majorHAnsi" w:hAnsiTheme="majorHAnsi" w:cs="Times New Roman"/>
          <w:sz w:val="20"/>
          <w:szCs w:val="20"/>
        </w:rPr>
      </w:pPr>
      <w:r w:rsidRPr="00C13B7B">
        <w:rPr>
          <w:rFonts w:asciiTheme="majorHAnsi" w:hAnsiTheme="majorHAnsi" w:cs="Times New Roman"/>
          <w:sz w:val="20"/>
          <w:szCs w:val="20"/>
        </w:rPr>
        <w:t xml:space="preserve">Select </w:t>
      </w:r>
      <w:r w:rsidRPr="00C13B7B">
        <w:rPr>
          <w:rFonts w:ascii="Arial Narrow" w:hAnsi="Arial Narrow" w:cs="Times New Roman"/>
          <w:sz w:val="18"/>
          <w:szCs w:val="18"/>
        </w:rPr>
        <w:t>&lt;Person&gt; play</w:t>
      </w:r>
      <w:r>
        <w:rPr>
          <w:rFonts w:ascii="Arial Narrow" w:hAnsi="Arial Narrow" w:cs="Times New Roman"/>
          <w:sz w:val="18"/>
          <w:szCs w:val="18"/>
        </w:rPr>
        <w:t>ed</w:t>
      </w:r>
      <w:r w:rsidRPr="00C13B7B">
        <w:rPr>
          <w:rFonts w:ascii="Arial Narrow" w:hAnsi="Arial Narrow" w:cs="Times New Roman"/>
          <w:sz w:val="18"/>
          <w:szCs w:val="18"/>
        </w:rPr>
        <w:t xml:space="preserve"> Sport for Country</w:t>
      </w:r>
      <w:r w:rsidRPr="00C13B7B">
        <w:rPr>
          <w:rFonts w:asciiTheme="majorHAnsi" w:hAnsiTheme="majorHAnsi" w:cs="Times New Roman"/>
          <w:sz w:val="20"/>
          <w:szCs w:val="20"/>
        </w:rPr>
        <w:t xml:space="preserve">, then select its </w:t>
      </w:r>
      <w:r w:rsidRPr="00C13B7B">
        <w:rPr>
          <w:rFonts w:ascii="Arial Narrow" w:hAnsi="Arial Narrow" w:cs="Times New Roman"/>
          <w:sz w:val="18"/>
          <w:szCs w:val="18"/>
        </w:rPr>
        <w:t>Country</w:t>
      </w:r>
      <w:r w:rsidRPr="00C13B7B">
        <w:rPr>
          <w:rFonts w:asciiTheme="majorHAnsi" w:hAnsiTheme="majorHAnsi" w:cs="Times New Roman"/>
          <w:sz w:val="20"/>
          <w:szCs w:val="20"/>
        </w:rPr>
        <w:t xml:space="preserve"> tail role, open its drop-down list, and join to Country’s </w:t>
      </w:r>
      <w:proofErr w:type="spellStart"/>
      <w:r w:rsidRPr="00C13B7B">
        <w:rPr>
          <w:rFonts w:asciiTheme="majorHAnsi" w:hAnsiTheme="majorHAnsi" w:cs="Times New Roman"/>
          <w:sz w:val="20"/>
          <w:szCs w:val="20"/>
        </w:rPr>
        <w:t>isLarge</w:t>
      </w:r>
      <w:proofErr w:type="spellEnd"/>
      <w:r w:rsidRPr="00C13B7B">
        <w:rPr>
          <w:rFonts w:asciiTheme="majorHAnsi" w:hAnsiTheme="majorHAnsi" w:cs="Times New Roman"/>
          <w:sz w:val="20"/>
          <w:szCs w:val="20"/>
        </w:rPr>
        <w:t xml:space="preserve"> role by selecting </w:t>
      </w:r>
      <w:r w:rsidRPr="00C13B7B">
        <w:rPr>
          <w:rFonts w:ascii="Arial Narrow" w:hAnsi="Arial Narrow" w:cs="Times New Roman"/>
          <w:sz w:val="18"/>
          <w:szCs w:val="18"/>
        </w:rPr>
        <w:t>&lt;Country&gt; is large</w:t>
      </w:r>
      <w:r w:rsidRPr="00C13B7B">
        <w:rPr>
          <w:rFonts w:asciiTheme="majorHAnsi" w:hAnsiTheme="majorHAnsi" w:cs="Times New Roman"/>
          <w:sz w:val="20"/>
          <w:szCs w:val="20"/>
        </w:rPr>
        <w:t xml:space="preserve">. </w:t>
      </w:r>
    </w:p>
    <w:p w:rsidR="0007486F" w:rsidRDefault="0007486F" w:rsidP="00D5108C">
      <w:pPr>
        <w:tabs>
          <w:tab w:val="left" w:pos="1956"/>
        </w:tabs>
        <w:ind w:left="567"/>
        <w:rPr>
          <w:rFonts w:asciiTheme="majorHAnsi" w:hAnsiTheme="majorHAnsi" w:cs="Times New Roman"/>
          <w:sz w:val="20"/>
          <w:szCs w:val="20"/>
        </w:rPr>
      </w:pPr>
    </w:p>
    <w:p w:rsidR="0007486F" w:rsidRDefault="001B1807"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310528" behindDoc="1" locked="0" layoutInCell="1" allowOverlap="1" wp14:anchorId="54D20707" wp14:editId="18646DF0">
            <wp:simplePos x="0" y="0"/>
            <wp:positionH relativeFrom="column">
              <wp:posOffset>2774315</wp:posOffset>
            </wp:positionH>
            <wp:positionV relativeFrom="paragraph">
              <wp:posOffset>140970</wp:posOffset>
            </wp:positionV>
            <wp:extent cx="2697480" cy="1737360"/>
            <wp:effectExtent l="0" t="0" r="7620" b="0"/>
            <wp:wrapNone/>
            <wp:docPr id="629" name="Picture 6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extLst>
                        <a:ext uri="{28A0092B-C50C-407E-A947-70E740481C1C}">
                          <a14:useLocalDpi xmlns:a14="http://schemas.microsoft.com/office/drawing/2010/main" val="0"/>
                        </a:ext>
                      </a:extLst>
                    </a:blip>
                    <a:stretch>
                      <a:fillRect/>
                    </a:stretch>
                  </pic:blipFill>
                  <pic:spPr>
                    <a:xfrm>
                      <a:off x="0" y="0"/>
                      <a:ext cx="2697480" cy="173736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309504" behindDoc="1" locked="0" layoutInCell="1" allowOverlap="1" wp14:anchorId="2277FD31" wp14:editId="7038F9BF">
            <wp:simplePos x="0" y="0"/>
            <wp:positionH relativeFrom="column">
              <wp:posOffset>361315</wp:posOffset>
            </wp:positionH>
            <wp:positionV relativeFrom="paragraph">
              <wp:posOffset>0</wp:posOffset>
            </wp:positionV>
            <wp:extent cx="2217420" cy="1760220"/>
            <wp:effectExtent l="0" t="0" r="0" b="0"/>
            <wp:wrapNone/>
            <wp:docPr id="628" name="Picture 6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extLst>
                        <a:ext uri="{28A0092B-C50C-407E-A947-70E740481C1C}">
                          <a14:useLocalDpi xmlns:a14="http://schemas.microsoft.com/office/drawing/2010/main" val="0"/>
                        </a:ext>
                      </a:extLst>
                    </a:blip>
                    <a:stretch>
                      <a:fillRect/>
                    </a:stretch>
                  </pic:blipFill>
                  <pic:spPr>
                    <a:xfrm>
                      <a:off x="0" y="0"/>
                      <a:ext cx="2217420" cy="1760220"/>
                    </a:xfrm>
                    <a:prstGeom prst="rect">
                      <a:avLst/>
                    </a:prstGeom>
                  </pic:spPr>
                </pic:pic>
              </a:graphicData>
            </a:graphic>
            <wp14:sizeRelH relativeFrom="page">
              <wp14:pctWidth>0</wp14:pctWidth>
            </wp14:sizeRelH>
            <wp14:sizeRelV relativeFrom="page">
              <wp14:pctHeight>0</wp14:pctHeight>
            </wp14:sizeRelV>
          </wp:anchor>
        </w:drawing>
      </w: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07486F" w:rsidRDefault="009318D5"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9318D5" w:rsidRPr="009318D5" w:rsidRDefault="009318D5" w:rsidP="009318D5">
      <w:pPr>
        <w:tabs>
          <w:tab w:val="left" w:pos="1956"/>
        </w:tabs>
        <w:ind w:left="567"/>
        <w:rPr>
          <w:rFonts w:asciiTheme="majorHAnsi" w:hAnsiTheme="majorHAnsi" w:cs="Times New Roman"/>
          <w:sz w:val="20"/>
          <w:szCs w:val="20"/>
        </w:rPr>
      </w:pPr>
      <w:r w:rsidRPr="009318D5">
        <w:rPr>
          <w:rFonts w:asciiTheme="majorHAnsi" w:hAnsiTheme="majorHAnsi" w:cs="Times New Roman"/>
          <w:sz w:val="20"/>
          <w:szCs w:val="20"/>
        </w:rPr>
        <w:lastRenderedPageBreak/>
        <w:t xml:space="preserve">At this stage, the derivation path looks as shown, starting at </w:t>
      </w:r>
      <w:r w:rsidRPr="009318D5">
        <w:rPr>
          <w:rFonts w:ascii="Arial Narrow" w:hAnsi="Arial Narrow" w:cs="Times New Roman"/>
          <w:sz w:val="18"/>
          <w:szCs w:val="18"/>
        </w:rPr>
        <w:t>Person</w:t>
      </w:r>
      <w:r w:rsidRPr="009318D5">
        <w:rPr>
          <w:rFonts w:asciiTheme="majorHAnsi" w:hAnsiTheme="majorHAnsi" w:cs="Times New Roman"/>
          <w:sz w:val="20"/>
          <w:szCs w:val="20"/>
        </w:rPr>
        <w:t xml:space="preserve"> as the root object type, continuing through the ternary fact type </w:t>
      </w:r>
      <w:r w:rsidRPr="009318D5">
        <w:rPr>
          <w:rFonts w:ascii="Arial Narrow" w:hAnsi="Arial Narrow" w:cs="Times New Roman"/>
          <w:sz w:val="18"/>
          <w:szCs w:val="18"/>
        </w:rPr>
        <w:t>Person plays Sport for Country</w:t>
      </w:r>
      <w:r w:rsidRPr="009318D5">
        <w:rPr>
          <w:rFonts w:asciiTheme="majorHAnsi" w:hAnsiTheme="majorHAnsi" w:cs="Times New Roman"/>
          <w:sz w:val="20"/>
          <w:szCs w:val="20"/>
        </w:rPr>
        <w:t xml:space="preserve">, and tail-joining on </w:t>
      </w:r>
      <w:r w:rsidRPr="009318D5">
        <w:rPr>
          <w:rFonts w:ascii="Arial Narrow" w:hAnsi="Arial Narrow" w:cs="Times New Roman"/>
          <w:sz w:val="18"/>
          <w:szCs w:val="18"/>
        </w:rPr>
        <w:t>Country</w:t>
      </w:r>
      <w:r w:rsidRPr="009318D5">
        <w:rPr>
          <w:rFonts w:asciiTheme="majorHAnsi" w:hAnsiTheme="majorHAnsi" w:cs="Times New Roman"/>
          <w:sz w:val="20"/>
          <w:szCs w:val="20"/>
        </w:rPr>
        <w:t xml:space="preserve"> to end in the fact type </w:t>
      </w:r>
      <w:r w:rsidRPr="009318D5">
        <w:rPr>
          <w:rFonts w:ascii="Arial Narrow" w:hAnsi="Arial Narrow" w:cs="Times New Roman"/>
          <w:sz w:val="18"/>
          <w:szCs w:val="18"/>
        </w:rPr>
        <w:t>Country is large</w:t>
      </w:r>
      <w:r w:rsidRPr="009318D5">
        <w:rPr>
          <w:rFonts w:asciiTheme="majorHAnsi" w:hAnsiTheme="majorHAnsi" w:cs="Times New Roman"/>
          <w:sz w:val="20"/>
          <w:szCs w:val="20"/>
        </w:rPr>
        <w:t xml:space="preserve">. </w:t>
      </w:r>
    </w:p>
    <w:p w:rsidR="0007486F" w:rsidRDefault="0007486F" w:rsidP="00D5108C">
      <w:pPr>
        <w:tabs>
          <w:tab w:val="left" w:pos="1956"/>
        </w:tabs>
        <w:ind w:left="567"/>
        <w:rPr>
          <w:rFonts w:asciiTheme="majorHAnsi" w:hAnsiTheme="majorHAnsi" w:cs="Times New Roman"/>
          <w:sz w:val="20"/>
          <w:szCs w:val="20"/>
        </w:rPr>
      </w:pPr>
    </w:p>
    <w:p w:rsidR="0007486F" w:rsidRDefault="009318D5"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30976" behindDoc="1" locked="0" layoutInCell="1" allowOverlap="1">
            <wp:simplePos x="0" y="0"/>
            <wp:positionH relativeFrom="column">
              <wp:posOffset>1521900</wp:posOffset>
            </wp:positionH>
            <wp:positionV relativeFrom="paragraph">
              <wp:posOffset>1746</wp:posOffset>
            </wp:positionV>
            <wp:extent cx="2148840" cy="1066800"/>
            <wp:effectExtent l="0" t="0" r="3810" b="0"/>
            <wp:wrapNone/>
            <wp:docPr id="257" name="Picture 2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extLst>
                        <a:ext uri="{28A0092B-C50C-407E-A947-70E740481C1C}">
                          <a14:useLocalDpi xmlns:a14="http://schemas.microsoft.com/office/drawing/2010/main" val="0"/>
                        </a:ext>
                      </a:extLst>
                    </a:blip>
                    <a:stretch>
                      <a:fillRect/>
                    </a:stretch>
                  </pic:blipFill>
                  <pic:spPr>
                    <a:xfrm>
                      <a:off x="0" y="0"/>
                      <a:ext cx="2148840" cy="1066800"/>
                    </a:xfrm>
                    <a:prstGeom prst="rect">
                      <a:avLst/>
                    </a:prstGeom>
                  </pic:spPr>
                </pic:pic>
              </a:graphicData>
            </a:graphic>
            <wp14:sizeRelH relativeFrom="page">
              <wp14:pctWidth>0</wp14:pctWidth>
            </wp14:sizeRelH>
            <wp14:sizeRelV relativeFrom="page">
              <wp14:pctHeight>0</wp14:pctHeight>
            </wp14:sizeRelV>
          </wp:anchor>
        </w:drawing>
      </w: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CC6540" w:rsidRPr="009318D5" w:rsidRDefault="009318D5" w:rsidP="00CC6540">
      <w:pPr>
        <w:tabs>
          <w:tab w:val="left" w:pos="1956"/>
        </w:tabs>
        <w:ind w:left="567"/>
        <w:rPr>
          <w:rFonts w:asciiTheme="majorHAnsi" w:hAnsiTheme="majorHAnsi" w:cs="Times New Roman"/>
          <w:sz w:val="20"/>
          <w:szCs w:val="20"/>
        </w:rPr>
      </w:pPr>
      <w:r w:rsidRPr="009318D5">
        <w:rPr>
          <w:rFonts w:asciiTheme="majorHAnsi" w:hAnsiTheme="majorHAnsi" w:cs="Times New Roman"/>
          <w:sz w:val="20"/>
          <w:szCs w:val="20"/>
        </w:rPr>
        <w:t xml:space="preserve">Everything </w:t>
      </w:r>
      <w:r>
        <w:rPr>
          <w:rFonts w:asciiTheme="majorHAnsi" w:hAnsiTheme="majorHAnsi" w:cs="Times New Roman"/>
          <w:sz w:val="20"/>
          <w:szCs w:val="20"/>
        </w:rPr>
        <w:t xml:space="preserve">has behaved as expected </w:t>
      </w:r>
      <w:r w:rsidRPr="009318D5">
        <w:rPr>
          <w:rFonts w:asciiTheme="majorHAnsi" w:hAnsiTheme="majorHAnsi" w:cs="Times New Roman"/>
          <w:sz w:val="20"/>
          <w:szCs w:val="20"/>
        </w:rPr>
        <w:t>up to this point. But now we want to join the Sport role (a</w:t>
      </w:r>
      <w:r w:rsidR="00CC6540">
        <w:rPr>
          <w:rFonts w:asciiTheme="majorHAnsi" w:hAnsiTheme="majorHAnsi" w:cs="Times New Roman"/>
          <w:sz w:val="20"/>
          <w:szCs w:val="20"/>
        </w:rPr>
        <w:t xml:space="preserve"> middle</w:t>
      </w:r>
      <w:r w:rsidR="00885F48">
        <w:rPr>
          <w:rFonts w:asciiTheme="majorHAnsi" w:hAnsiTheme="majorHAnsi" w:cs="Times New Roman"/>
          <w:sz w:val="20"/>
          <w:szCs w:val="20"/>
        </w:rPr>
        <w:t xml:space="preserve"> </w:t>
      </w:r>
      <w:r w:rsidRPr="009318D5">
        <w:rPr>
          <w:rFonts w:asciiTheme="majorHAnsi" w:hAnsiTheme="majorHAnsi" w:cs="Times New Roman"/>
          <w:sz w:val="20"/>
          <w:szCs w:val="20"/>
        </w:rPr>
        <w:t xml:space="preserve">role of the ternary) to the first role of </w:t>
      </w:r>
      <w:r w:rsidRPr="009318D5">
        <w:rPr>
          <w:rFonts w:ascii="Arial Narrow" w:hAnsi="Arial Narrow" w:cs="Times New Roman"/>
          <w:sz w:val="18"/>
          <w:szCs w:val="18"/>
        </w:rPr>
        <w:t>Sport is popular</w:t>
      </w:r>
      <w:r w:rsidRPr="009318D5">
        <w:rPr>
          <w:rFonts w:asciiTheme="majorHAnsi" w:hAnsiTheme="majorHAnsi" w:cs="Times New Roman"/>
          <w:sz w:val="20"/>
          <w:szCs w:val="20"/>
        </w:rPr>
        <w:t xml:space="preserve">. </w:t>
      </w:r>
      <w:r w:rsidR="00F13F59">
        <w:rPr>
          <w:rFonts w:asciiTheme="majorHAnsi" w:hAnsiTheme="majorHAnsi" w:cs="Times New Roman"/>
          <w:sz w:val="20"/>
          <w:szCs w:val="20"/>
        </w:rPr>
        <w:t xml:space="preserve">To do this, select the </w:t>
      </w:r>
      <w:r w:rsidR="00F13F59" w:rsidRPr="00F13F59">
        <w:rPr>
          <w:rFonts w:ascii="Arial Narrow" w:hAnsi="Arial Narrow" w:cs="Times New Roman"/>
          <w:sz w:val="18"/>
          <w:szCs w:val="18"/>
        </w:rPr>
        <w:t>Sport</w:t>
      </w:r>
      <w:r w:rsidR="00F13F59">
        <w:rPr>
          <w:rFonts w:asciiTheme="majorHAnsi" w:hAnsiTheme="majorHAnsi" w:cs="Times New Roman"/>
          <w:sz w:val="20"/>
          <w:szCs w:val="20"/>
        </w:rPr>
        <w:t xml:space="preserve"> role in the ternary, open its dropdown, and continue the path from Sport by choosing </w:t>
      </w:r>
      <w:r w:rsidR="00F13F59" w:rsidRPr="00F13F59">
        <w:rPr>
          <w:rFonts w:ascii="Arial Narrow" w:hAnsi="Arial Narrow" w:cs="Times New Roman"/>
          <w:sz w:val="18"/>
          <w:szCs w:val="18"/>
        </w:rPr>
        <w:t>&lt;Sport&gt; is popular</w:t>
      </w:r>
      <w:r w:rsidR="00F13F59">
        <w:rPr>
          <w:rFonts w:asciiTheme="majorHAnsi" w:hAnsiTheme="majorHAnsi" w:cs="Times New Roman"/>
          <w:sz w:val="20"/>
          <w:szCs w:val="20"/>
        </w:rPr>
        <w:t>. That completes the derivation path</w:t>
      </w:r>
      <w:r w:rsidR="00CC6540">
        <w:rPr>
          <w:rFonts w:asciiTheme="majorHAnsi" w:hAnsiTheme="majorHAnsi" w:cs="Times New Roman"/>
          <w:sz w:val="20"/>
          <w:szCs w:val="20"/>
        </w:rPr>
        <w:t>, as shown below</w:t>
      </w:r>
      <w:r w:rsidR="00F13F59">
        <w:rPr>
          <w:rFonts w:asciiTheme="majorHAnsi" w:hAnsiTheme="majorHAnsi" w:cs="Times New Roman"/>
          <w:sz w:val="20"/>
          <w:szCs w:val="20"/>
        </w:rPr>
        <w:t xml:space="preserve">. Notice that the </w:t>
      </w:r>
      <w:r w:rsidR="00F13F59" w:rsidRPr="00F13F59">
        <w:rPr>
          <w:rFonts w:ascii="Arial Narrow" w:hAnsi="Arial Narrow" w:cs="Times New Roman"/>
          <w:sz w:val="18"/>
          <w:szCs w:val="18"/>
        </w:rPr>
        <w:t>Country#1 is large</w:t>
      </w:r>
      <w:r w:rsidR="00F13F59">
        <w:rPr>
          <w:rFonts w:asciiTheme="majorHAnsi" w:hAnsiTheme="majorHAnsi" w:cs="Times New Roman"/>
          <w:sz w:val="20"/>
          <w:szCs w:val="20"/>
        </w:rPr>
        <w:t xml:space="preserve"> and </w:t>
      </w:r>
      <w:r w:rsidR="00F13F59" w:rsidRPr="00F13F59">
        <w:rPr>
          <w:rFonts w:ascii="Arial Narrow" w:hAnsi="Arial Narrow" w:cs="Times New Roman"/>
          <w:sz w:val="18"/>
          <w:szCs w:val="18"/>
        </w:rPr>
        <w:t>Sport#1 is popular</w:t>
      </w:r>
      <w:r w:rsidR="00F13F59">
        <w:rPr>
          <w:rFonts w:asciiTheme="majorHAnsi" w:hAnsiTheme="majorHAnsi" w:cs="Times New Roman"/>
          <w:sz w:val="20"/>
          <w:szCs w:val="20"/>
        </w:rPr>
        <w:t xml:space="preserve"> conditions appear on separate branches of a </w:t>
      </w:r>
      <w:proofErr w:type="gramStart"/>
      <w:r w:rsidR="00F13F59">
        <w:rPr>
          <w:rFonts w:asciiTheme="majorHAnsi" w:hAnsiTheme="majorHAnsi" w:cs="Times New Roman"/>
          <w:sz w:val="20"/>
          <w:szCs w:val="20"/>
        </w:rPr>
        <w:t xml:space="preserve">conjunction, and that </w:t>
      </w:r>
      <w:r w:rsidR="00F13F59" w:rsidRPr="00F13F59">
        <w:rPr>
          <w:rFonts w:ascii="Arial Narrow" w:hAnsi="Arial Narrow" w:cs="Times New Roman"/>
          <w:sz w:val="18"/>
          <w:szCs w:val="18"/>
        </w:rPr>
        <w:t>Sport#1</w:t>
      </w:r>
      <w:proofErr w:type="gramEnd"/>
      <w:r w:rsidR="00F13F59" w:rsidRPr="00F13F59">
        <w:rPr>
          <w:rFonts w:ascii="Arial Narrow" w:hAnsi="Arial Narrow" w:cs="Times New Roman"/>
          <w:sz w:val="18"/>
          <w:szCs w:val="18"/>
        </w:rPr>
        <w:t xml:space="preserve"> is popular</w:t>
      </w:r>
      <w:r w:rsidR="00F13F59" w:rsidRPr="00F13F59">
        <w:rPr>
          <w:rFonts w:asciiTheme="majorHAnsi" w:hAnsiTheme="majorHAnsi" w:cs="Times New Roman"/>
          <w:sz w:val="20"/>
          <w:szCs w:val="20"/>
        </w:rPr>
        <w:t xml:space="preserve"> is prefaced by</w:t>
      </w:r>
      <w:r w:rsidR="00F13F59">
        <w:rPr>
          <w:rFonts w:ascii="Arial Narrow" w:hAnsi="Arial Narrow" w:cs="Times New Roman"/>
          <w:sz w:val="18"/>
          <w:szCs w:val="18"/>
        </w:rPr>
        <w:t xml:space="preserve"> “… (</w:t>
      </w:r>
      <w:proofErr w:type="gramStart"/>
      <w:r w:rsidR="00F13F59">
        <w:rPr>
          <w:rFonts w:ascii="Arial Narrow" w:hAnsi="Arial Narrow" w:cs="Times New Roman"/>
          <w:sz w:val="18"/>
          <w:szCs w:val="18"/>
        </w:rPr>
        <w:t>from</w:t>
      </w:r>
      <w:proofErr w:type="gramEnd"/>
      <w:r w:rsidR="00F13F59">
        <w:rPr>
          <w:rFonts w:ascii="Arial Narrow" w:hAnsi="Arial Narrow" w:cs="Times New Roman"/>
          <w:sz w:val="18"/>
          <w:szCs w:val="18"/>
        </w:rPr>
        <w:t xml:space="preserve"> Sport#1)” </w:t>
      </w:r>
      <w:r w:rsidR="00F13F59" w:rsidRPr="00F13F59">
        <w:rPr>
          <w:rFonts w:asciiTheme="majorHAnsi" w:hAnsiTheme="majorHAnsi" w:cs="Times New Roman"/>
          <w:sz w:val="20"/>
          <w:szCs w:val="20"/>
        </w:rPr>
        <w:t xml:space="preserve">to indicate </w:t>
      </w:r>
      <w:r w:rsidR="00F13F59">
        <w:rPr>
          <w:rFonts w:asciiTheme="majorHAnsi" w:hAnsiTheme="majorHAnsi" w:cs="Times New Roman"/>
          <w:sz w:val="20"/>
          <w:szCs w:val="20"/>
        </w:rPr>
        <w:t xml:space="preserve">an intra-fact type split that </w:t>
      </w:r>
      <w:r w:rsidR="00F13F59" w:rsidRPr="00F13F59">
        <w:rPr>
          <w:rFonts w:asciiTheme="majorHAnsi" w:hAnsiTheme="majorHAnsi" w:cs="Times New Roman"/>
          <w:sz w:val="20"/>
          <w:szCs w:val="20"/>
        </w:rPr>
        <w:t xml:space="preserve">continues from </w:t>
      </w:r>
      <w:r w:rsidR="00F13F59">
        <w:rPr>
          <w:rFonts w:asciiTheme="majorHAnsi" w:hAnsiTheme="majorHAnsi" w:cs="Times New Roman"/>
          <w:sz w:val="20"/>
          <w:szCs w:val="20"/>
        </w:rPr>
        <w:t xml:space="preserve">the Sport role of the ternary. </w:t>
      </w:r>
      <w:r w:rsidR="00CC6540">
        <w:rPr>
          <w:rFonts w:asciiTheme="majorHAnsi" w:hAnsiTheme="majorHAnsi" w:cs="Times New Roman"/>
          <w:sz w:val="20"/>
          <w:szCs w:val="20"/>
        </w:rPr>
        <w:t>T</w:t>
      </w:r>
      <w:r w:rsidR="00CC6540" w:rsidRPr="009318D5">
        <w:rPr>
          <w:rFonts w:asciiTheme="majorHAnsi" w:hAnsiTheme="majorHAnsi" w:cs="Times New Roman"/>
          <w:sz w:val="20"/>
          <w:szCs w:val="20"/>
        </w:rPr>
        <w:t>he common suffixes (</w:t>
      </w:r>
      <w:r w:rsidR="00CC6540" w:rsidRPr="009318D5">
        <w:rPr>
          <w:rFonts w:ascii="Arial Narrow" w:hAnsi="Arial Narrow" w:cs="Times New Roman"/>
          <w:sz w:val="18"/>
          <w:szCs w:val="18"/>
        </w:rPr>
        <w:t>#1</w:t>
      </w:r>
      <w:r w:rsidR="00CC6540" w:rsidRPr="009318D5">
        <w:rPr>
          <w:rFonts w:asciiTheme="majorHAnsi" w:hAnsiTheme="majorHAnsi" w:cs="Times New Roman"/>
          <w:sz w:val="20"/>
          <w:szCs w:val="20"/>
        </w:rPr>
        <w:t xml:space="preserve">) on the relevant roles indicate that they are conceptually correlated, so you may think of the derivation path just we originally visualized it. </w:t>
      </w:r>
    </w:p>
    <w:p w:rsidR="001B1807" w:rsidRDefault="001B1807" w:rsidP="009318D5">
      <w:pPr>
        <w:tabs>
          <w:tab w:val="left" w:pos="1956"/>
        </w:tabs>
        <w:ind w:left="567"/>
        <w:rPr>
          <w:rFonts w:asciiTheme="majorHAnsi" w:hAnsiTheme="majorHAnsi" w:cs="Times New Roman"/>
          <w:sz w:val="20"/>
          <w:szCs w:val="20"/>
        </w:rPr>
      </w:pPr>
    </w:p>
    <w:p w:rsidR="001B1807" w:rsidRDefault="00F13F59" w:rsidP="009318D5">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311552" behindDoc="1" locked="0" layoutInCell="1" allowOverlap="1" wp14:anchorId="50E6C532" wp14:editId="4027F238">
            <wp:simplePos x="0" y="0"/>
            <wp:positionH relativeFrom="column">
              <wp:posOffset>3220501</wp:posOffset>
            </wp:positionH>
            <wp:positionV relativeFrom="paragraph">
              <wp:posOffset>-2540</wp:posOffset>
            </wp:positionV>
            <wp:extent cx="2286000" cy="1722120"/>
            <wp:effectExtent l="0" t="0" r="0" b="0"/>
            <wp:wrapNone/>
            <wp:docPr id="631" name="Picture 6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extLst>
                        <a:ext uri="{28A0092B-C50C-407E-A947-70E740481C1C}">
                          <a14:useLocalDpi xmlns:a14="http://schemas.microsoft.com/office/drawing/2010/main" val="0"/>
                        </a:ext>
                      </a:extLst>
                    </a:blip>
                    <a:stretch>
                      <a:fillRect/>
                    </a:stretch>
                  </pic:blipFill>
                  <pic:spPr>
                    <a:xfrm>
                      <a:off x="0" y="0"/>
                      <a:ext cx="2286000" cy="17221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312576" behindDoc="1" locked="0" layoutInCell="1" allowOverlap="1">
            <wp:simplePos x="0" y="0"/>
            <wp:positionH relativeFrom="column">
              <wp:posOffset>361315</wp:posOffset>
            </wp:positionH>
            <wp:positionV relativeFrom="paragraph">
              <wp:posOffset>-2540</wp:posOffset>
            </wp:positionV>
            <wp:extent cx="2758440" cy="1623060"/>
            <wp:effectExtent l="0" t="0" r="3810" b="0"/>
            <wp:wrapNone/>
            <wp:docPr id="630" name="Picture 6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extLst>
                        <a:ext uri="{28A0092B-C50C-407E-A947-70E740481C1C}">
                          <a14:useLocalDpi xmlns:a14="http://schemas.microsoft.com/office/drawing/2010/main" val="0"/>
                        </a:ext>
                      </a:extLst>
                    </a:blip>
                    <a:stretch>
                      <a:fillRect/>
                    </a:stretch>
                  </pic:blipFill>
                  <pic:spPr>
                    <a:xfrm>
                      <a:off x="0" y="0"/>
                      <a:ext cx="2758440" cy="1623060"/>
                    </a:xfrm>
                    <a:prstGeom prst="rect">
                      <a:avLst/>
                    </a:prstGeom>
                  </pic:spPr>
                </pic:pic>
              </a:graphicData>
            </a:graphic>
            <wp14:sizeRelH relativeFrom="page">
              <wp14:pctWidth>0</wp14:pctWidth>
            </wp14:sizeRelH>
            <wp14:sizeRelV relativeFrom="page">
              <wp14:pctHeight>0</wp14:pctHeight>
            </wp14:sizeRelV>
          </wp:anchor>
        </w:drawing>
      </w:r>
    </w:p>
    <w:p w:rsidR="001B1807" w:rsidRDefault="001B1807" w:rsidP="009318D5">
      <w:pPr>
        <w:tabs>
          <w:tab w:val="left" w:pos="1956"/>
        </w:tabs>
        <w:ind w:left="567"/>
        <w:rPr>
          <w:rFonts w:asciiTheme="majorHAnsi" w:hAnsiTheme="majorHAnsi" w:cs="Times New Roman"/>
          <w:sz w:val="20"/>
          <w:szCs w:val="20"/>
        </w:rPr>
      </w:pPr>
    </w:p>
    <w:p w:rsidR="001B1807" w:rsidRDefault="001B1807" w:rsidP="009318D5">
      <w:pPr>
        <w:tabs>
          <w:tab w:val="left" w:pos="1956"/>
        </w:tabs>
        <w:ind w:left="567"/>
        <w:rPr>
          <w:rFonts w:asciiTheme="majorHAnsi" w:hAnsiTheme="majorHAnsi" w:cs="Times New Roman"/>
          <w:sz w:val="20"/>
          <w:szCs w:val="20"/>
        </w:rPr>
      </w:pPr>
    </w:p>
    <w:p w:rsidR="001B1807" w:rsidRDefault="001B1807" w:rsidP="009318D5">
      <w:pPr>
        <w:tabs>
          <w:tab w:val="left" w:pos="1956"/>
        </w:tabs>
        <w:ind w:left="567"/>
        <w:rPr>
          <w:rFonts w:asciiTheme="majorHAnsi" w:hAnsiTheme="majorHAnsi" w:cs="Times New Roman"/>
          <w:sz w:val="20"/>
          <w:szCs w:val="20"/>
        </w:rPr>
      </w:pPr>
    </w:p>
    <w:p w:rsidR="001B1807" w:rsidRDefault="001B1807" w:rsidP="009318D5">
      <w:pPr>
        <w:tabs>
          <w:tab w:val="left" w:pos="1956"/>
        </w:tabs>
        <w:ind w:left="567"/>
        <w:rPr>
          <w:rFonts w:asciiTheme="majorHAnsi" w:hAnsiTheme="majorHAnsi" w:cs="Times New Roman"/>
          <w:sz w:val="20"/>
          <w:szCs w:val="20"/>
        </w:rPr>
      </w:pPr>
    </w:p>
    <w:p w:rsidR="001B1807" w:rsidRPr="00F13F59" w:rsidRDefault="00F13F59" w:rsidP="009318D5">
      <w:pPr>
        <w:tabs>
          <w:tab w:val="left" w:pos="1956"/>
        </w:tabs>
        <w:ind w:left="567"/>
        <w:rPr>
          <w:rFonts w:asciiTheme="majorHAnsi" w:hAnsiTheme="majorHAnsi" w:cs="Times New Roman"/>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F13F59">
        <w:rPr>
          <w:rFonts w:ascii="Lucida Sans Unicode" w:hAnsi="Lucida Sans Unicode" w:cs="Lucida Sans Unicode"/>
        </w:rPr>
        <w:t>⇨</w:t>
      </w:r>
    </w:p>
    <w:p w:rsidR="001B1807" w:rsidRDefault="001B1807" w:rsidP="009318D5">
      <w:pPr>
        <w:tabs>
          <w:tab w:val="left" w:pos="1956"/>
        </w:tabs>
        <w:ind w:left="567"/>
        <w:rPr>
          <w:rFonts w:asciiTheme="majorHAnsi" w:hAnsiTheme="majorHAnsi" w:cs="Times New Roman"/>
          <w:sz w:val="20"/>
          <w:szCs w:val="20"/>
        </w:rPr>
      </w:pPr>
    </w:p>
    <w:p w:rsidR="001B1807" w:rsidRDefault="001B1807" w:rsidP="009318D5">
      <w:pPr>
        <w:tabs>
          <w:tab w:val="left" w:pos="1956"/>
        </w:tabs>
        <w:ind w:left="567"/>
        <w:rPr>
          <w:rFonts w:asciiTheme="majorHAnsi" w:hAnsiTheme="majorHAnsi" w:cs="Times New Roman"/>
          <w:sz w:val="20"/>
          <w:szCs w:val="20"/>
        </w:rPr>
      </w:pPr>
    </w:p>
    <w:p w:rsidR="001B1807" w:rsidRDefault="001B1807" w:rsidP="009318D5">
      <w:pPr>
        <w:tabs>
          <w:tab w:val="left" w:pos="1956"/>
        </w:tabs>
        <w:ind w:left="567"/>
        <w:rPr>
          <w:rFonts w:asciiTheme="majorHAnsi" w:hAnsiTheme="majorHAnsi" w:cs="Times New Roman"/>
          <w:sz w:val="20"/>
          <w:szCs w:val="20"/>
        </w:rPr>
      </w:pPr>
    </w:p>
    <w:p w:rsidR="001B1807" w:rsidRDefault="001B1807" w:rsidP="009318D5">
      <w:pPr>
        <w:tabs>
          <w:tab w:val="left" w:pos="1956"/>
        </w:tabs>
        <w:ind w:left="567"/>
        <w:rPr>
          <w:rFonts w:asciiTheme="majorHAnsi" w:hAnsiTheme="majorHAnsi" w:cs="Times New Roman"/>
          <w:sz w:val="20"/>
          <w:szCs w:val="20"/>
        </w:rPr>
      </w:pPr>
    </w:p>
    <w:p w:rsidR="00F13F59" w:rsidRDefault="00F13F59" w:rsidP="009318D5">
      <w:pPr>
        <w:tabs>
          <w:tab w:val="left" w:pos="1956"/>
        </w:tabs>
        <w:ind w:left="567"/>
        <w:rPr>
          <w:rFonts w:asciiTheme="majorHAnsi" w:hAnsiTheme="majorHAnsi" w:cs="Times New Roman"/>
          <w:sz w:val="20"/>
          <w:szCs w:val="20"/>
        </w:rPr>
      </w:pPr>
    </w:p>
    <w:p w:rsidR="007D39A9" w:rsidRPr="007D39A9" w:rsidRDefault="007D39A9" w:rsidP="007D39A9">
      <w:pPr>
        <w:tabs>
          <w:tab w:val="left" w:pos="1956"/>
        </w:tabs>
        <w:ind w:left="567"/>
        <w:rPr>
          <w:rFonts w:asciiTheme="majorHAnsi" w:hAnsiTheme="majorHAnsi" w:cs="Times New Roman"/>
          <w:sz w:val="20"/>
          <w:szCs w:val="20"/>
        </w:rPr>
      </w:pPr>
      <w:r w:rsidRPr="007D39A9">
        <w:rPr>
          <w:rFonts w:asciiTheme="majorHAnsi" w:hAnsiTheme="majorHAnsi" w:cs="Times New Roman"/>
          <w:sz w:val="20"/>
          <w:szCs w:val="20"/>
        </w:rPr>
        <w:t xml:space="preserve">To complete the derivation rule, select the </w:t>
      </w:r>
      <w:r w:rsidR="00CC6540" w:rsidRPr="00CC6540">
        <w:rPr>
          <w:rFonts w:ascii="Arial Narrow" w:hAnsi="Arial Narrow" w:cs="Times New Roman"/>
          <w:sz w:val="18"/>
          <w:szCs w:val="18"/>
        </w:rPr>
        <w:t>Derivation Path from ‘Person’</w:t>
      </w:r>
      <w:r w:rsidR="00CC6540">
        <w:rPr>
          <w:rFonts w:asciiTheme="majorHAnsi" w:hAnsiTheme="majorHAnsi" w:cs="Times New Roman"/>
          <w:sz w:val="20"/>
          <w:szCs w:val="20"/>
        </w:rPr>
        <w:t xml:space="preserve"> header, open the dropdown for the </w:t>
      </w:r>
      <w:r w:rsidRPr="007D39A9">
        <w:rPr>
          <w:rFonts w:ascii="Arial Narrow" w:hAnsi="Arial Narrow" w:cs="Times New Roman"/>
          <w:sz w:val="18"/>
          <w:szCs w:val="18"/>
        </w:rPr>
        <w:t>DerivationSource</w:t>
      </w:r>
      <w:r w:rsidR="00CC6540">
        <w:rPr>
          <w:rFonts w:ascii="Arial Narrow" w:hAnsi="Arial Narrow" w:cs="Times New Roman"/>
          <w:sz w:val="18"/>
          <w:szCs w:val="18"/>
        </w:rPr>
        <w:t xml:space="preserve">1 (Person) </w:t>
      </w:r>
      <w:r w:rsidR="00CC6540" w:rsidRPr="00CC6540">
        <w:rPr>
          <w:rFonts w:asciiTheme="majorHAnsi" w:hAnsiTheme="majorHAnsi" w:cs="Times New Roman"/>
          <w:sz w:val="20"/>
          <w:szCs w:val="20"/>
        </w:rPr>
        <w:t>property, expand</w:t>
      </w:r>
      <w:r w:rsidR="00CC6540">
        <w:rPr>
          <w:rFonts w:ascii="Arial Narrow" w:hAnsi="Arial Narrow" w:cs="Times New Roman"/>
          <w:sz w:val="18"/>
          <w:szCs w:val="18"/>
        </w:rPr>
        <w:t xml:space="preserve"> </w:t>
      </w:r>
      <w:r w:rsidRPr="007D39A9">
        <w:rPr>
          <w:rFonts w:ascii="Arial Narrow" w:hAnsi="Arial Narrow" w:cs="Times New Roman"/>
          <w:sz w:val="18"/>
          <w:szCs w:val="18"/>
        </w:rPr>
        <w:t>Path Variables</w:t>
      </w:r>
      <w:r w:rsidRPr="007D39A9">
        <w:rPr>
          <w:rFonts w:asciiTheme="majorHAnsi" w:hAnsiTheme="majorHAnsi" w:cs="Times New Roman"/>
          <w:sz w:val="20"/>
          <w:szCs w:val="20"/>
        </w:rPr>
        <w:t xml:space="preserve"> </w:t>
      </w:r>
      <w:r w:rsidR="00CC6540">
        <w:rPr>
          <w:rFonts w:asciiTheme="majorHAnsi" w:hAnsiTheme="majorHAnsi" w:cs="Times New Roman"/>
          <w:sz w:val="20"/>
          <w:szCs w:val="20"/>
        </w:rPr>
        <w:t xml:space="preserve">and choose the </w:t>
      </w:r>
      <w:r w:rsidR="00CC6540" w:rsidRPr="00CC6540">
        <w:rPr>
          <w:rFonts w:ascii="Arial Narrow" w:hAnsi="Arial Narrow" w:cs="Times New Roman"/>
          <w:sz w:val="18"/>
          <w:szCs w:val="18"/>
        </w:rPr>
        <w:t>Person#1</w:t>
      </w:r>
      <w:r w:rsidR="00CC6540">
        <w:rPr>
          <w:rFonts w:asciiTheme="majorHAnsi" w:hAnsiTheme="majorHAnsi" w:cs="Times New Roman"/>
          <w:sz w:val="20"/>
          <w:szCs w:val="20"/>
        </w:rPr>
        <w:t xml:space="preserve"> variable </w:t>
      </w:r>
      <w:r w:rsidRPr="007D39A9">
        <w:rPr>
          <w:rFonts w:asciiTheme="majorHAnsi" w:hAnsiTheme="majorHAnsi" w:cs="Times New Roman"/>
          <w:sz w:val="20"/>
          <w:szCs w:val="20"/>
        </w:rPr>
        <w:t>as shown.</w:t>
      </w:r>
    </w:p>
    <w:p w:rsidR="0007486F" w:rsidRDefault="00CC6540"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313600" behindDoc="1" locked="0" layoutInCell="1" allowOverlap="1" wp14:anchorId="3976641F" wp14:editId="0DEBBA4E">
            <wp:simplePos x="0" y="0"/>
            <wp:positionH relativeFrom="column">
              <wp:posOffset>761365</wp:posOffset>
            </wp:positionH>
            <wp:positionV relativeFrom="paragraph">
              <wp:posOffset>147955</wp:posOffset>
            </wp:positionV>
            <wp:extent cx="1493520" cy="586740"/>
            <wp:effectExtent l="0" t="0" r="0" b="3810"/>
            <wp:wrapNone/>
            <wp:docPr id="632" name="Picture 6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extLst>
                        <a:ext uri="{28A0092B-C50C-407E-A947-70E740481C1C}">
                          <a14:useLocalDpi xmlns:a14="http://schemas.microsoft.com/office/drawing/2010/main" val="0"/>
                        </a:ext>
                      </a:extLst>
                    </a:blip>
                    <a:stretch>
                      <a:fillRect/>
                    </a:stretch>
                  </pic:blipFill>
                  <pic:spPr>
                    <a:xfrm>
                      <a:off x="0" y="0"/>
                      <a:ext cx="1493520" cy="586740"/>
                    </a:xfrm>
                    <a:prstGeom prst="rect">
                      <a:avLst/>
                    </a:prstGeom>
                  </pic:spPr>
                </pic:pic>
              </a:graphicData>
            </a:graphic>
            <wp14:sizeRelH relativeFrom="page">
              <wp14:pctWidth>0</wp14:pctWidth>
            </wp14:sizeRelH>
            <wp14:sizeRelV relativeFrom="page">
              <wp14:pctHeight>0</wp14:pctHeight>
            </wp14:sizeRelV>
          </wp:anchor>
        </w:drawing>
      </w: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07486F" w:rsidRDefault="00CC6540"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314624" behindDoc="1" locked="0" layoutInCell="1" allowOverlap="1" wp14:anchorId="63C62FA9" wp14:editId="451F5969">
            <wp:simplePos x="0" y="0"/>
            <wp:positionH relativeFrom="column">
              <wp:posOffset>3314065</wp:posOffset>
            </wp:positionH>
            <wp:positionV relativeFrom="paragraph">
              <wp:posOffset>15240</wp:posOffset>
            </wp:positionV>
            <wp:extent cx="1996440" cy="205740"/>
            <wp:effectExtent l="0" t="0" r="3810" b="3810"/>
            <wp:wrapNone/>
            <wp:docPr id="633" name="Picture 6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extLst>
                        <a:ext uri="{28A0092B-C50C-407E-A947-70E740481C1C}">
                          <a14:useLocalDpi xmlns:a14="http://schemas.microsoft.com/office/drawing/2010/main" val="0"/>
                        </a:ext>
                      </a:extLst>
                    </a:blip>
                    <a:stretch>
                      <a:fillRect/>
                    </a:stretch>
                  </pic:blipFill>
                  <pic:spPr>
                    <a:xfrm>
                      <a:off x="0" y="0"/>
                      <a:ext cx="1996440" cy="205740"/>
                    </a:xfrm>
                    <a:prstGeom prst="rect">
                      <a:avLst/>
                    </a:prstGeom>
                  </pic:spPr>
                </pic:pic>
              </a:graphicData>
            </a:graphic>
            <wp14:sizeRelH relativeFrom="page">
              <wp14:pctWidth>0</wp14:pctWidth>
            </wp14:sizeRelH>
            <wp14:sizeRelV relativeFrom="page">
              <wp14:pctHeight>0</wp14:pctHeight>
            </wp14:sizeRelV>
          </wp:anchor>
        </w:drawing>
      </w:r>
      <w:r w:rsidR="007D39A9">
        <w:rPr>
          <w:rFonts w:asciiTheme="majorHAnsi" w:hAnsiTheme="majorHAnsi" w:cs="Times New Roman"/>
          <w:sz w:val="20"/>
          <w:szCs w:val="20"/>
        </w:rPr>
        <w:tab/>
      </w:r>
      <w:r w:rsidR="007D39A9">
        <w:rPr>
          <w:rFonts w:asciiTheme="majorHAnsi" w:hAnsiTheme="majorHAnsi" w:cs="Times New Roman"/>
          <w:sz w:val="20"/>
          <w:szCs w:val="20"/>
        </w:rPr>
        <w:tab/>
      </w:r>
      <w:r w:rsidR="007D39A9">
        <w:rPr>
          <w:rFonts w:asciiTheme="majorHAnsi" w:hAnsiTheme="majorHAnsi" w:cs="Times New Roman"/>
          <w:sz w:val="20"/>
          <w:szCs w:val="20"/>
        </w:rPr>
        <w:tab/>
      </w:r>
      <w:r w:rsidR="007D39A9">
        <w:rPr>
          <w:rFonts w:asciiTheme="majorHAnsi" w:hAnsiTheme="majorHAnsi" w:cs="Times New Roman"/>
          <w:sz w:val="20"/>
          <w:szCs w:val="20"/>
        </w:rPr>
        <w:tab/>
      </w:r>
      <w:r w:rsidR="007D39A9">
        <w:rPr>
          <w:rFonts w:asciiTheme="majorHAnsi" w:hAnsiTheme="majorHAnsi" w:cs="Times New Roman"/>
          <w:sz w:val="20"/>
          <w:szCs w:val="20"/>
        </w:rPr>
        <w:tab/>
      </w:r>
      <w:r w:rsidR="007D39A9">
        <w:rPr>
          <w:rFonts w:asciiTheme="majorHAnsi" w:hAnsiTheme="majorHAnsi" w:cs="Times New Roman"/>
          <w:sz w:val="20"/>
          <w:szCs w:val="20"/>
        </w:rPr>
        <w:tab/>
      </w:r>
      <w:r w:rsidR="007D39A9">
        <w:rPr>
          <w:rFonts w:asciiTheme="majorHAnsi" w:hAnsiTheme="majorHAnsi" w:cs="Times New Roman"/>
          <w:sz w:val="20"/>
          <w:szCs w:val="20"/>
        </w:rPr>
        <w:tab/>
      </w:r>
      <w:r w:rsidR="007D39A9">
        <w:rPr>
          <w:rFonts w:asciiTheme="majorHAnsi" w:hAnsiTheme="majorHAnsi" w:cs="Times New Roman"/>
          <w:sz w:val="20"/>
          <w:szCs w:val="20"/>
        </w:rPr>
        <w:tab/>
      </w:r>
      <w:r w:rsidR="007D39A9">
        <w:rPr>
          <w:rFonts w:asciiTheme="majorHAnsi" w:hAnsiTheme="majorHAnsi" w:cs="Times New Roman"/>
          <w:sz w:val="20"/>
          <w:szCs w:val="20"/>
        </w:rPr>
        <w:tab/>
      </w:r>
      <w:r w:rsidR="007D39A9" w:rsidRPr="00B20E00">
        <w:rPr>
          <w:rFonts w:ascii="Lucida Sans Unicode" w:hAnsi="Lucida Sans Unicode" w:cs="Lucida Sans Unicode"/>
        </w:rPr>
        <w:t>⇨</w:t>
      </w:r>
    </w:p>
    <w:p w:rsidR="0007486F" w:rsidRDefault="0007486F" w:rsidP="00D5108C">
      <w:pPr>
        <w:tabs>
          <w:tab w:val="left" w:pos="1956"/>
        </w:tabs>
        <w:ind w:left="567"/>
        <w:rPr>
          <w:rFonts w:asciiTheme="majorHAnsi" w:hAnsiTheme="majorHAnsi" w:cs="Times New Roman"/>
          <w:sz w:val="20"/>
          <w:szCs w:val="20"/>
        </w:rPr>
      </w:pPr>
    </w:p>
    <w:p w:rsidR="007D39A9" w:rsidRPr="007D39A9" w:rsidRDefault="007D39A9" w:rsidP="007D39A9">
      <w:pPr>
        <w:tabs>
          <w:tab w:val="left" w:pos="1956"/>
        </w:tabs>
        <w:ind w:left="567"/>
        <w:rPr>
          <w:rFonts w:asciiTheme="majorHAnsi" w:hAnsiTheme="majorHAnsi" w:cs="Times New Roman"/>
          <w:sz w:val="20"/>
          <w:szCs w:val="20"/>
        </w:rPr>
      </w:pPr>
      <w:r w:rsidRPr="007D39A9">
        <w:rPr>
          <w:rFonts w:asciiTheme="majorHAnsi" w:hAnsiTheme="majorHAnsi" w:cs="Times New Roman"/>
          <w:sz w:val="20"/>
          <w:szCs w:val="20"/>
        </w:rPr>
        <w:t>To view the verbalization of the derivation rule, select the derived fact type and open the Verbalization Browser.</w:t>
      </w:r>
    </w:p>
    <w:p w:rsidR="0007486F" w:rsidRDefault="007D39A9"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36096" behindDoc="1" locked="0" layoutInCell="1" allowOverlap="1" wp14:anchorId="49237A21" wp14:editId="711117C1">
            <wp:simplePos x="0" y="0"/>
            <wp:positionH relativeFrom="column">
              <wp:posOffset>1123315</wp:posOffset>
            </wp:positionH>
            <wp:positionV relativeFrom="paragraph">
              <wp:posOffset>96520</wp:posOffset>
            </wp:positionV>
            <wp:extent cx="2583180" cy="556260"/>
            <wp:effectExtent l="0" t="0" r="7620" b="0"/>
            <wp:wrapNone/>
            <wp:docPr id="262" name="Picture 2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extLst>
                        <a:ext uri="{28A0092B-C50C-407E-A947-70E740481C1C}">
                          <a14:useLocalDpi xmlns:a14="http://schemas.microsoft.com/office/drawing/2010/main" val="0"/>
                        </a:ext>
                      </a:extLst>
                    </a:blip>
                    <a:stretch>
                      <a:fillRect/>
                    </a:stretch>
                  </pic:blipFill>
                  <pic:spPr>
                    <a:xfrm>
                      <a:off x="0" y="0"/>
                      <a:ext cx="2583180" cy="556260"/>
                    </a:xfrm>
                    <a:prstGeom prst="rect">
                      <a:avLst/>
                    </a:prstGeom>
                  </pic:spPr>
                </pic:pic>
              </a:graphicData>
            </a:graphic>
            <wp14:sizeRelH relativeFrom="page">
              <wp14:pctWidth>0</wp14:pctWidth>
            </wp14:sizeRelH>
            <wp14:sizeRelV relativeFrom="page">
              <wp14:pctHeight>0</wp14:pctHeight>
            </wp14:sizeRelV>
          </wp:anchor>
        </w:drawing>
      </w: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07486F" w:rsidRDefault="0007486F" w:rsidP="00D5108C">
      <w:pPr>
        <w:tabs>
          <w:tab w:val="left" w:pos="1956"/>
        </w:tabs>
        <w:ind w:left="567"/>
        <w:rPr>
          <w:rFonts w:asciiTheme="majorHAnsi" w:hAnsiTheme="majorHAnsi" w:cs="Times New Roman"/>
          <w:sz w:val="20"/>
          <w:szCs w:val="20"/>
        </w:rPr>
      </w:pPr>
    </w:p>
    <w:p w:rsidR="00033BE6" w:rsidRDefault="007D39A9"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To display this verbalization on the ORM diagram, copy and paste it into a Model Note in the usual way.</w:t>
      </w:r>
    </w:p>
    <w:p w:rsidR="00033BE6" w:rsidRDefault="00033BE6" w:rsidP="00D5108C">
      <w:pPr>
        <w:tabs>
          <w:tab w:val="left" w:pos="1956"/>
        </w:tabs>
        <w:ind w:left="567"/>
        <w:rPr>
          <w:rFonts w:asciiTheme="majorHAnsi" w:hAnsiTheme="majorHAnsi" w:cs="Times New Roman"/>
          <w:sz w:val="20"/>
          <w:szCs w:val="20"/>
        </w:rPr>
      </w:pPr>
    </w:p>
    <w:p w:rsidR="00033BE6" w:rsidRDefault="00033BE6" w:rsidP="00D5108C">
      <w:pPr>
        <w:tabs>
          <w:tab w:val="left" w:pos="1956"/>
        </w:tabs>
        <w:ind w:left="567"/>
        <w:rPr>
          <w:rFonts w:asciiTheme="majorHAnsi" w:hAnsiTheme="majorHAnsi" w:cs="Times New Roman"/>
          <w:sz w:val="20"/>
          <w:szCs w:val="20"/>
        </w:rPr>
        <w:sectPr w:rsidR="00033BE6" w:rsidSect="00801BFA">
          <w:headerReference w:type="default" r:id="rId356"/>
          <w:pgSz w:w="11906" w:h="16838"/>
          <w:pgMar w:top="1440" w:right="1701" w:bottom="1440" w:left="1701" w:header="709" w:footer="709" w:gutter="0"/>
          <w:cols w:space="708"/>
          <w:docGrid w:linePitch="360"/>
        </w:sectPr>
      </w:pPr>
    </w:p>
    <w:p w:rsidR="00CC6540" w:rsidRDefault="00CC6540" w:rsidP="00033BE6">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lastRenderedPageBreak/>
        <w:drawing>
          <wp:anchor distT="0" distB="0" distL="114300" distR="114300" simplePos="0" relativeHeight="252037120" behindDoc="1" locked="0" layoutInCell="1" allowOverlap="1" wp14:anchorId="59C8B3E1" wp14:editId="03A9B6C7">
            <wp:simplePos x="0" y="0"/>
            <wp:positionH relativeFrom="column">
              <wp:posOffset>962660</wp:posOffset>
            </wp:positionH>
            <wp:positionV relativeFrom="paragraph">
              <wp:posOffset>15875</wp:posOffset>
            </wp:positionV>
            <wp:extent cx="3406140" cy="1272540"/>
            <wp:effectExtent l="0" t="0" r="3810" b="3810"/>
            <wp:wrapNone/>
            <wp:docPr id="263" name="Picture 2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extLst>
                        <a:ext uri="{28A0092B-C50C-407E-A947-70E740481C1C}">
                          <a14:useLocalDpi xmlns:a14="http://schemas.microsoft.com/office/drawing/2010/main" val="0"/>
                        </a:ext>
                      </a:extLst>
                    </a:blip>
                    <a:stretch>
                      <a:fillRect/>
                    </a:stretch>
                  </pic:blipFill>
                  <pic:spPr>
                    <a:xfrm>
                      <a:off x="0" y="0"/>
                      <a:ext cx="3406140" cy="1272540"/>
                    </a:xfrm>
                    <a:prstGeom prst="rect">
                      <a:avLst/>
                    </a:prstGeom>
                  </pic:spPr>
                </pic:pic>
              </a:graphicData>
            </a:graphic>
            <wp14:sizeRelH relativeFrom="page">
              <wp14:pctWidth>0</wp14:pctWidth>
            </wp14:sizeRelH>
            <wp14:sizeRelV relativeFrom="page">
              <wp14:pctHeight>0</wp14:pctHeight>
            </wp14:sizeRelV>
          </wp:anchor>
        </w:drawing>
      </w:r>
    </w:p>
    <w:p w:rsidR="00CC6540" w:rsidRDefault="00CC6540" w:rsidP="00033BE6">
      <w:pPr>
        <w:tabs>
          <w:tab w:val="left" w:pos="1956"/>
        </w:tabs>
        <w:ind w:left="567"/>
        <w:rPr>
          <w:rFonts w:asciiTheme="majorHAnsi" w:hAnsiTheme="majorHAnsi" w:cs="Times New Roman"/>
          <w:sz w:val="20"/>
          <w:szCs w:val="20"/>
        </w:rPr>
      </w:pPr>
    </w:p>
    <w:p w:rsidR="00CC6540" w:rsidRDefault="00CC6540" w:rsidP="00033BE6">
      <w:pPr>
        <w:tabs>
          <w:tab w:val="left" w:pos="1956"/>
        </w:tabs>
        <w:ind w:left="567"/>
        <w:rPr>
          <w:rFonts w:asciiTheme="majorHAnsi" w:hAnsiTheme="majorHAnsi" w:cs="Times New Roman"/>
          <w:sz w:val="20"/>
          <w:szCs w:val="20"/>
        </w:rPr>
      </w:pPr>
    </w:p>
    <w:p w:rsidR="00CC6540" w:rsidRDefault="00CC6540" w:rsidP="00033BE6">
      <w:pPr>
        <w:tabs>
          <w:tab w:val="left" w:pos="1956"/>
        </w:tabs>
        <w:ind w:left="567"/>
        <w:rPr>
          <w:rFonts w:asciiTheme="majorHAnsi" w:hAnsiTheme="majorHAnsi" w:cs="Times New Roman"/>
          <w:sz w:val="20"/>
          <w:szCs w:val="20"/>
        </w:rPr>
      </w:pPr>
    </w:p>
    <w:p w:rsidR="00CC6540" w:rsidRDefault="00CC6540" w:rsidP="00033BE6">
      <w:pPr>
        <w:tabs>
          <w:tab w:val="left" w:pos="1956"/>
        </w:tabs>
        <w:ind w:left="567"/>
        <w:rPr>
          <w:rFonts w:asciiTheme="majorHAnsi" w:hAnsiTheme="majorHAnsi" w:cs="Times New Roman"/>
          <w:sz w:val="20"/>
          <w:szCs w:val="20"/>
        </w:rPr>
      </w:pPr>
    </w:p>
    <w:p w:rsidR="00CC6540" w:rsidRDefault="00CC6540" w:rsidP="00033BE6">
      <w:pPr>
        <w:tabs>
          <w:tab w:val="left" w:pos="1956"/>
        </w:tabs>
        <w:ind w:left="567"/>
        <w:rPr>
          <w:rFonts w:asciiTheme="majorHAnsi" w:hAnsiTheme="majorHAnsi" w:cs="Times New Roman"/>
          <w:sz w:val="20"/>
          <w:szCs w:val="20"/>
        </w:rPr>
      </w:pPr>
    </w:p>
    <w:p w:rsidR="00CC6540" w:rsidRDefault="00CC6540" w:rsidP="00033BE6">
      <w:pPr>
        <w:tabs>
          <w:tab w:val="left" w:pos="1956"/>
        </w:tabs>
        <w:ind w:left="567"/>
        <w:rPr>
          <w:rFonts w:asciiTheme="majorHAnsi" w:hAnsiTheme="majorHAnsi" w:cs="Times New Roman"/>
          <w:sz w:val="20"/>
          <w:szCs w:val="20"/>
        </w:rPr>
      </w:pPr>
    </w:p>
    <w:p w:rsidR="00CC6540" w:rsidRDefault="00CC6540" w:rsidP="00033BE6">
      <w:pPr>
        <w:tabs>
          <w:tab w:val="left" w:pos="1956"/>
        </w:tabs>
        <w:ind w:left="567"/>
        <w:rPr>
          <w:rFonts w:asciiTheme="majorHAnsi" w:hAnsiTheme="majorHAnsi" w:cs="Times New Roman"/>
          <w:sz w:val="20"/>
          <w:szCs w:val="20"/>
        </w:rPr>
      </w:pPr>
    </w:p>
    <w:p w:rsidR="00CC6540" w:rsidRDefault="00CC6540" w:rsidP="00033BE6">
      <w:pPr>
        <w:tabs>
          <w:tab w:val="left" w:pos="1956"/>
        </w:tabs>
        <w:ind w:left="567"/>
        <w:rPr>
          <w:rFonts w:asciiTheme="majorHAnsi" w:hAnsiTheme="majorHAnsi" w:cs="Times New Roman"/>
          <w:sz w:val="20"/>
          <w:szCs w:val="20"/>
        </w:rPr>
      </w:pPr>
    </w:p>
    <w:p w:rsidR="007D39A9" w:rsidRPr="00033BE6" w:rsidRDefault="007D39A9" w:rsidP="00033BE6">
      <w:pPr>
        <w:tabs>
          <w:tab w:val="left" w:pos="1956"/>
        </w:tabs>
        <w:ind w:left="567"/>
        <w:rPr>
          <w:rFonts w:asciiTheme="majorHAnsi" w:hAnsiTheme="majorHAnsi" w:cs="Times New Roman"/>
          <w:sz w:val="20"/>
          <w:szCs w:val="20"/>
        </w:rPr>
      </w:pPr>
      <w:r w:rsidRPr="00033BE6">
        <w:rPr>
          <w:rFonts w:asciiTheme="majorHAnsi" w:hAnsiTheme="majorHAnsi" w:cs="Times New Roman"/>
          <w:sz w:val="20"/>
          <w:szCs w:val="20"/>
        </w:rPr>
        <w:t xml:space="preserve">An alternative way to formulate the derivation path is to join on Sport before joining on Country. This alternative approach behaves similarly </w:t>
      </w:r>
      <w:r w:rsidR="00CC6540">
        <w:rPr>
          <w:rFonts w:asciiTheme="majorHAnsi" w:hAnsiTheme="majorHAnsi" w:cs="Times New Roman"/>
          <w:sz w:val="20"/>
          <w:szCs w:val="20"/>
        </w:rPr>
        <w:t>to the approach just discussed.</w:t>
      </w:r>
    </w:p>
    <w:p w:rsidR="007D39A9" w:rsidRPr="00033BE6" w:rsidRDefault="007D39A9" w:rsidP="00033BE6">
      <w:pPr>
        <w:tabs>
          <w:tab w:val="left" w:pos="1956"/>
        </w:tabs>
        <w:ind w:left="567"/>
        <w:rPr>
          <w:rFonts w:asciiTheme="majorHAnsi" w:hAnsiTheme="majorHAnsi" w:cs="Times New Roman"/>
          <w:sz w:val="20"/>
          <w:szCs w:val="20"/>
        </w:rPr>
      </w:pPr>
    </w:p>
    <w:p w:rsidR="007D39A9" w:rsidRPr="00033BE6" w:rsidRDefault="007D39A9" w:rsidP="00033BE6">
      <w:pPr>
        <w:tabs>
          <w:tab w:val="left" w:pos="1956"/>
        </w:tabs>
        <w:ind w:left="567"/>
        <w:rPr>
          <w:rFonts w:asciiTheme="majorHAnsi" w:hAnsiTheme="majorHAnsi" w:cs="Times New Roman"/>
          <w:sz w:val="20"/>
          <w:szCs w:val="20"/>
        </w:rPr>
      </w:pPr>
      <w:r w:rsidRPr="00033BE6">
        <w:rPr>
          <w:rFonts w:asciiTheme="majorHAnsi" w:hAnsiTheme="majorHAnsi" w:cs="Times New Roman"/>
          <w:sz w:val="20"/>
          <w:szCs w:val="20"/>
        </w:rPr>
        <w:t xml:space="preserve">For </w:t>
      </w:r>
      <w:r w:rsidRPr="00033BE6">
        <w:rPr>
          <w:rFonts w:asciiTheme="majorHAnsi" w:hAnsiTheme="majorHAnsi" w:cs="Times New Roman"/>
          <w:i/>
          <w:sz w:val="20"/>
          <w:szCs w:val="20"/>
        </w:rPr>
        <w:t>n</w:t>
      </w:r>
      <w:r w:rsidRPr="00033BE6">
        <w:rPr>
          <w:rFonts w:asciiTheme="majorHAnsi" w:hAnsiTheme="majorHAnsi" w:cs="Times New Roman"/>
          <w:sz w:val="20"/>
          <w:szCs w:val="20"/>
        </w:rPr>
        <w:t>-</w:t>
      </w:r>
      <w:proofErr w:type="spellStart"/>
      <w:r w:rsidRPr="00033BE6">
        <w:rPr>
          <w:rFonts w:asciiTheme="majorHAnsi" w:hAnsiTheme="majorHAnsi" w:cs="Times New Roman"/>
          <w:sz w:val="20"/>
          <w:szCs w:val="20"/>
        </w:rPr>
        <w:t>ary</w:t>
      </w:r>
      <w:proofErr w:type="spellEnd"/>
      <w:r w:rsidRPr="00033BE6">
        <w:rPr>
          <w:rFonts w:asciiTheme="majorHAnsi" w:hAnsiTheme="majorHAnsi" w:cs="Times New Roman"/>
          <w:sz w:val="20"/>
          <w:szCs w:val="20"/>
        </w:rPr>
        <w:t xml:space="preserve"> cases like the one just discussed, there is a</w:t>
      </w:r>
      <w:r w:rsidR="009F6589">
        <w:rPr>
          <w:rFonts w:asciiTheme="majorHAnsi" w:hAnsiTheme="majorHAnsi" w:cs="Times New Roman"/>
          <w:sz w:val="20"/>
          <w:szCs w:val="20"/>
        </w:rPr>
        <w:t>n alternative approach that uses</w:t>
      </w:r>
      <w:r w:rsidRPr="00033BE6">
        <w:rPr>
          <w:rFonts w:asciiTheme="majorHAnsi" w:hAnsiTheme="majorHAnsi" w:cs="Times New Roman"/>
          <w:sz w:val="20"/>
          <w:szCs w:val="20"/>
        </w:rPr>
        <w:t xml:space="preserve"> </w:t>
      </w:r>
      <w:r w:rsidRPr="00033BE6">
        <w:rPr>
          <w:rFonts w:asciiTheme="majorHAnsi" w:hAnsiTheme="majorHAnsi" w:cs="Times New Roman"/>
          <w:i/>
          <w:sz w:val="20"/>
          <w:szCs w:val="20"/>
        </w:rPr>
        <w:t>multiple roots</w:t>
      </w:r>
      <w:r w:rsidRPr="00033BE6">
        <w:rPr>
          <w:rFonts w:asciiTheme="majorHAnsi" w:hAnsiTheme="majorHAnsi" w:cs="Times New Roman"/>
          <w:sz w:val="20"/>
          <w:szCs w:val="20"/>
        </w:rPr>
        <w:t xml:space="preserve"> (e.g. one for Person and one for Sport) and explicitly correlat</w:t>
      </w:r>
      <w:r w:rsidR="009F6589">
        <w:rPr>
          <w:rFonts w:asciiTheme="majorHAnsi" w:hAnsiTheme="majorHAnsi" w:cs="Times New Roman"/>
          <w:sz w:val="20"/>
          <w:szCs w:val="20"/>
        </w:rPr>
        <w:t>es</w:t>
      </w:r>
      <w:r w:rsidRPr="00033BE6">
        <w:rPr>
          <w:rFonts w:asciiTheme="majorHAnsi" w:hAnsiTheme="majorHAnsi" w:cs="Times New Roman"/>
          <w:sz w:val="20"/>
          <w:szCs w:val="20"/>
        </w:rPr>
        <w:t xml:space="preserve"> relevant role occurrences between branches. </w:t>
      </w:r>
      <w:r w:rsidR="00033BE6">
        <w:rPr>
          <w:rFonts w:asciiTheme="majorHAnsi" w:hAnsiTheme="majorHAnsi" w:cs="Times New Roman"/>
          <w:sz w:val="20"/>
          <w:szCs w:val="20"/>
        </w:rPr>
        <w:t>M</w:t>
      </w:r>
      <w:r w:rsidRPr="00033BE6">
        <w:rPr>
          <w:rFonts w:asciiTheme="majorHAnsi" w:hAnsiTheme="majorHAnsi" w:cs="Times New Roman"/>
          <w:sz w:val="20"/>
          <w:szCs w:val="20"/>
        </w:rPr>
        <w:t xml:space="preserve">ulti-rooted paths </w:t>
      </w:r>
      <w:r w:rsidR="00033BE6">
        <w:rPr>
          <w:rFonts w:asciiTheme="majorHAnsi" w:hAnsiTheme="majorHAnsi" w:cs="Times New Roman"/>
          <w:sz w:val="20"/>
          <w:szCs w:val="20"/>
        </w:rPr>
        <w:t xml:space="preserve">are discussed in a </w:t>
      </w:r>
      <w:r w:rsidRPr="00033BE6">
        <w:rPr>
          <w:rFonts w:asciiTheme="majorHAnsi" w:hAnsiTheme="majorHAnsi" w:cs="Times New Roman"/>
          <w:sz w:val="20"/>
          <w:szCs w:val="20"/>
        </w:rPr>
        <w:t>later</w:t>
      </w:r>
      <w:r w:rsidR="00033BE6">
        <w:rPr>
          <w:rFonts w:asciiTheme="majorHAnsi" w:hAnsiTheme="majorHAnsi" w:cs="Times New Roman"/>
          <w:sz w:val="20"/>
          <w:szCs w:val="20"/>
        </w:rPr>
        <w:t xml:space="preserve"> section</w:t>
      </w:r>
      <w:r w:rsidRPr="00033BE6">
        <w:rPr>
          <w:rFonts w:asciiTheme="majorHAnsi" w:hAnsiTheme="majorHAnsi" w:cs="Times New Roman"/>
          <w:sz w:val="20"/>
          <w:szCs w:val="20"/>
        </w:rPr>
        <w:t>.</w:t>
      </w:r>
    </w:p>
    <w:p w:rsidR="00D31D95" w:rsidRDefault="00D31D95" w:rsidP="00D5108C">
      <w:pPr>
        <w:tabs>
          <w:tab w:val="left" w:pos="1956"/>
        </w:tabs>
        <w:ind w:left="567"/>
        <w:rPr>
          <w:rFonts w:asciiTheme="majorHAnsi" w:hAnsiTheme="majorHAnsi" w:cs="Times New Roman"/>
          <w:sz w:val="20"/>
          <w:szCs w:val="20"/>
        </w:rPr>
      </w:pPr>
    </w:p>
    <w:p w:rsidR="00CC6540" w:rsidRDefault="00CC6540"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D31D95" w:rsidRDefault="00D31D95" w:rsidP="00D5108C">
      <w:pPr>
        <w:tabs>
          <w:tab w:val="left" w:pos="1956"/>
        </w:tabs>
        <w:ind w:left="567"/>
        <w:rPr>
          <w:rFonts w:asciiTheme="majorHAnsi" w:hAnsiTheme="majorHAnsi" w:cs="Times New Roman"/>
          <w:sz w:val="20"/>
          <w:szCs w:val="20"/>
        </w:rPr>
      </w:pPr>
    </w:p>
    <w:p w:rsidR="00033BE6" w:rsidRPr="00200FCE" w:rsidRDefault="00033BE6" w:rsidP="00033BE6">
      <w:pPr>
        <w:pStyle w:val="Heading2"/>
        <w:ind w:left="567" w:hanging="567"/>
      </w:pPr>
      <w:bookmarkStart w:id="45" w:name="Sec2_9"/>
      <w:bookmarkEnd w:id="45"/>
      <w:r>
        <w:t>Objectification</w:t>
      </w:r>
    </w:p>
    <w:p w:rsidR="00033BE6" w:rsidRDefault="00033BE6" w:rsidP="00033BE6">
      <w:pPr>
        <w:tabs>
          <w:tab w:val="left" w:pos="1956"/>
        </w:tabs>
        <w:ind w:left="567"/>
        <w:rPr>
          <w:rFonts w:asciiTheme="majorHAnsi" w:hAnsiTheme="majorHAnsi" w:cs="Times New Roman"/>
          <w:sz w:val="20"/>
          <w:szCs w:val="20"/>
        </w:rPr>
      </w:pPr>
    </w:p>
    <w:p w:rsidR="00BF4FBF" w:rsidRPr="00BF4FBF" w:rsidRDefault="00BF4FBF" w:rsidP="00BF4FBF">
      <w:pPr>
        <w:tabs>
          <w:tab w:val="left" w:pos="1956"/>
        </w:tabs>
        <w:ind w:left="567"/>
        <w:rPr>
          <w:rFonts w:asciiTheme="majorHAnsi" w:hAnsiTheme="majorHAnsi" w:cs="Times New Roman"/>
          <w:sz w:val="20"/>
          <w:szCs w:val="20"/>
        </w:rPr>
      </w:pPr>
      <w:r>
        <w:rPr>
          <w:rFonts w:asciiTheme="majorHAnsi" w:hAnsiTheme="majorHAnsi" w:cs="Times New Roman"/>
          <w:sz w:val="20"/>
          <w:szCs w:val="20"/>
        </w:rPr>
        <w:t>I</w:t>
      </w:r>
      <w:r w:rsidRPr="00BF4FBF">
        <w:rPr>
          <w:rFonts w:asciiTheme="majorHAnsi" w:hAnsiTheme="majorHAnsi" w:cs="Times New Roman"/>
          <w:sz w:val="20"/>
          <w:szCs w:val="20"/>
        </w:rPr>
        <w:t xml:space="preserve">n the ORM schema shown 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_Ref344877268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2</w:t>
      </w:r>
      <w:r w:rsidR="00FA72A8" w:rsidRPr="00FA72A8">
        <w:rPr>
          <w:rFonts w:asciiTheme="majorHAnsi" w:hAnsiTheme="majorHAnsi" w:cs="Times New Roman"/>
          <w:sz w:val="20"/>
          <w:szCs w:val="20"/>
        </w:rPr>
        <w:noBreakHyphen/>
      </w:r>
      <w:proofErr w:type="gramStart"/>
      <w:r w:rsidR="00FA72A8" w:rsidRPr="00FA72A8">
        <w:rPr>
          <w:rFonts w:asciiTheme="majorHAnsi" w:hAnsiTheme="majorHAnsi" w:cs="Times New Roman"/>
          <w:sz w:val="20"/>
          <w:szCs w:val="20"/>
        </w:rPr>
        <w:t>11</w:t>
      </w:r>
      <w:proofErr w:type="gramEnd"/>
      <w:r>
        <w:rPr>
          <w:rFonts w:asciiTheme="majorHAnsi" w:hAnsiTheme="majorHAnsi" w:cs="Times New Roman"/>
          <w:sz w:val="20"/>
          <w:szCs w:val="20"/>
        </w:rPr>
        <w:fldChar w:fldCharType="end"/>
      </w:r>
      <w:r w:rsidRPr="00BF4FBF">
        <w:rPr>
          <w:rFonts w:asciiTheme="majorHAnsi" w:hAnsiTheme="majorHAnsi" w:cs="Times New Roman"/>
          <w:sz w:val="20"/>
          <w:szCs w:val="20"/>
        </w:rPr>
        <w:t xml:space="preserve">(a), the fact type </w:t>
      </w:r>
      <w:r w:rsidRPr="00BF4FBF">
        <w:rPr>
          <w:rFonts w:ascii="Arial Narrow" w:hAnsi="Arial Narrow" w:cs="Times New Roman"/>
          <w:sz w:val="18"/>
          <w:szCs w:val="18"/>
        </w:rPr>
        <w:t>Student enrolled in Course</w:t>
      </w:r>
      <w:r w:rsidRPr="00BF4FBF">
        <w:rPr>
          <w:rFonts w:asciiTheme="majorHAnsi" w:hAnsiTheme="majorHAnsi" w:cs="Times New Roman"/>
          <w:sz w:val="20"/>
          <w:szCs w:val="20"/>
        </w:rPr>
        <w:t xml:space="preserve"> is objectified as Enrolment</w:t>
      </w:r>
      <w:r w:rsidRPr="00BF4FBF">
        <w:rPr>
          <w:rFonts w:asciiTheme="majorHAnsi" w:hAnsiTheme="majorHAnsi"/>
          <w:sz w:val="20"/>
          <w:szCs w:val="20"/>
          <w:vertAlign w:val="superscript"/>
        </w:rPr>
        <w:footnoteReference w:id="13"/>
      </w:r>
      <w:r w:rsidRPr="00BF4FBF">
        <w:rPr>
          <w:rFonts w:asciiTheme="majorHAnsi" w:hAnsiTheme="majorHAnsi" w:cs="Times New Roman"/>
          <w:sz w:val="20"/>
          <w:szCs w:val="20"/>
        </w:rPr>
        <w:t xml:space="preserve">. The Enrolment object type is independent (as shown by the appended “!”), meaning instances of it may exist without playing any other explicit fact roles. So its role in the fact type </w:t>
      </w:r>
      <w:r w:rsidRPr="00BF4FBF">
        <w:rPr>
          <w:rFonts w:ascii="Arial Narrow" w:hAnsi="Arial Narrow" w:cs="Times New Roman"/>
          <w:sz w:val="18"/>
          <w:szCs w:val="18"/>
        </w:rPr>
        <w:t>Enrolment resulted in Rating</w:t>
      </w:r>
      <w:r w:rsidRPr="00BF4FBF">
        <w:rPr>
          <w:rFonts w:asciiTheme="majorHAnsi" w:hAnsiTheme="majorHAnsi" w:cs="Times New Roman"/>
          <w:sz w:val="20"/>
          <w:szCs w:val="20"/>
        </w:rPr>
        <w:t xml:space="preserve"> is optional—we can know that a given student enrolled in a given course without knowing the rating that student will eventually get (e.g. the final exam for that course might not have been held yet).</w:t>
      </w:r>
    </w:p>
    <w:p w:rsidR="00BF4FBF" w:rsidRDefault="00BF4FBF" w:rsidP="00033BE6">
      <w:pPr>
        <w:tabs>
          <w:tab w:val="left" w:pos="1956"/>
        </w:tabs>
        <w:ind w:left="567"/>
        <w:rPr>
          <w:rFonts w:asciiTheme="majorHAnsi" w:hAnsiTheme="majorHAnsi" w:cs="Times New Roman"/>
          <w:sz w:val="20"/>
          <w:szCs w:val="20"/>
        </w:rPr>
      </w:pPr>
    </w:p>
    <w:p w:rsidR="00BF4FBF" w:rsidRPr="00BF4FBF" w:rsidRDefault="00BF4FBF" w:rsidP="00BF4FBF">
      <w:pPr>
        <w:tabs>
          <w:tab w:val="left" w:pos="1956"/>
        </w:tabs>
        <w:ind w:left="567"/>
        <w:rPr>
          <w:rFonts w:asciiTheme="majorHAnsi" w:hAnsiTheme="majorHAnsi" w:cs="Times New Roman"/>
          <w:sz w:val="20"/>
          <w:szCs w:val="20"/>
        </w:rPr>
      </w:pPr>
      <w:r w:rsidRPr="00BF4FBF">
        <w:rPr>
          <w:rFonts w:asciiTheme="majorHAnsi" w:hAnsiTheme="majorHAnsi" w:cs="Times New Roman"/>
          <w:sz w:val="20"/>
          <w:szCs w:val="20"/>
        </w:rPr>
        <w:t xml:space="preserve">In ORM 2, the entity type resulting from objectifying a fact type is distinct from the fact type, but is in 1:1 correspondence with it, and is implicitly connected to the component object types by link fact types, as shown 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_Ref344877268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2</w:t>
      </w:r>
      <w:r w:rsidR="00FA72A8" w:rsidRPr="00FA72A8">
        <w:rPr>
          <w:rFonts w:asciiTheme="majorHAnsi" w:hAnsiTheme="majorHAnsi" w:cs="Times New Roman"/>
          <w:sz w:val="20"/>
          <w:szCs w:val="20"/>
        </w:rPr>
        <w:noBreakHyphen/>
      </w:r>
      <w:proofErr w:type="gramStart"/>
      <w:r w:rsidR="00FA72A8" w:rsidRPr="00FA72A8">
        <w:rPr>
          <w:rFonts w:asciiTheme="majorHAnsi" w:hAnsiTheme="majorHAnsi" w:cs="Times New Roman"/>
          <w:sz w:val="20"/>
          <w:szCs w:val="20"/>
        </w:rPr>
        <w:t>11</w:t>
      </w:r>
      <w:proofErr w:type="gramEnd"/>
      <w:r>
        <w:rPr>
          <w:rFonts w:asciiTheme="majorHAnsi" w:hAnsiTheme="majorHAnsi" w:cs="Times New Roman"/>
          <w:sz w:val="20"/>
          <w:szCs w:val="20"/>
        </w:rPr>
        <w:fldChar w:fldCharType="end"/>
      </w:r>
      <w:r w:rsidRPr="00BF4FBF">
        <w:rPr>
          <w:rFonts w:asciiTheme="majorHAnsi" w:hAnsiTheme="majorHAnsi" w:cs="Times New Roman"/>
          <w:sz w:val="20"/>
          <w:szCs w:val="20"/>
        </w:rPr>
        <w:t xml:space="preserve">(b). Here the </w:t>
      </w:r>
      <w:r w:rsidRPr="00BF4FBF">
        <w:rPr>
          <w:rFonts w:asciiTheme="majorHAnsi" w:hAnsiTheme="majorHAnsi" w:cs="Times New Roman"/>
          <w:i/>
          <w:sz w:val="20"/>
          <w:szCs w:val="20"/>
        </w:rPr>
        <w:t>link fact types</w:t>
      </w:r>
      <w:r w:rsidRPr="00BF4FBF">
        <w:rPr>
          <w:rFonts w:asciiTheme="majorHAnsi" w:hAnsiTheme="majorHAnsi" w:cs="Times New Roman"/>
          <w:sz w:val="20"/>
          <w:szCs w:val="20"/>
        </w:rPr>
        <w:t xml:space="preserve"> (shown with </w:t>
      </w:r>
      <w:r>
        <w:rPr>
          <w:rFonts w:asciiTheme="majorHAnsi" w:hAnsiTheme="majorHAnsi" w:cs="Times New Roman"/>
          <w:sz w:val="20"/>
          <w:szCs w:val="20"/>
        </w:rPr>
        <w:t>dashed lines</w:t>
      </w:r>
      <w:r w:rsidRPr="00BF4FBF">
        <w:rPr>
          <w:rFonts w:asciiTheme="majorHAnsi" w:hAnsiTheme="majorHAnsi" w:cs="Times New Roman"/>
          <w:sz w:val="20"/>
          <w:szCs w:val="20"/>
        </w:rPr>
        <w:t xml:space="preserve">) are </w:t>
      </w:r>
      <w:r w:rsidRPr="00BF4FBF">
        <w:rPr>
          <w:rFonts w:ascii="Arial Narrow" w:hAnsi="Arial Narrow" w:cs="Times New Roman"/>
          <w:sz w:val="18"/>
          <w:szCs w:val="18"/>
        </w:rPr>
        <w:t>Student is involved in / involves Enrolment</w:t>
      </w:r>
      <w:r w:rsidRPr="00BF4FBF">
        <w:rPr>
          <w:rFonts w:asciiTheme="majorHAnsi" w:hAnsiTheme="majorHAnsi" w:cs="Times New Roman"/>
          <w:sz w:val="20"/>
          <w:szCs w:val="20"/>
        </w:rPr>
        <w:t xml:space="preserve"> and </w:t>
      </w:r>
      <w:r w:rsidRPr="00BF4FBF">
        <w:rPr>
          <w:rFonts w:ascii="Arial Narrow" w:hAnsi="Arial Narrow" w:cs="Times New Roman"/>
          <w:sz w:val="18"/>
          <w:szCs w:val="18"/>
        </w:rPr>
        <w:t>Course is involved in / involves Enrolment</w:t>
      </w:r>
      <w:r w:rsidRPr="00BF4FBF">
        <w:rPr>
          <w:rFonts w:asciiTheme="majorHAnsi" w:hAnsiTheme="majorHAnsi" w:cs="Times New Roman"/>
          <w:sz w:val="20"/>
          <w:szCs w:val="20"/>
        </w:rPr>
        <w:t xml:space="preserve">. Implicitly, the Enrolment object type is </w:t>
      </w:r>
      <w:proofErr w:type="spellStart"/>
      <w:r w:rsidRPr="00BF4FBF">
        <w:rPr>
          <w:rFonts w:asciiTheme="majorHAnsi" w:hAnsiTheme="majorHAnsi" w:cs="Times New Roman"/>
          <w:sz w:val="20"/>
          <w:szCs w:val="20"/>
        </w:rPr>
        <w:t>coreferenced</w:t>
      </w:r>
      <w:proofErr w:type="spellEnd"/>
      <w:r w:rsidRPr="00BF4FBF">
        <w:rPr>
          <w:rFonts w:asciiTheme="majorHAnsi" w:hAnsiTheme="majorHAnsi" w:cs="Times New Roman"/>
          <w:sz w:val="20"/>
          <w:szCs w:val="20"/>
        </w:rPr>
        <w:t xml:space="preserve"> via these link fact types, and the join equality constraint enforces the 1:1 correspondence</w:t>
      </w:r>
      <w:r w:rsidRPr="00BF4FBF">
        <w:rPr>
          <w:rFonts w:asciiTheme="majorHAnsi" w:hAnsiTheme="majorHAnsi"/>
          <w:vertAlign w:val="superscript"/>
        </w:rPr>
        <w:footnoteReference w:id="14"/>
      </w:r>
      <w:r>
        <w:rPr>
          <w:rFonts w:asciiTheme="majorHAnsi" w:hAnsiTheme="majorHAnsi" w:cs="Times New Roman"/>
          <w:sz w:val="20"/>
          <w:szCs w:val="20"/>
        </w:rPr>
        <w:t>.</w:t>
      </w:r>
    </w:p>
    <w:p w:rsidR="00BF4FBF" w:rsidRDefault="00BF4FBF" w:rsidP="00033BE6">
      <w:pPr>
        <w:tabs>
          <w:tab w:val="left" w:pos="1956"/>
        </w:tabs>
        <w:ind w:left="567"/>
        <w:rPr>
          <w:rFonts w:asciiTheme="majorHAnsi" w:hAnsiTheme="majorHAnsi" w:cs="Times New Roman"/>
          <w:sz w:val="20"/>
          <w:szCs w:val="20"/>
        </w:rPr>
      </w:pPr>
    </w:p>
    <w:p w:rsidR="00BF4FBF" w:rsidRDefault="00BF4FBF" w:rsidP="00033BE6">
      <w:pPr>
        <w:tabs>
          <w:tab w:val="left" w:pos="1956"/>
        </w:tabs>
        <w:ind w:left="567"/>
        <w:rPr>
          <w:rFonts w:asciiTheme="majorHAnsi" w:hAnsiTheme="majorHAnsi" w:cs="Times New Roman"/>
          <w:sz w:val="20"/>
          <w:szCs w:val="20"/>
        </w:rPr>
      </w:pPr>
      <w:r w:rsidRPr="00BF4FBF">
        <w:rPr>
          <w:noProof/>
          <w:lang w:eastAsia="en-AU"/>
        </w:rPr>
        <w:drawing>
          <wp:anchor distT="0" distB="0" distL="114300" distR="114300" simplePos="0" relativeHeight="252038144" behindDoc="1" locked="0" layoutInCell="1" allowOverlap="1" wp14:anchorId="1C86DEC1" wp14:editId="7D1C4955">
            <wp:simplePos x="0" y="0"/>
            <wp:positionH relativeFrom="column">
              <wp:posOffset>578192</wp:posOffset>
            </wp:positionH>
            <wp:positionV relativeFrom="paragraph">
              <wp:posOffset>2540</wp:posOffset>
            </wp:positionV>
            <wp:extent cx="4495800" cy="136017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495800" cy="13601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F4FBF" w:rsidRDefault="00BF4FBF" w:rsidP="00033BE6">
      <w:pPr>
        <w:tabs>
          <w:tab w:val="left" w:pos="1956"/>
        </w:tabs>
        <w:ind w:left="567"/>
        <w:rPr>
          <w:rFonts w:asciiTheme="majorHAnsi" w:hAnsiTheme="majorHAnsi" w:cs="Times New Roman"/>
          <w:sz w:val="20"/>
          <w:szCs w:val="20"/>
        </w:rPr>
      </w:pPr>
    </w:p>
    <w:p w:rsidR="00BF4FBF" w:rsidRDefault="00BF4FBF" w:rsidP="00033BE6">
      <w:pPr>
        <w:tabs>
          <w:tab w:val="left" w:pos="1956"/>
        </w:tabs>
        <w:ind w:left="567"/>
        <w:rPr>
          <w:rFonts w:asciiTheme="majorHAnsi" w:hAnsiTheme="majorHAnsi" w:cs="Times New Roman"/>
          <w:sz w:val="20"/>
          <w:szCs w:val="20"/>
        </w:rPr>
      </w:pPr>
    </w:p>
    <w:p w:rsidR="00BF4FBF" w:rsidRDefault="00BF4FBF" w:rsidP="00033BE6">
      <w:pPr>
        <w:tabs>
          <w:tab w:val="left" w:pos="1956"/>
        </w:tabs>
        <w:ind w:left="567"/>
        <w:rPr>
          <w:rFonts w:asciiTheme="majorHAnsi" w:hAnsiTheme="majorHAnsi" w:cs="Times New Roman"/>
          <w:sz w:val="20"/>
          <w:szCs w:val="20"/>
        </w:rPr>
      </w:pPr>
    </w:p>
    <w:p w:rsidR="00BF4FBF" w:rsidRDefault="00BF4FBF" w:rsidP="00033BE6">
      <w:pPr>
        <w:tabs>
          <w:tab w:val="left" w:pos="1956"/>
        </w:tabs>
        <w:ind w:left="567"/>
        <w:rPr>
          <w:rFonts w:asciiTheme="majorHAnsi" w:hAnsiTheme="majorHAnsi" w:cs="Times New Roman"/>
          <w:sz w:val="20"/>
          <w:szCs w:val="20"/>
        </w:rPr>
      </w:pPr>
    </w:p>
    <w:p w:rsidR="00BF4FBF" w:rsidRDefault="00BF4FBF" w:rsidP="00033BE6">
      <w:pPr>
        <w:tabs>
          <w:tab w:val="left" w:pos="1956"/>
        </w:tabs>
        <w:ind w:left="567"/>
        <w:rPr>
          <w:rFonts w:asciiTheme="majorHAnsi" w:hAnsiTheme="majorHAnsi" w:cs="Times New Roman"/>
          <w:sz w:val="20"/>
          <w:szCs w:val="20"/>
        </w:rPr>
      </w:pPr>
    </w:p>
    <w:p w:rsidR="00BF4FBF" w:rsidRDefault="00BF4FBF" w:rsidP="00033BE6">
      <w:pPr>
        <w:tabs>
          <w:tab w:val="left" w:pos="1956"/>
        </w:tabs>
        <w:ind w:left="567"/>
        <w:rPr>
          <w:rFonts w:asciiTheme="majorHAnsi" w:hAnsiTheme="majorHAnsi" w:cs="Times New Roman"/>
          <w:sz w:val="20"/>
          <w:szCs w:val="20"/>
        </w:rPr>
      </w:pPr>
    </w:p>
    <w:p w:rsidR="00BF4FBF" w:rsidRDefault="00BF4FBF" w:rsidP="00033BE6">
      <w:pPr>
        <w:tabs>
          <w:tab w:val="left" w:pos="1956"/>
        </w:tabs>
        <w:ind w:left="567"/>
        <w:rPr>
          <w:rFonts w:asciiTheme="majorHAnsi" w:hAnsiTheme="majorHAnsi" w:cs="Times New Roman"/>
          <w:sz w:val="20"/>
          <w:szCs w:val="20"/>
        </w:rPr>
      </w:pPr>
    </w:p>
    <w:p w:rsidR="00BF4FBF" w:rsidRDefault="00BF4FBF" w:rsidP="00BF4FBF">
      <w:pPr>
        <w:tabs>
          <w:tab w:val="left" w:pos="1956"/>
        </w:tabs>
        <w:ind w:left="567"/>
        <w:rPr>
          <w:rFonts w:asciiTheme="majorHAnsi" w:hAnsiTheme="majorHAnsi" w:cs="Times New Roman"/>
          <w:sz w:val="20"/>
          <w:szCs w:val="20"/>
        </w:rPr>
      </w:pPr>
    </w:p>
    <w:p w:rsidR="00BF4FBF" w:rsidRPr="00C4398A" w:rsidRDefault="00BF4FBF" w:rsidP="00BF4FBF">
      <w:pPr>
        <w:pStyle w:val="Caption"/>
        <w:ind w:left="567"/>
      </w:pPr>
      <w:bookmarkStart w:id="46" w:name="_Ref344877268"/>
      <w:r>
        <w:t xml:space="preserve">Figure </w:t>
      </w:r>
      <w:fldSimple w:instr=" STYLEREF 1 \s ">
        <w:r w:rsidR="00FA72A8">
          <w:rPr>
            <w:noProof/>
          </w:rPr>
          <w:t>2</w:t>
        </w:r>
      </w:fldSimple>
      <w:r>
        <w:noBreakHyphen/>
      </w:r>
      <w:fldSimple w:instr=" SEQ Figure \* ARABIC \s 1 ">
        <w:r w:rsidR="00FA72A8">
          <w:rPr>
            <w:noProof/>
          </w:rPr>
          <w:t>11</w:t>
        </w:r>
      </w:fldSimple>
      <w:bookmarkEnd w:id="46"/>
      <w:r>
        <w:t> </w:t>
      </w:r>
      <w:r>
        <w:t>ORM schema (a) is equivalent to ORM schema (b)</w:t>
      </w:r>
    </w:p>
    <w:p w:rsidR="005A4946" w:rsidRDefault="00BF4FBF" w:rsidP="00BF4FBF">
      <w:pPr>
        <w:tabs>
          <w:tab w:val="left" w:pos="1956"/>
        </w:tabs>
        <w:ind w:left="567"/>
        <w:rPr>
          <w:rFonts w:asciiTheme="majorHAnsi" w:hAnsiTheme="majorHAnsi" w:cs="Times New Roman"/>
          <w:sz w:val="20"/>
          <w:szCs w:val="20"/>
        </w:rPr>
      </w:pPr>
      <w:r>
        <w:rPr>
          <w:rFonts w:asciiTheme="majorHAnsi" w:hAnsiTheme="majorHAnsi" w:cs="Times New Roman"/>
          <w:sz w:val="20"/>
          <w:szCs w:val="20"/>
        </w:rPr>
        <w:lastRenderedPageBreak/>
        <w:t>By default</w:t>
      </w:r>
      <w:r w:rsidRPr="00BF4FBF">
        <w:rPr>
          <w:rFonts w:asciiTheme="majorHAnsi" w:hAnsiTheme="majorHAnsi" w:cs="Times New Roman"/>
          <w:sz w:val="20"/>
          <w:szCs w:val="20"/>
        </w:rPr>
        <w:t xml:space="preserve">, NORMA does not display the link fact types on the diagram. To see them, </w:t>
      </w:r>
      <w:r w:rsidR="005A4946">
        <w:rPr>
          <w:rFonts w:asciiTheme="majorHAnsi" w:hAnsiTheme="majorHAnsi" w:cs="Times New Roman"/>
          <w:sz w:val="20"/>
          <w:szCs w:val="20"/>
        </w:rPr>
        <w:t xml:space="preserve">right-click </w:t>
      </w:r>
      <w:r w:rsidR="005A4946" w:rsidRPr="005A4946">
        <w:rPr>
          <w:rFonts w:ascii="Arial Narrow" w:hAnsi="Arial Narrow" w:cs="Times New Roman"/>
          <w:sz w:val="18"/>
          <w:szCs w:val="18"/>
        </w:rPr>
        <w:t>Enrolment</w:t>
      </w:r>
      <w:r w:rsidR="005A4946">
        <w:rPr>
          <w:rFonts w:asciiTheme="majorHAnsi" w:hAnsiTheme="majorHAnsi" w:cs="Times New Roman"/>
          <w:sz w:val="20"/>
          <w:szCs w:val="20"/>
        </w:rPr>
        <w:t xml:space="preserve"> and choose </w:t>
      </w:r>
      <w:r w:rsidR="005A4946" w:rsidRPr="005A4946">
        <w:rPr>
          <w:rFonts w:ascii="Arial Narrow" w:hAnsi="Arial Narrow" w:cs="Times New Roman"/>
          <w:sz w:val="18"/>
          <w:szCs w:val="18"/>
        </w:rPr>
        <w:t>Select in Model Browser</w:t>
      </w:r>
      <w:r w:rsidR="005A4946">
        <w:rPr>
          <w:rFonts w:asciiTheme="majorHAnsi" w:hAnsiTheme="majorHAnsi" w:cs="Times New Roman"/>
          <w:sz w:val="20"/>
          <w:szCs w:val="20"/>
        </w:rPr>
        <w:t xml:space="preserve"> from its context menu, </w:t>
      </w:r>
      <w:r w:rsidRPr="00BF4FBF">
        <w:rPr>
          <w:rFonts w:asciiTheme="majorHAnsi" w:hAnsiTheme="majorHAnsi" w:cs="Times New Roman"/>
          <w:sz w:val="20"/>
          <w:szCs w:val="20"/>
        </w:rPr>
        <w:t xml:space="preserve">expand the fact type </w:t>
      </w:r>
      <w:proofErr w:type="spellStart"/>
      <w:r w:rsidRPr="00BF4FBF">
        <w:rPr>
          <w:rFonts w:ascii="Arial Narrow" w:hAnsi="Arial Narrow" w:cs="Times New Roman"/>
          <w:sz w:val="18"/>
          <w:szCs w:val="18"/>
        </w:rPr>
        <w:t>StudentEnrolledInCourse</w:t>
      </w:r>
      <w:proofErr w:type="spellEnd"/>
      <w:r w:rsidRPr="00BF4FBF">
        <w:rPr>
          <w:rFonts w:asciiTheme="majorHAnsi" w:hAnsiTheme="majorHAnsi" w:cs="Times New Roman"/>
          <w:sz w:val="20"/>
          <w:szCs w:val="20"/>
        </w:rPr>
        <w:t xml:space="preserve">, and then expand </w:t>
      </w:r>
      <w:r w:rsidRPr="00BF4FBF">
        <w:rPr>
          <w:rFonts w:ascii="Arial Narrow" w:hAnsi="Arial Narrow" w:cs="Times New Roman"/>
          <w:sz w:val="18"/>
          <w:szCs w:val="18"/>
        </w:rPr>
        <w:t>Implied Fact Types</w:t>
      </w:r>
      <w:r w:rsidRPr="00BF4FBF">
        <w:rPr>
          <w:rFonts w:asciiTheme="majorHAnsi" w:hAnsiTheme="majorHAnsi" w:cs="Times New Roman"/>
          <w:sz w:val="20"/>
          <w:szCs w:val="20"/>
        </w:rPr>
        <w:t xml:space="preserve">. </w:t>
      </w:r>
      <w:r w:rsidR="0097102F">
        <w:rPr>
          <w:rFonts w:asciiTheme="majorHAnsi" w:hAnsiTheme="majorHAnsi" w:cs="Times New Roman"/>
          <w:sz w:val="20"/>
          <w:szCs w:val="20"/>
        </w:rPr>
        <w:t xml:space="preserve">You can also see these reading by selecting a role of the objectified fact type, and then expanding </w:t>
      </w:r>
      <w:r w:rsidR="0097102F" w:rsidRPr="0097102F">
        <w:rPr>
          <w:rFonts w:ascii="Arial Narrow" w:hAnsi="Arial Narrow" w:cs="Times New Roman"/>
          <w:sz w:val="18"/>
          <w:szCs w:val="18"/>
        </w:rPr>
        <w:t>Implied Fact Type Readings</w:t>
      </w:r>
      <w:r w:rsidR="0097102F">
        <w:rPr>
          <w:rFonts w:asciiTheme="majorHAnsi" w:hAnsiTheme="majorHAnsi" w:cs="Times New Roman"/>
          <w:sz w:val="20"/>
          <w:szCs w:val="20"/>
        </w:rPr>
        <w:t xml:space="preserve"> in the ORM Reading Editor. </w:t>
      </w:r>
      <w:r w:rsidRPr="00BF4FBF">
        <w:rPr>
          <w:rFonts w:asciiTheme="majorHAnsi" w:hAnsiTheme="majorHAnsi" w:cs="Times New Roman"/>
          <w:sz w:val="20"/>
          <w:szCs w:val="20"/>
        </w:rPr>
        <w:t xml:space="preserve">By default, NORMA uses the forward and inverse predicate readings “is involved in” and “involves”. </w:t>
      </w:r>
    </w:p>
    <w:p w:rsidR="005A4946" w:rsidRDefault="005A4946" w:rsidP="00BF4FBF">
      <w:pPr>
        <w:tabs>
          <w:tab w:val="left" w:pos="1956"/>
        </w:tabs>
        <w:ind w:left="567"/>
        <w:rPr>
          <w:rFonts w:asciiTheme="majorHAnsi" w:hAnsiTheme="majorHAnsi" w:cs="Times New Roman"/>
          <w:sz w:val="20"/>
          <w:szCs w:val="20"/>
        </w:rPr>
      </w:pPr>
    </w:p>
    <w:p w:rsidR="005A4946" w:rsidRDefault="005A4946" w:rsidP="00BF4FBF">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39168" behindDoc="1" locked="0" layoutInCell="1" allowOverlap="1" wp14:anchorId="10252F61" wp14:editId="7D975BD9">
            <wp:simplePos x="0" y="0"/>
            <wp:positionH relativeFrom="column">
              <wp:posOffset>460473</wp:posOffset>
            </wp:positionH>
            <wp:positionV relativeFrom="paragraph">
              <wp:posOffset>31799</wp:posOffset>
            </wp:positionV>
            <wp:extent cx="2971800" cy="1607820"/>
            <wp:effectExtent l="0" t="0" r="0" b="0"/>
            <wp:wrapNone/>
            <wp:docPr id="68" name="Picture 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extLst>
                        <a:ext uri="{28A0092B-C50C-407E-A947-70E740481C1C}">
                          <a14:useLocalDpi xmlns:a14="http://schemas.microsoft.com/office/drawing/2010/main" val="0"/>
                        </a:ext>
                      </a:extLst>
                    </a:blip>
                    <a:stretch>
                      <a:fillRect/>
                    </a:stretch>
                  </pic:blipFill>
                  <pic:spPr>
                    <a:xfrm>
                      <a:off x="0" y="0"/>
                      <a:ext cx="2971800" cy="1607820"/>
                    </a:xfrm>
                    <a:prstGeom prst="rect">
                      <a:avLst/>
                    </a:prstGeom>
                  </pic:spPr>
                </pic:pic>
              </a:graphicData>
            </a:graphic>
            <wp14:sizeRelH relativeFrom="page">
              <wp14:pctWidth>0</wp14:pctWidth>
            </wp14:sizeRelH>
            <wp14:sizeRelV relativeFrom="page">
              <wp14:pctHeight>0</wp14:pctHeight>
            </wp14:sizeRelV>
          </wp:anchor>
        </w:drawing>
      </w:r>
    </w:p>
    <w:p w:rsidR="005A4946" w:rsidRDefault="005A4946" w:rsidP="00BF4FBF">
      <w:pPr>
        <w:tabs>
          <w:tab w:val="left" w:pos="1956"/>
        </w:tabs>
        <w:ind w:left="567"/>
        <w:rPr>
          <w:rFonts w:asciiTheme="majorHAnsi" w:hAnsiTheme="majorHAnsi" w:cs="Times New Roman"/>
          <w:sz w:val="20"/>
          <w:szCs w:val="20"/>
        </w:rPr>
      </w:pPr>
    </w:p>
    <w:p w:rsidR="005A4946" w:rsidRDefault="005A4946" w:rsidP="00BF4FBF">
      <w:pPr>
        <w:tabs>
          <w:tab w:val="left" w:pos="1956"/>
        </w:tabs>
        <w:ind w:left="567"/>
        <w:rPr>
          <w:rFonts w:asciiTheme="majorHAnsi" w:hAnsiTheme="majorHAnsi" w:cs="Times New Roman"/>
          <w:sz w:val="20"/>
          <w:szCs w:val="20"/>
        </w:rPr>
      </w:pPr>
    </w:p>
    <w:p w:rsidR="005A4946" w:rsidRDefault="005A4946" w:rsidP="00BF4FBF">
      <w:pPr>
        <w:tabs>
          <w:tab w:val="left" w:pos="1956"/>
        </w:tabs>
        <w:ind w:left="567"/>
        <w:rPr>
          <w:rFonts w:asciiTheme="majorHAnsi" w:hAnsiTheme="majorHAnsi" w:cs="Times New Roman"/>
          <w:sz w:val="20"/>
          <w:szCs w:val="20"/>
        </w:rPr>
      </w:pPr>
    </w:p>
    <w:p w:rsidR="005A4946" w:rsidRDefault="005A4946" w:rsidP="00BF4FBF">
      <w:pPr>
        <w:tabs>
          <w:tab w:val="left" w:pos="1956"/>
        </w:tabs>
        <w:ind w:left="567"/>
        <w:rPr>
          <w:rFonts w:asciiTheme="majorHAnsi" w:hAnsiTheme="majorHAnsi" w:cs="Times New Roman"/>
          <w:sz w:val="20"/>
          <w:szCs w:val="20"/>
        </w:rPr>
      </w:pPr>
    </w:p>
    <w:p w:rsidR="005A4946" w:rsidRDefault="005A4946" w:rsidP="00BF4FBF">
      <w:pPr>
        <w:tabs>
          <w:tab w:val="left" w:pos="1956"/>
        </w:tabs>
        <w:ind w:left="567"/>
        <w:rPr>
          <w:rFonts w:asciiTheme="majorHAnsi" w:hAnsiTheme="majorHAnsi" w:cs="Times New Roman"/>
          <w:sz w:val="20"/>
          <w:szCs w:val="20"/>
        </w:rPr>
      </w:pPr>
    </w:p>
    <w:p w:rsidR="005A4946" w:rsidRDefault="005A4946" w:rsidP="00BF4FBF">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40192" behindDoc="1" locked="0" layoutInCell="1" allowOverlap="1" wp14:anchorId="14BAC932" wp14:editId="5CC5440D">
            <wp:simplePos x="0" y="0"/>
            <wp:positionH relativeFrom="column">
              <wp:posOffset>3255010</wp:posOffset>
            </wp:positionH>
            <wp:positionV relativeFrom="paragraph">
              <wp:posOffset>40640</wp:posOffset>
            </wp:positionV>
            <wp:extent cx="2057400" cy="1684020"/>
            <wp:effectExtent l="0" t="0" r="0" b="0"/>
            <wp:wrapNone/>
            <wp:docPr id="69" name="Picture 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extLst>
                        <a:ext uri="{28A0092B-C50C-407E-A947-70E740481C1C}">
                          <a14:useLocalDpi xmlns:a14="http://schemas.microsoft.com/office/drawing/2010/main" val="0"/>
                        </a:ext>
                      </a:extLst>
                    </a:blip>
                    <a:stretch>
                      <a:fillRect/>
                    </a:stretch>
                  </pic:blipFill>
                  <pic:spPr>
                    <a:xfrm>
                      <a:off x="0" y="0"/>
                      <a:ext cx="2057400" cy="1684020"/>
                    </a:xfrm>
                    <a:prstGeom prst="rect">
                      <a:avLst/>
                    </a:prstGeom>
                  </pic:spPr>
                </pic:pic>
              </a:graphicData>
            </a:graphic>
            <wp14:sizeRelH relativeFrom="page">
              <wp14:pctWidth>0</wp14:pctWidth>
            </wp14:sizeRelH>
            <wp14:sizeRelV relativeFrom="page">
              <wp14:pctHeight>0</wp14:pctHeight>
            </wp14:sizeRelV>
          </wp:anchor>
        </w:drawing>
      </w:r>
    </w:p>
    <w:p w:rsidR="005A4946" w:rsidRDefault="005A4946" w:rsidP="00BF4FBF">
      <w:pPr>
        <w:tabs>
          <w:tab w:val="left" w:pos="1956"/>
        </w:tabs>
        <w:ind w:left="567"/>
        <w:rPr>
          <w:rFonts w:asciiTheme="majorHAnsi" w:hAnsiTheme="majorHAnsi" w:cs="Times New Roman"/>
          <w:sz w:val="20"/>
          <w:szCs w:val="20"/>
        </w:rPr>
      </w:pPr>
    </w:p>
    <w:p w:rsidR="005A4946" w:rsidRDefault="005A4946" w:rsidP="00BF4FBF">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5A4946" w:rsidRDefault="005A4946" w:rsidP="00BF4FBF">
      <w:pPr>
        <w:tabs>
          <w:tab w:val="left" w:pos="1956"/>
        </w:tabs>
        <w:ind w:left="567"/>
        <w:rPr>
          <w:rFonts w:asciiTheme="majorHAnsi" w:hAnsiTheme="majorHAnsi" w:cs="Times New Roman"/>
          <w:sz w:val="20"/>
          <w:szCs w:val="20"/>
        </w:rPr>
      </w:pPr>
    </w:p>
    <w:p w:rsidR="005A4946" w:rsidRDefault="005A4946" w:rsidP="00BF4FBF">
      <w:pPr>
        <w:tabs>
          <w:tab w:val="left" w:pos="1956"/>
        </w:tabs>
        <w:ind w:left="567"/>
        <w:rPr>
          <w:rFonts w:asciiTheme="majorHAnsi" w:hAnsiTheme="majorHAnsi" w:cs="Times New Roman"/>
          <w:sz w:val="20"/>
          <w:szCs w:val="20"/>
        </w:rPr>
      </w:pPr>
    </w:p>
    <w:p w:rsidR="005A4946" w:rsidRDefault="005A4946" w:rsidP="00BF4FBF">
      <w:pPr>
        <w:tabs>
          <w:tab w:val="left" w:pos="1956"/>
        </w:tabs>
        <w:ind w:left="567"/>
        <w:rPr>
          <w:rFonts w:asciiTheme="majorHAnsi" w:hAnsiTheme="majorHAnsi" w:cs="Times New Roman"/>
          <w:sz w:val="20"/>
          <w:szCs w:val="20"/>
        </w:rPr>
      </w:pPr>
    </w:p>
    <w:p w:rsidR="005A4946" w:rsidRDefault="005A4946" w:rsidP="00BF4FBF">
      <w:pPr>
        <w:tabs>
          <w:tab w:val="left" w:pos="1956"/>
        </w:tabs>
        <w:ind w:left="567"/>
        <w:rPr>
          <w:rFonts w:asciiTheme="majorHAnsi" w:hAnsiTheme="majorHAnsi" w:cs="Times New Roman"/>
          <w:sz w:val="20"/>
          <w:szCs w:val="20"/>
        </w:rPr>
      </w:pPr>
    </w:p>
    <w:p w:rsidR="005A4946" w:rsidRDefault="005A4946" w:rsidP="00BF4FBF">
      <w:pPr>
        <w:tabs>
          <w:tab w:val="left" w:pos="1956"/>
        </w:tabs>
        <w:ind w:left="567"/>
        <w:rPr>
          <w:rFonts w:asciiTheme="majorHAnsi" w:hAnsiTheme="majorHAnsi" w:cs="Times New Roman"/>
          <w:sz w:val="20"/>
          <w:szCs w:val="20"/>
        </w:rPr>
      </w:pPr>
    </w:p>
    <w:p w:rsidR="005A4946" w:rsidRDefault="005A4946" w:rsidP="00BF4FBF">
      <w:pPr>
        <w:tabs>
          <w:tab w:val="left" w:pos="1956"/>
        </w:tabs>
        <w:ind w:left="567"/>
        <w:rPr>
          <w:rFonts w:asciiTheme="majorHAnsi" w:hAnsiTheme="majorHAnsi" w:cs="Times New Roman"/>
          <w:sz w:val="20"/>
          <w:szCs w:val="20"/>
        </w:rPr>
      </w:pPr>
    </w:p>
    <w:p w:rsidR="005A4946" w:rsidRDefault="005A4946" w:rsidP="00BF4FBF">
      <w:pPr>
        <w:tabs>
          <w:tab w:val="left" w:pos="1956"/>
        </w:tabs>
        <w:ind w:left="567"/>
        <w:rPr>
          <w:rFonts w:asciiTheme="majorHAnsi" w:hAnsiTheme="majorHAnsi" w:cs="Times New Roman"/>
          <w:sz w:val="20"/>
          <w:szCs w:val="20"/>
        </w:rPr>
      </w:pPr>
    </w:p>
    <w:p w:rsidR="005A4946" w:rsidRDefault="005A4946" w:rsidP="00BF4FBF">
      <w:pPr>
        <w:tabs>
          <w:tab w:val="left" w:pos="1956"/>
        </w:tabs>
        <w:ind w:left="567"/>
        <w:rPr>
          <w:rFonts w:asciiTheme="majorHAnsi" w:hAnsiTheme="majorHAnsi" w:cs="Times New Roman"/>
          <w:sz w:val="20"/>
          <w:szCs w:val="20"/>
        </w:rPr>
      </w:pPr>
    </w:p>
    <w:p w:rsidR="00BF4FBF" w:rsidRPr="00BF4FBF" w:rsidRDefault="005A4946" w:rsidP="00BF4FBF">
      <w:pPr>
        <w:tabs>
          <w:tab w:val="left" w:pos="1956"/>
        </w:tabs>
        <w:ind w:left="567"/>
        <w:rPr>
          <w:rFonts w:asciiTheme="majorHAnsi" w:hAnsiTheme="majorHAnsi" w:cs="Times New Roman"/>
          <w:sz w:val="20"/>
          <w:szCs w:val="20"/>
        </w:rPr>
      </w:pPr>
      <w:r>
        <w:rPr>
          <w:rFonts w:asciiTheme="majorHAnsi" w:hAnsiTheme="majorHAnsi" w:cs="Times New Roman"/>
          <w:sz w:val="20"/>
          <w:szCs w:val="20"/>
        </w:rPr>
        <w:t>If desired, you</w:t>
      </w:r>
      <w:r w:rsidR="00BF4FBF" w:rsidRPr="00BF4FBF">
        <w:rPr>
          <w:rFonts w:asciiTheme="majorHAnsi" w:hAnsiTheme="majorHAnsi" w:cs="Times New Roman"/>
          <w:sz w:val="20"/>
          <w:szCs w:val="20"/>
        </w:rPr>
        <w:t xml:space="preserve"> can edit these predicate readings to provide more natural readings</w:t>
      </w:r>
      <w:r>
        <w:rPr>
          <w:rFonts w:asciiTheme="majorHAnsi" w:hAnsiTheme="majorHAnsi" w:cs="Times New Roman"/>
          <w:sz w:val="20"/>
          <w:szCs w:val="20"/>
        </w:rPr>
        <w:t xml:space="preserve"> for the link fact types</w:t>
      </w:r>
      <w:r w:rsidR="00BF4FBF" w:rsidRPr="00BF4FBF">
        <w:rPr>
          <w:rFonts w:asciiTheme="majorHAnsi" w:hAnsiTheme="majorHAnsi" w:cs="Times New Roman"/>
          <w:sz w:val="20"/>
          <w:szCs w:val="20"/>
        </w:rPr>
        <w:t>. Let’s make these changes now.</w:t>
      </w:r>
      <w:r>
        <w:rPr>
          <w:rFonts w:asciiTheme="majorHAnsi" w:hAnsiTheme="majorHAnsi" w:cs="Times New Roman"/>
          <w:sz w:val="20"/>
          <w:szCs w:val="20"/>
        </w:rPr>
        <w:t xml:space="preserve"> </w:t>
      </w:r>
      <w:r w:rsidR="00BF4FBF" w:rsidRPr="00BF4FBF">
        <w:rPr>
          <w:rFonts w:asciiTheme="majorHAnsi" w:hAnsiTheme="majorHAnsi" w:cs="Times New Roman"/>
          <w:sz w:val="20"/>
          <w:szCs w:val="20"/>
        </w:rPr>
        <w:t xml:space="preserve">In the Model Browser, select the link fact type </w:t>
      </w:r>
      <w:proofErr w:type="spellStart"/>
      <w:r w:rsidR="00BF4FBF" w:rsidRPr="005A4946">
        <w:rPr>
          <w:rFonts w:ascii="Arial Narrow" w:hAnsi="Arial Narrow" w:cs="Times New Roman"/>
          <w:sz w:val="18"/>
          <w:szCs w:val="18"/>
        </w:rPr>
        <w:t>CourseIsInvolvedInEnrolment</w:t>
      </w:r>
      <w:proofErr w:type="spellEnd"/>
      <w:r w:rsidR="00BF4FBF" w:rsidRPr="00BF4FBF">
        <w:rPr>
          <w:rFonts w:asciiTheme="majorHAnsi" w:hAnsiTheme="majorHAnsi" w:cs="Times New Roman"/>
          <w:sz w:val="20"/>
          <w:szCs w:val="20"/>
        </w:rPr>
        <w:t xml:space="preserve">, open the </w:t>
      </w:r>
      <w:r w:rsidR="00BF4FBF" w:rsidRPr="005A4946">
        <w:rPr>
          <w:rFonts w:ascii="Arial Narrow" w:hAnsi="Arial Narrow" w:cs="Times New Roman"/>
          <w:sz w:val="18"/>
          <w:szCs w:val="18"/>
        </w:rPr>
        <w:t>Fact Editor</w:t>
      </w:r>
      <w:r w:rsidR="00BF4FBF" w:rsidRPr="00BF4FBF">
        <w:rPr>
          <w:rFonts w:asciiTheme="majorHAnsi" w:hAnsiTheme="majorHAnsi" w:cs="Times New Roman"/>
          <w:sz w:val="20"/>
          <w:szCs w:val="20"/>
        </w:rPr>
        <w:t>, edit the predicate reading</w:t>
      </w:r>
      <w:r>
        <w:rPr>
          <w:rFonts w:asciiTheme="majorHAnsi" w:hAnsiTheme="majorHAnsi" w:cs="Times New Roman"/>
          <w:sz w:val="20"/>
          <w:szCs w:val="20"/>
        </w:rPr>
        <w:t>s</w:t>
      </w:r>
      <w:r w:rsidR="00BF4FBF" w:rsidRPr="00BF4FBF">
        <w:rPr>
          <w:rFonts w:asciiTheme="majorHAnsi" w:hAnsiTheme="majorHAnsi" w:cs="Times New Roman"/>
          <w:sz w:val="20"/>
          <w:szCs w:val="20"/>
        </w:rPr>
        <w:t xml:space="preserve"> as shown, and press </w:t>
      </w:r>
      <w:proofErr w:type="spellStart"/>
      <w:r w:rsidR="00BF4FBF" w:rsidRPr="005A4946">
        <w:rPr>
          <w:rFonts w:ascii="Arial Narrow" w:hAnsi="Arial Narrow" w:cs="Times New Roman"/>
          <w:sz w:val="18"/>
          <w:szCs w:val="18"/>
        </w:rPr>
        <w:t>Ctrl+Enter</w:t>
      </w:r>
      <w:proofErr w:type="spellEnd"/>
      <w:r w:rsidR="00BF4FBF" w:rsidRPr="00BF4FBF">
        <w:rPr>
          <w:rFonts w:asciiTheme="majorHAnsi" w:hAnsiTheme="majorHAnsi" w:cs="Times New Roman"/>
          <w:sz w:val="20"/>
          <w:szCs w:val="20"/>
        </w:rPr>
        <w:t xml:space="preserve"> to commit the change</w:t>
      </w:r>
      <w:r>
        <w:rPr>
          <w:rFonts w:asciiTheme="majorHAnsi" w:hAnsiTheme="majorHAnsi" w:cs="Times New Roman"/>
          <w:sz w:val="20"/>
          <w:szCs w:val="20"/>
        </w:rPr>
        <w:t>s</w:t>
      </w:r>
      <w:r w:rsidR="00BF4FBF" w:rsidRPr="00BF4FBF">
        <w:rPr>
          <w:rFonts w:asciiTheme="majorHAnsi" w:hAnsiTheme="majorHAnsi" w:cs="Times New Roman"/>
          <w:sz w:val="20"/>
          <w:szCs w:val="20"/>
        </w:rPr>
        <w:t>.</w:t>
      </w:r>
    </w:p>
    <w:p w:rsidR="00D31D95" w:rsidRDefault="00D31D95" w:rsidP="00033BE6">
      <w:pPr>
        <w:tabs>
          <w:tab w:val="left" w:pos="1956"/>
        </w:tabs>
        <w:ind w:left="567"/>
        <w:rPr>
          <w:rFonts w:asciiTheme="majorHAnsi" w:hAnsiTheme="majorHAnsi" w:cs="Times New Roman"/>
          <w:sz w:val="20"/>
          <w:szCs w:val="20"/>
        </w:rPr>
      </w:pPr>
    </w:p>
    <w:p w:rsidR="00D31D95" w:rsidRDefault="005A4946"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41216" behindDoc="1" locked="0" layoutInCell="1" allowOverlap="1" wp14:anchorId="13BB8BDE" wp14:editId="1CF17CD2">
            <wp:simplePos x="0" y="0"/>
            <wp:positionH relativeFrom="column">
              <wp:posOffset>502040</wp:posOffset>
            </wp:positionH>
            <wp:positionV relativeFrom="paragraph">
              <wp:posOffset>48504</wp:posOffset>
            </wp:positionV>
            <wp:extent cx="1828800" cy="335280"/>
            <wp:effectExtent l="0" t="0" r="0" b="7620"/>
            <wp:wrapNone/>
            <wp:docPr id="70" name="Picture 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extLst>
                        <a:ext uri="{28A0092B-C50C-407E-A947-70E740481C1C}">
                          <a14:useLocalDpi xmlns:a14="http://schemas.microsoft.com/office/drawing/2010/main" val="0"/>
                        </a:ext>
                      </a:extLst>
                    </a:blip>
                    <a:stretch>
                      <a:fillRect/>
                    </a:stretch>
                  </pic:blipFill>
                  <pic:spPr>
                    <a:xfrm>
                      <a:off x="0" y="0"/>
                      <a:ext cx="1828800" cy="33528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042240" behindDoc="1" locked="0" layoutInCell="1" allowOverlap="1" wp14:anchorId="774E4E77" wp14:editId="122524B1">
            <wp:simplePos x="0" y="0"/>
            <wp:positionH relativeFrom="column">
              <wp:posOffset>2875231</wp:posOffset>
            </wp:positionH>
            <wp:positionV relativeFrom="paragraph">
              <wp:posOffset>81633</wp:posOffset>
            </wp:positionV>
            <wp:extent cx="2560320" cy="297180"/>
            <wp:effectExtent l="0" t="0" r="0" b="7620"/>
            <wp:wrapNone/>
            <wp:docPr id="71" name="Picture 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extLst>
                        <a:ext uri="{28A0092B-C50C-407E-A947-70E740481C1C}">
                          <a14:useLocalDpi xmlns:a14="http://schemas.microsoft.com/office/drawing/2010/main" val="0"/>
                        </a:ext>
                      </a:extLst>
                    </a:blip>
                    <a:stretch>
                      <a:fillRect/>
                    </a:stretch>
                  </pic:blipFill>
                  <pic:spPr>
                    <a:xfrm>
                      <a:off x="0" y="0"/>
                      <a:ext cx="2560320" cy="297180"/>
                    </a:xfrm>
                    <a:prstGeom prst="rect">
                      <a:avLst/>
                    </a:prstGeom>
                  </pic:spPr>
                </pic:pic>
              </a:graphicData>
            </a:graphic>
            <wp14:sizeRelH relativeFrom="page">
              <wp14:pctWidth>0</wp14:pctWidth>
            </wp14:sizeRelH>
            <wp14:sizeRelV relativeFrom="page">
              <wp14:pctHeight>0</wp14:pctHeight>
            </wp14:sizeRelV>
          </wp:anchor>
        </w:drawing>
      </w:r>
    </w:p>
    <w:p w:rsidR="00D31D95" w:rsidRDefault="005A4946"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D31D95" w:rsidRDefault="00D31D95" w:rsidP="00D5108C">
      <w:pPr>
        <w:tabs>
          <w:tab w:val="left" w:pos="1956"/>
        </w:tabs>
        <w:ind w:left="567"/>
        <w:rPr>
          <w:rFonts w:asciiTheme="majorHAnsi" w:hAnsiTheme="majorHAnsi" w:cs="Times New Roman"/>
          <w:sz w:val="20"/>
          <w:szCs w:val="20"/>
        </w:rPr>
      </w:pPr>
    </w:p>
    <w:p w:rsidR="005A4946" w:rsidRPr="005A4946" w:rsidRDefault="005A4946" w:rsidP="005A4946">
      <w:pPr>
        <w:tabs>
          <w:tab w:val="left" w:pos="1956"/>
        </w:tabs>
        <w:ind w:left="567"/>
        <w:rPr>
          <w:rFonts w:asciiTheme="majorHAnsi" w:hAnsiTheme="majorHAnsi" w:cs="Times New Roman"/>
          <w:sz w:val="20"/>
          <w:szCs w:val="20"/>
        </w:rPr>
      </w:pPr>
      <w:r w:rsidRPr="005A4946">
        <w:rPr>
          <w:rFonts w:asciiTheme="majorHAnsi" w:hAnsiTheme="majorHAnsi" w:cs="Times New Roman"/>
          <w:sz w:val="20"/>
          <w:szCs w:val="20"/>
        </w:rPr>
        <w:t xml:space="preserve">In the Model Browser, select the link fact type </w:t>
      </w:r>
      <w:proofErr w:type="spellStart"/>
      <w:r w:rsidRPr="005A4946">
        <w:rPr>
          <w:rFonts w:ascii="Arial Narrow" w:hAnsi="Arial Narrow" w:cs="Times New Roman"/>
          <w:sz w:val="18"/>
          <w:szCs w:val="18"/>
        </w:rPr>
        <w:t>StudentIsInvolvedInEnrolment</w:t>
      </w:r>
      <w:proofErr w:type="spellEnd"/>
      <w:r w:rsidRPr="005A4946">
        <w:rPr>
          <w:rFonts w:asciiTheme="majorHAnsi" w:hAnsiTheme="majorHAnsi" w:cs="Times New Roman"/>
          <w:sz w:val="20"/>
          <w:szCs w:val="20"/>
        </w:rPr>
        <w:t xml:space="preserve">, and in the </w:t>
      </w:r>
      <w:r w:rsidRPr="005A4946">
        <w:rPr>
          <w:rFonts w:ascii="Arial Narrow" w:hAnsi="Arial Narrow" w:cs="Times New Roman"/>
          <w:sz w:val="18"/>
          <w:szCs w:val="18"/>
        </w:rPr>
        <w:t>Fact Editor</w:t>
      </w:r>
      <w:r w:rsidRPr="005A4946">
        <w:rPr>
          <w:rFonts w:asciiTheme="majorHAnsi" w:hAnsiTheme="majorHAnsi" w:cs="Times New Roman"/>
          <w:sz w:val="20"/>
          <w:szCs w:val="20"/>
        </w:rPr>
        <w:t xml:space="preserve"> edit the predicate reading</w:t>
      </w:r>
      <w:r>
        <w:rPr>
          <w:rFonts w:asciiTheme="majorHAnsi" w:hAnsiTheme="majorHAnsi" w:cs="Times New Roman"/>
          <w:sz w:val="20"/>
          <w:szCs w:val="20"/>
        </w:rPr>
        <w:t>s</w:t>
      </w:r>
      <w:r w:rsidRPr="005A4946">
        <w:rPr>
          <w:rFonts w:asciiTheme="majorHAnsi" w:hAnsiTheme="majorHAnsi" w:cs="Times New Roman"/>
          <w:sz w:val="20"/>
          <w:szCs w:val="20"/>
        </w:rPr>
        <w:t xml:space="preserve"> as shown, and press </w:t>
      </w:r>
      <w:proofErr w:type="spellStart"/>
      <w:r w:rsidRPr="005A4946">
        <w:rPr>
          <w:rFonts w:ascii="Arial Narrow" w:hAnsi="Arial Narrow" w:cs="Times New Roman"/>
          <w:sz w:val="18"/>
          <w:szCs w:val="18"/>
        </w:rPr>
        <w:t>Ctrl+Enter</w:t>
      </w:r>
      <w:proofErr w:type="spellEnd"/>
      <w:r w:rsidRPr="005A4946">
        <w:rPr>
          <w:rFonts w:asciiTheme="majorHAnsi" w:hAnsiTheme="majorHAnsi" w:cs="Times New Roman"/>
          <w:sz w:val="20"/>
          <w:szCs w:val="20"/>
        </w:rPr>
        <w:t xml:space="preserve"> to commit the change</w:t>
      </w:r>
      <w:r>
        <w:rPr>
          <w:rFonts w:asciiTheme="majorHAnsi" w:hAnsiTheme="majorHAnsi" w:cs="Times New Roman"/>
          <w:sz w:val="20"/>
          <w:szCs w:val="20"/>
        </w:rPr>
        <w:t>s</w:t>
      </w:r>
      <w:r w:rsidRPr="005A4946">
        <w:rPr>
          <w:rFonts w:asciiTheme="majorHAnsi" w:hAnsiTheme="majorHAnsi" w:cs="Times New Roman"/>
          <w:sz w:val="20"/>
          <w:szCs w:val="20"/>
        </w:rPr>
        <w:t>.</w:t>
      </w:r>
    </w:p>
    <w:p w:rsidR="00D31D95" w:rsidRDefault="005A4946"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43264" behindDoc="1" locked="0" layoutInCell="1" allowOverlap="1" wp14:anchorId="101D08FB" wp14:editId="44EE4134">
            <wp:simplePos x="0" y="0"/>
            <wp:positionH relativeFrom="column">
              <wp:posOffset>537210</wp:posOffset>
            </wp:positionH>
            <wp:positionV relativeFrom="paragraph">
              <wp:posOffset>147092</wp:posOffset>
            </wp:positionV>
            <wp:extent cx="1866900" cy="487680"/>
            <wp:effectExtent l="0" t="0" r="0" b="7620"/>
            <wp:wrapNone/>
            <wp:docPr id="198" name="Picture 1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extLst>
                        <a:ext uri="{28A0092B-C50C-407E-A947-70E740481C1C}">
                          <a14:useLocalDpi xmlns:a14="http://schemas.microsoft.com/office/drawing/2010/main" val="0"/>
                        </a:ext>
                      </a:extLst>
                    </a:blip>
                    <a:stretch>
                      <a:fillRect/>
                    </a:stretch>
                  </pic:blipFill>
                  <pic:spPr>
                    <a:xfrm>
                      <a:off x="0" y="0"/>
                      <a:ext cx="1866900" cy="487680"/>
                    </a:xfrm>
                    <a:prstGeom prst="rect">
                      <a:avLst/>
                    </a:prstGeom>
                  </pic:spPr>
                </pic:pic>
              </a:graphicData>
            </a:graphic>
            <wp14:sizeRelH relativeFrom="page">
              <wp14:pctWidth>0</wp14:pctWidth>
            </wp14:sizeRelH>
            <wp14:sizeRelV relativeFrom="page">
              <wp14:pctHeight>0</wp14:pctHeight>
            </wp14:sizeRelV>
          </wp:anchor>
        </w:drawing>
      </w:r>
    </w:p>
    <w:p w:rsidR="00D31D95" w:rsidRDefault="005A4946"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44288" behindDoc="1" locked="0" layoutInCell="1" allowOverlap="1" wp14:anchorId="03482E54" wp14:editId="0325F61B">
            <wp:simplePos x="0" y="0"/>
            <wp:positionH relativeFrom="column">
              <wp:posOffset>2928620</wp:posOffset>
            </wp:positionH>
            <wp:positionV relativeFrom="paragraph">
              <wp:posOffset>112639</wp:posOffset>
            </wp:positionV>
            <wp:extent cx="2545080" cy="304800"/>
            <wp:effectExtent l="0" t="0" r="7620" b="0"/>
            <wp:wrapNone/>
            <wp:docPr id="199" name="Picture 1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2545080" cy="304800"/>
                    </a:xfrm>
                    <a:prstGeom prst="rect">
                      <a:avLst/>
                    </a:prstGeom>
                  </pic:spPr>
                </pic:pic>
              </a:graphicData>
            </a:graphic>
            <wp14:sizeRelH relativeFrom="page">
              <wp14:pctWidth>0</wp14:pctWidth>
            </wp14:sizeRelH>
            <wp14:sizeRelV relativeFrom="page">
              <wp14:pctHeight>0</wp14:pctHeight>
            </wp14:sizeRelV>
          </wp:anchor>
        </w:drawing>
      </w:r>
    </w:p>
    <w:p w:rsidR="00D31D95" w:rsidRDefault="005A4946"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033BE6" w:rsidRDefault="00033BE6" w:rsidP="00D5108C">
      <w:pPr>
        <w:tabs>
          <w:tab w:val="left" w:pos="1956"/>
        </w:tabs>
        <w:ind w:left="567"/>
        <w:rPr>
          <w:rFonts w:asciiTheme="majorHAnsi" w:hAnsiTheme="majorHAnsi" w:cs="Times New Roman"/>
          <w:sz w:val="20"/>
          <w:szCs w:val="20"/>
        </w:rPr>
      </w:pPr>
    </w:p>
    <w:p w:rsidR="00033BE6" w:rsidRDefault="00033BE6" w:rsidP="00D5108C">
      <w:pPr>
        <w:tabs>
          <w:tab w:val="left" w:pos="1956"/>
        </w:tabs>
        <w:ind w:left="567"/>
        <w:rPr>
          <w:rFonts w:asciiTheme="majorHAnsi" w:hAnsiTheme="majorHAnsi" w:cs="Times New Roman"/>
          <w:sz w:val="20"/>
          <w:szCs w:val="20"/>
        </w:rPr>
      </w:pPr>
    </w:p>
    <w:p w:rsidR="0097102F" w:rsidRDefault="005A4946"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45312" behindDoc="0" locked="0" layoutInCell="1" allowOverlap="1" wp14:anchorId="625F1604" wp14:editId="74DC8EBB">
            <wp:simplePos x="0" y="0"/>
            <wp:positionH relativeFrom="column">
              <wp:posOffset>3104515</wp:posOffset>
            </wp:positionH>
            <wp:positionV relativeFrom="paragraph">
              <wp:posOffset>31750</wp:posOffset>
            </wp:positionV>
            <wp:extent cx="2255520" cy="1181100"/>
            <wp:effectExtent l="0" t="0" r="0" b="0"/>
            <wp:wrapSquare wrapText="bothSides"/>
            <wp:docPr id="207" name="Picture 2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extLst>
                        <a:ext uri="{28A0092B-C50C-407E-A947-70E740481C1C}">
                          <a14:useLocalDpi xmlns:a14="http://schemas.microsoft.com/office/drawing/2010/main" val="0"/>
                        </a:ext>
                      </a:extLst>
                    </a:blip>
                    <a:stretch>
                      <a:fillRect/>
                    </a:stretch>
                  </pic:blipFill>
                  <pic:spPr>
                    <a:xfrm>
                      <a:off x="0" y="0"/>
                      <a:ext cx="2255520" cy="1181100"/>
                    </a:xfrm>
                    <a:prstGeom prst="rect">
                      <a:avLst/>
                    </a:prstGeom>
                  </pic:spPr>
                </pic:pic>
              </a:graphicData>
            </a:graphic>
            <wp14:sizeRelH relativeFrom="page">
              <wp14:pctWidth>0</wp14:pctWidth>
            </wp14:sizeRelH>
            <wp14:sizeRelV relativeFrom="page">
              <wp14:pctHeight>0</wp14:pctHeight>
            </wp14:sizeRelV>
          </wp:anchor>
        </w:drawing>
      </w:r>
      <w:r w:rsidR="002F25F1">
        <w:rPr>
          <w:rFonts w:asciiTheme="majorHAnsi" w:hAnsiTheme="majorHAnsi" w:cs="Times New Roman"/>
          <w:sz w:val="20"/>
          <w:szCs w:val="20"/>
        </w:rPr>
        <w:t xml:space="preserve">If you wish to see the link fact types on the diagram (as shown opposite), select them in the Model Browser and drag them onto the document window. Refine their display as desired (e.g. right-click the </w:t>
      </w:r>
      <w:r w:rsidR="002F25F1" w:rsidRPr="002F25F1">
        <w:rPr>
          <w:rFonts w:ascii="Arial Narrow" w:hAnsi="Arial Narrow" w:cs="Times New Roman"/>
          <w:sz w:val="18"/>
          <w:szCs w:val="18"/>
        </w:rPr>
        <w:t>Enrolment is in Course</w:t>
      </w:r>
      <w:r w:rsidR="002F25F1">
        <w:rPr>
          <w:rFonts w:asciiTheme="majorHAnsi" w:hAnsiTheme="majorHAnsi" w:cs="Times New Roman"/>
          <w:sz w:val="20"/>
          <w:szCs w:val="20"/>
        </w:rPr>
        <w:t xml:space="preserve"> fact type and choose </w:t>
      </w:r>
      <w:r w:rsidR="002F25F1" w:rsidRPr="002F25F1">
        <w:rPr>
          <w:rFonts w:ascii="Arial Narrow" w:hAnsi="Arial Narrow" w:cs="Times New Roman"/>
          <w:sz w:val="18"/>
          <w:szCs w:val="18"/>
        </w:rPr>
        <w:t>Orientation</w:t>
      </w:r>
      <w:r w:rsidR="002F25F1">
        <w:rPr>
          <w:rFonts w:asciiTheme="majorHAnsi" w:hAnsiTheme="majorHAnsi" w:cs="Times New Roman"/>
          <w:sz w:val="20"/>
          <w:szCs w:val="20"/>
        </w:rPr>
        <w:t xml:space="preserve"> &gt; </w:t>
      </w:r>
      <w:r w:rsidR="002F25F1" w:rsidRPr="002F25F1">
        <w:rPr>
          <w:rFonts w:ascii="Arial Narrow" w:hAnsi="Arial Narrow" w:cs="Times New Roman"/>
          <w:sz w:val="18"/>
          <w:szCs w:val="18"/>
        </w:rPr>
        <w:t>Reverse Role Order</w:t>
      </w:r>
      <w:r w:rsidR="002F25F1">
        <w:rPr>
          <w:rFonts w:asciiTheme="majorHAnsi" w:hAnsiTheme="majorHAnsi" w:cs="Times New Roman"/>
          <w:sz w:val="20"/>
          <w:szCs w:val="20"/>
        </w:rPr>
        <w:t xml:space="preserve"> from its context menu). </w:t>
      </w:r>
    </w:p>
    <w:p w:rsidR="0097102F" w:rsidRDefault="0097102F" w:rsidP="00D5108C">
      <w:pPr>
        <w:tabs>
          <w:tab w:val="left" w:pos="1956"/>
        </w:tabs>
        <w:ind w:left="567"/>
        <w:rPr>
          <w:rFonts w:asciiTheme="majorHAnsi" w:hAnsiTheme="majorHAnsi" w:cs="Times New Roman"/>
          <w:sz w:val="20"/>
          <w:szCs w:val="20"/>
        </w:rPr>
      </w:pPr>
    </w:p>
    <w:p w:rsidR="00033BE6" w:rsidRDefault="002F25F1"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To remove them from the diagram, select them and press </w:t>
      </w:r>
      <w:r w:rsidRPr="002F25F1">
        <w:rPr>
          <w:rFonts w:ascii="Arial Narrow" w:hAnsi="Arial Narrow" w:cs="Times New Roman"/>
          <w:sz w:val="18"/>
          <w:szCs w:val="18"/>
        </w:rPr>
        <w:t>Delete</w:t>
      </w:r>
      <w:r w:rsidR="0097102F">
        <w:rPr>
          <w:rFonts w:ascii="Arial Narrow" w:hAnsi="Arial Narrow" w:cs="Times New Roman"/>
          <w:sz w:val="18"/>
          <w:szCs w:val="18"/>
        </w:rPr>
        <w:t xml:space="preserve"> </w:t>
      </w:r>
      <w:r w:rsidR="0097102F" w:rsidRPr="0097102F">
        <w:rPr>
          <w:rFonts w:asciiTheme="majorHAnsi" w:hAnsiTheme="majorHAnsi" w:cs="Times New Roman"/>
          <w:sz w:val="20"/>
          <w:szCs w:val="20"/>
        </w:rPr>
        <w:t>(or</w:t>
      </w:r>
      <w:r w:rsidR="0097102F">
        <w:rPr>
          <w:rFonts w:ascii="Arial Narrow" w:hAnsi="Arial Narrow" w:cs="Times New Roman"/>
          <w:sz w:val="18"/>
          <w:szCs w:val="18"/>
        </w:rPr>
        <w:t xml:space="preserve"> </w:t>
      </w:r>
      <w:proofErr w:type="spellStart"/>
      <w:r w:rsidR="0097102F">
        <w:rPr>
          <w:rFonts w:ascii="Arial Narrow" w:hAnsi="Arial Narrow" w:cs="Times New Roman"/>
          <w:sz w:val="18"/>
          <w:szCs w:val="18"/>
        </w:rPr>
        <w:t>Ctrl+Delete</w:t>
      </w:r>
      <w:proofErr w:type="spellEnd"/>
      <w:r w:rsidR="0097102F" w:rsidRPr="0097102F">
        <w:rPr>
          <w:rFonts w:asciiTheme="majorHAnsi" w:hAnsiTheme="majorHAnsi" w:cs="Times New Roman"/>
          <w:sz w:val="20"/>
          <w:szCs w:val="20"/>
        </w:rPr>
        <w:t>, depending on</w:t>
      </w:r>
      <w:r w:rsidR="0097102F">
        <w:rPr>
          <w:rFonts w:ascii="Arial Narrow" w:hAnsi="Arial Narrow" w:cs="Times New Roman"/>
          <w:sz w:val="18"/>
          <w:szCs w:val="18"/>
        </w:rPr>
        <w:t xml:space="preserve"> the Delete Key </w:t>
      </w:r>
      <w:proofErr w:type="spellStart"/>
      <w:r w:rsidR="0097102F">
        <w:rPr>
          <w:rFonts w:ascii="Arial Narrow" w:hAnsi="Arial Narrow" w:cs="Times New Roman"/>
          <w:sz w:val="18"/>
          <w:szCs w:val="18"/>
        </w:rPr>
        <w:t>Behavior</w:t>
      </w:r>
      <w:proofErr w:type="spellEnd"/>
      <w:r w:rsidR="0097102F">
        <w:rPr>
          <w:rFonts w:ascii="Arial Narrow" w:hAnsi="Arial Narrow" w:cs="Times New Roman"/>
          <w:sz w:val="18"/>
          <w:szCs w:val="18"/>
        </w:rPr>
        <w:t xml:space="preserve"> </w:t>
      </w:r>
      <w:r w:rsidR="0097102F" w:rsidRPr="0097102F">
        <w:rPr>
          <w:rFonts w:asciiTheme="majorHAnsi" w:hAnsiTheme="majorHAnsi" w:cs="Times New Roman"/>
          <w:sz w:val="20"/>
          <w:szCs w:val="20"/>
        </w:rPr>
        <w:t xml:space="preserve">settings </w:t>
      </w:r>
      <w:r w:rsidR="0097102F">
        <w:rPr>
          <w:rFonts w:asciiTheme="majorHAnsi" w:hAnsiTheme="majorHAnsi" w:cs="Times New Roman"/>
          <w:sz w:val="20"/>
          <w:szCs w:val="20"/>
        </w:rPr>
        <w:t>in the ORM Designer page of the Options dialog)</w:t>
      </w:r>
      <w:r>
        <w:rPr>
          <w:rFonts w:asciiTheme="majorHAnsi" w:hAnsiTheme="majorHAnsi" w:cs="Times New Roman"/>
          <w:sz w:val="20"/>
          <w:szCs w:val="20"/>
        </w:rPr>
        <w:t>. Although not displayed on the diagram, the</w:t>
      </w:r>
      <w:r w:rsidR="0097102F">
        <w:rPr>
          <w:rFonts w:asciiTheme="majorHAnsi" w:hAnsiTheme="majorHAnsi" w:cs="Times New Roman"/>
          <w:sz w:val="20"/>
          <w:szCs w:val="20"/>
        </w:rPr>
        <w:t xml:space="preserve"> link fact t</w:t>
      </w:r>
      <w:r>
        <w:rPr>
          <w:rFonts w:asciiTheme="majorHAnsi" w:hAnsiTheme="majorHAnsi" w:cs="Times New Roman"/>
          <w:sz w:val="20"/>
          <w:szCs w:val="20"/>
        </w:rPr>
        <w:t>y</w:t>
      </w:r>
      <w:r w:rsidR="0097102F">
        <w:rPr>
          <w:rFonts w:asciiTheme="majorHAnsi" w:hAnsiTheme="majorHAnsi" w:cs="Times New Roman"/>
          <w:sz w:val="20"/>
          <w:szCs w:val="20"/>
        </w:rPr>
        <w:t>pes</w:t>
      </w:r>
      <w:r>
        <w:rPr>
          <w:rFonts w:asciiTheme="majorHAnsi" w:hAnsiTheme="majorHAnsi" w:cs="Times New Roman"/>
          <w:sz w:val="20"/>
          <w:szCs w:val="20"/>
        </w:rPr>
        <w:t xml:space="preserve"> still remain in the model.</w:t>
      </w:r>
    </w:p>
    <w:p w:rsidR="00956F2C" w:rsidRPr="00956F2C" w:rsidRDefault="00956F2C" w:rsidP="00956F2C">
      <w:pPr>
        <w:tabs>
          <w:tab w:val="left" w:pos="1956"/>
        </w:tabs>
        <w:ind w:left="567"/>
        <w:rPr>
          <w:rFonts w:asciiTheme="majorHAnsi" w:hAnsiTheme="majorHAnsi" w:cs="Times New Roman"/>
          <w:sz w:val="20"/>
          <w:szCs w:val="20"/>
        </w:rPr>
      </w:pPr>
      <w:r>
        <w:rPr>
          <w:rFonts w:asciiTheme="majorHAnsi" w:hAnsiTheme="majorHAnsi" w:cs="Times New Roman"/>
          <w:sz w:val="20"/>
          <w:szCs w:val="20"/>
        </w:rPr>
        <w:lastRenderedPageBreak/>
        <w:t xml:space="preserve">Now suppose that we want to add the fact type </w:t>
      </w:r>
      <w:r w:rsidRPr="00956F2C">
        <w:rPr>
          <w:rFonts w:ascii="Arial Narrow" w:hAnsi="Arial Narrow" w:cs="Times New Roman"/>
          <w:sz w:val="18"/>
          <w:szCs w:val="18"/>
        </w:rPr>
        <w:t>Student for Course got Rating</w:t>
      </w:r>
      <w:r>
        <w:rPr>
          <w:rFonts w:asciiTheme="majorHAnsi" w:hAnsiTheme="majorHAnsi" w:cs="Times New Roman"/>
          <w:sz w:val="20"/>
          <w:szCs w:val="20"/>
        </w:rPr>
        <w:t xml:space="preserve">, and derive this from the other fact types. One way to specify the derivation rule is FORML is shown below. </w:t>
      </w:r>
      <w:r w:rsidRPr="00956F2C">
        <w:rPr>
          <w:rFonts w:asciiTheme="majorHAnsi" w:hAnsiTheme="majorHAnsi" w:cs="Times New Roman"/>
          <w:sz w:val="20"/>
          <w:szCs w:val="20"/>
        </w:rPr>
        <w:t xml:space="preserve">The body of this derivation rule navigates from the Enrolment objectification type to Student, Course and Rating using two link predicates and one ordinary predicate. </w:t>
      </w:r>
    </w:p>
    <w:p w:rsidR="00033BE6" w:rsidRPr="009E053E" w:rsidRDefault="00033BE6" w:rsidP="00D5108C">
      <w:pPr>
        <w:tabs>
          <w:tab w:val="left" w:pos="1956"/>
        </w:tabs>
        <w:ind w:left="567"/>
        <w:rPr>
          <w:rFonts w:asciiTheme="majorHAnsi" w:hAnsiTheme="majorHAnsi" w:cs="Times New Roman"/>
          <w:sz w:val="16"/>
          <w:szCs w:val="16"/>
        </w:rPr>
      </w:pPr>
    </w:p>
    <w:p w:rsidR="00956F2C" w:rsidRPr="008876DD" w:rsidRDefault="00956F2C" w:rsidP="00956F2C">
      <w:pPr>
        <w:autoSpaceDE w:val="0"/>
        <w:autoSpaceDN w:val="0"/>
        <w:adjustRightInd w:val="0"/>
        <w:ind w:left="680"/>
        <w:rPr>
          <w:rFonts w:ascii="Arial Narrow" w:hAnsi="Arial Narrow" w:cs="Tahoma"/>
          <w:b/>
          <w:bCs/>
          <w:sz w:val="18"/>
          <w:szCs w:val="18"/>
        </w:rPr>
      </w:pPr>
      <w:r>
        <w:rPr>
          <w:rFonts w:ascii="Times New Roman" w:hAnsi="Times New Roman" w:cs="Times New Roman"/>
          <w:sz w:val="20"/>
          <w:szCs w:val="20"/>
        </w:rPr>
        <w:tab/>
      </w:r>
      <w:r w:rsidRPr="008876DD">
        <w:rPr>
          <w:rFonts w:ascii="Arial Narrow" w:hAnsi="Arial Narrow" w:cs="Tahoma"/>
          <w:b/>
          <w:bCs/>
          <w:sz w:val="18"/>
          <w:szCs w:val="18"/>
        </w:rPr>
        <w:t>*</w:t>
      </w:r>
      <w:r w:rsidRPr="008876DD">
        <w:rPr>
          <w:rFonts w:ascii="Arial Narrow" w:hAnsi="Arial Narrow" w:cs="Tahoma"/>
          <w:sz w:val="18"/>
          <w:szCs w:val="18"/>
        </w:rPr>
        <w:t xml:space="preserve">Student for Course got Rating </w:t>
      </w:r>
      <w:proofErr w:type="spellStart"/>
      <w:r w:rsidRPr="008876DD">
        <w:rPr>
          <w:rFonts w:ascii="Arial Narrow" w:hAnsi="Arial Narrow" w:cs="Tahoma"/>
          <w:b/>
          <w:bCs/>
          <w:sz w:val="18"/>
          <w:szCs w:val="18"/>
        </w:rPr>
        <w:t>iff</w:t>
      </w:r>
      <w:proofErr w:type="spellEnd"/>
    </w:p>
    <w:p w:rsidR="00956F2C" w:rsidRPr="008876DD" w:rsidRDefault="00956F2C" w:rsidP="00956F2C">
      <w:pPr>
        <w:autoSpaceDE w:val="0"/>
        <w:autoSpaceDN w:val="0"/>
        <w:adjustRightInd w:val="0"/>
        <w:ind w:left="680"/>
        <w:rPr>
          <w:rFonts w:ascii="Arial Narrow" w:hAnsi="Arial Narrow" w:cs="Tahoma"/>
          <w:sz w:val="18"/>
          <w:szCs w:val="18"/>
        </w:rPr>
      </w:pPr>
      <w:r w:rsidRPr="008876DD">
        <w:rPr>
          <w:rFonts w:ascii="Arial Narrow" w:hAnsi="Arial Narrow" w:cs="Tahoma"/>
          <w:b/>
          <w:bCs/>
          <w:sz w:val="18"/>
          <w:szCs w:val="18"/>
        </w:rPr>
        <w:t xml:space="preserve">  </w:t>
      </w:r>
      <w:r>
        <w:rPr>
          <w:rFonts w:ascii="Arial Narrow" w:hAnsi="Arial Narrow" w:cs="Tahoma"/>
          <w:b/>
          <w:bCs/>
          <w:sz w:val="18"/>
          <w:szCs w:val="18"/>
        </w:rPr>
        <w:tab/>
        <w:t xml:space="preserve">  </w:t>
      </w:r>
      <w:proofErr w:type="gramStart"/>
      <w:r w:rsidRPr="008876DD">
        <w:rPr>
          <w:rFonts w:ascii="Arial Narrow" w:hAnsi="Arial Narrow" w:cs="Tahoma"/>
          <w:b/>
          <w:bCs/>
          <w:sz w:val="18"/>
          <w:szCs w:val="18"/>
        </w:rPr>
        <w:t>some</w:t>
      </w:r>
      <w:proofErr w:type="gramEnd"/>
      <w:r w:rsidRPr="008876DD">
        <w:rPr>
          <w:rFonts w:ascii="Arial Narrow" w:hAnsi="Arial Narrow" w:cs="Tahoma"/>
          <w:b/>
          <w:bCs/>
          <w:sz w:val="18"/>
          <w:szCs w:val="18"/>
        </w:rPr>
        <w:t xml:space="preserve"> </w:t>
      </w:r>
      <w:r w:rsidRPr="008876DD">
        <w:rPr>
          <w:rFonts w:ascii="Arial Narrow" w:hAnsi="Arial Narrow" w:cs="Tahoma"/>
          <w:sz w:val="18"/>
          <w:szCs w:val="18"/>
        </w:rPr>
        <w:t>Enrolment is by Student</w:t>
      </w:r>
    </w:p>
    <w:p w:rsidR="00956F2C" w:rsidRPr="008876DD" w:rsidRDefault="00956F2C" w:rsidP="00956F2C">
      <w:pPr>
        <w:autoSpaceDE w:val="0"/>
        <w:autoSpaceDN w:val="0"/>
        <w:adjustRightInd w:val="0"/>
        <w:ind w:left="680"/>
        <w:rPr>
          <w:rFonts w:ascii="Arial Narrow" w:hAnsi="Arial Narrow" w:cs="Tahoma"/>
          <w:sz w:val="18"/>
          <w:szCs w:val="18"/>
        </w:rPr>
      </w:pPr>
      <w:r w:rsidRPr="008876DD">
        <w:rPr>
          <w:rFonts w:ascii="Arial Narrow" w:hAnsi="Arial Narrow" w:cs="Tahoma"/>
          <w:sz w:val="18"/>
          <w:szCs w:val="18"/>
        </w:rPr>
        <w:tab/>
        <w:t xml:space="preserve">   </w:t>
      </w:r>
      <w:r>
        <w:rPr>
          <w:rFonts w:ascii="Arial Narrow" w:hAnsi="Arial Narrow" w:cs="Tahoma"/>
          <w:sz w:val="18"/>
          <w:szCs w:val="18"/>
        </w:rPr>
        <w:tab/>
        <w:t xml:space="preserve">     </w:t>
      </w:r>
      <w:proofErr w:type="gramStart"/>
      <w:r w:rsidRPr="008876DD">
        <w:rPr>
          <w:rFonts w:ascii="Arial Narrow" w:hAnsi="Arial Narrow" w:cs="Tahoma"/>
          <w:b/>
          <w:bCs/>
          <w:sz w:val="18"/>
          <w:szCs w:val="18"/>
        </w:rPr>
        <w:t>and</w:t>
      </w:r>
      <w:proofErr w:type="gramEnd"/>
      <w:r w:rsidRPr="008876DD">
        <w:rPr>
          <w:rFonts w:ascii="Arial Narrow" w:hAnsi="Arial Narrow" w:cs="Tahoma"/>
          <w:sz w:val="18"/>
          <w:szCs w:val="18"/>
        </w:rPr>
        <w:t xml:space="preserve"> is in Course</w:t>
      </w:r>
    </w:p>
    <w:p w:rsidR="00956F2C" w:rsidRPr="008876DD" w:rsidRDefault="00956F2C" w:rsidP="00956F2C">
      <w:pPr>
        <w:ind w:left="680"/>
        <w:rPr>
          <w:rFonts w:ascii="Arial Narrow" w:hAnsi="Arial Narrow" w:cs="Times New Roman"/>
          <w:sz w:val="18"/>
          <w:szCs w:val="18"/>
        </w:rPr>
      </w:pPr>
      <w:r w:rsidRPr="008876DD">
        <w:rPr>
          <w:rFonts w:ascii="Arial Narrow" w:hAnsi="Arial Narrow" w:cs="Tahoma"/>
          <w:sz w:val="18"/>
          <w:szCs w:val="18"/>
        </w:rPr>
        <w:tab/>
        <w:t xml:space="preserve">   </w:t>
      </w:r>
      <w:r>
        <w:rPr>
          <w:rFonts w:ascii="Arial Narrow" w:hAnsi="Arial Narrow" w:cs="Tahoma"/>
          <w:sz w:val="18"/>
          <w:szCs w:val="18"/>
        </w:rPr>
        <w:tab/>
        <w:t xml:space="preserve">     </w:t>
      </w:r>
      <w:proofErr w:type="gramStart"/>
      <w:r w:rsidRPr="008876DD">
        <w:rPr>
          <w:rFonts w:ascii="Arial Narrow" w:hAnsi="Arial Narrow" w:cs="Tahoma"/>
          <w:b/>
          <w:bCs/>
          <w:sz w:val="18"/>
          <w:szCs w:val="18"/>
        </w:rPr>
        <w:t>and</w:t>
      </w:r>
      <w:proofErr w:type="gramEnd"/>
      <w:r w:rsidRPr="008876DD">
        <w:rPr>
          <w:rFonts w:ascii="Arial Narrow" w:hAnsi="Arial Narrow" w:cs="Tahoma"/>
          <w:sz w:val="18"/>
          <w:szCs w:val="18"/>
        </w:rPr>
        <w:t xml:space="preserve"> resulted in Rating.</w:t>
      </w:r>
      <w:r w:rsidRPr="008876DD">
        <w:rPr>
          <w:rFonts w:ascii="Arial Narrow" w:hAnsi="Arial Narrow" w:cs="Times New Roman"/>
          <w:sz w:val="18"/>
          <w:szCs w:val="18"/>
        </w:rPr>
        <w:tab/>
        <w:t xml:space="preserve">  </w:t>
      </w:r>
    </w:p>
    <w:p w:rsidR="00956F2C" w:rsidRPr="008876DD" w:rsidRDefault="00956F2C" w:rsidP="00956F2C">
      <w:pPr>
        <w:spacing w:line="100" w:lineRule="exact"/>
        <w:rPr>
          <w:rFonts w:ascii="Arial Narrow" w:hAnsi="Arial Narrow" w:cs="Times New Roman"/>
          <w:sz w:val="18"/>
          <w:szCs w:val="18"/>
        </w:rPr>
      </w:pPr>
    </w:p>
    <w:p w:rsidR="00956F2C" w:rsidRPr="00956F2C" w:rsidRDefault="00956F2C" w:rsidP="00956F2C">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Conceptually, this addition leads to a schema equivalent to that of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_Ref344881568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2</w:t>
      </w:r>
      <w:r w:rsidR="00FA72A8" w:rsidRPr="00FA72A8">
        <w:rPr>
          <w:rFonts w:asciiTheme="majorHAnsi" w:hAnsiTheme="majorHAnsi" w:cs="Times New Roman"/>
          <w:sz w:val="20"/>
          <w:szCs w:val="20"/>
        </w:rPr>
        <w:noBreakHyphen/>
        <w:t>12</w:t>
      </w:r>
      <w:r>
        <w:rPr>
          <w:rFonts w:asciiTheme="majorHAnsi" w:hAnsiTheme="majorHAnsi" w:cs="Times New Roman"/>
          <w:sz w:val="20"/>
          <w:szCs w:val="20"/>
        </w:rPr>
        <w:fldChar w:fldCharType="end"/>
      </w:r>
      <w:r>
        <w:rPr>
          <w:rFonts w:asciiTheme="majorHAnsi" w:hAnsiTheme="majorHAnsi" w:cs="Times New Roman"/>
          <w:sz w:val="20"/>
          <w:szCs w:val="20"/>
        </w:rPr>
        <w:t>.</w:t>
      </w:r>
    </w:p>
    <w:p w:rsidR="00033BE6" w:rsidRDefault="00033BE6" w:rsidP="00D5108C">
      <w:pPr>
        <w:tabs>
          <w:tab w:val="left" w:pos="1956"/>
        </w:tabs>
        <w:ind w:left="567"/>
        <w:rPr>
          <w:rFonts w:asciiTheme="majorHAnsi" w:hAnsiTheme="majorHAnsi" w:cs="Times New Roman"/>
          <w:sz w:val="20"/>
          <w:szCs w:val="20"/>
        </w:rPr>
      </w:pPr>
    </w:p>
    <w:p w:rsidR="00033BE6" w:rsidRDefault="00956F2C" w:rsidP="00D5108C">
      <w:pPr>
        <w:tabs>
          <w:tab w:val="left" w:pos="1956"/>
        </w:tabs>
        <w:ind w:left="567"/>
        <w:rPr>
          <w:rFonts w:asciiTheme="majorHAnsi" w:hAnsiTheme="majorHAnsi" w:cs="Times New Roman"/>
          <w:sz w:val="20"/>
          <w:szCs w:val="20"/>
        </w:rPr>
      </w:pPr>
      <w:r w:rsidRPr="00D4249F">
        <w:rPr>
          <w:noProof/>
          <w:lang w:eastAsia="en-AU"/>
        </w:rPr>
        <w:drawing>
          <wp:anchor distT="0" distB="0" distL="114300" distR="114300" simplePos="0" relativeHeight="252046336" behindDoc="1" locked="0" layoutInCell="1" allowOverlap="1" wp14:anchorId="0D3D760A" wp14:editId="09E61F46">
            <wp:simplePos x="0" y="0"/>
            <wp:positionH relativeFrom="column">
              <wp:posOffset>1303655</wp:posOffset>
            </wp:positionH>
            <wp:positionV relativeFrom="paragraph">
              <wp:posOffset>86360</wp:posOffset>
            </wp:positionV>
            <wp:extent cx="3030220" cy="1576705"/>
            <wp:effectExtent l="0" t="0" r="0" b="4445"/>
            <wp:wrapNone/>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030220" cy="1576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33BE6" w:rsidRDefault="00033BE6" w:rsidP="00D5108C">
      <w:pPr>
        <w:tabs>
          <w:tab w:val="left" w:pos="1956"/>
        </w:tabs>
        <w:ind w:left="567"/>
        <w:rPr>
          <w:rFonts w:asciiTheme="majorHAnsi" w:hAnsiTheme="majorHAnsi" w:cs="Times New Roman"/>
          <w:sz w:val="20"/>
          <w:szCs w:val="20"/>
        </w:rPr>
      </w:pPr>
    </w:p>
    <w:p w:rsidR="00033BE6" w:rsidRDefault="00033BE6" w:rsidP="00D5108C">
      <w:pPr>
        <w:tabs>
          <w:tab w:val="left" w:pos="1956"/>
        </w:tabs>
        <w:ind w:left="567"/>
        <w:rPr>
          <w:rFonts w:asciiTheme="majorHAnsi" w:hAnsiTheme="majorHAnsi" w:cs="Times New Roman"/>
          <w:sz w:val="20"/>
          <w:szCs w:val="20"/>
        </w:rPr>
      </w:pPr>
    </w:p>
    <w:p w:rsidR="00033BE6" w:rsidRDefault="00033BE6" w:rsidP="00D5108C">
      <w:pPr>
        <w:tabs>
          <w:tab w:val="left" w:pos="1956"/>
        </w:tabs>
        <w:ind w:left="567"/>
        <w:rPr>
          <w:rFonts w:asciiTheme="majorHAnsi" w:hAnsiTheme="majorHAnsi" w:cs="Times New Roman"/>
          <w:sz w:val="20"/>
          <w:szCs w:val="20"/>
        </w:rPr>
      </w:pPr>
    </w:p>
    <w:p w:rsidR="00033BE6" w:rsidRDefault="00033BE6" w:rsidP="00D5108C">
      <w:pPr>
        <w:tabs>
          <w:tab w:val="left" w:pos="1956"/>
        </w:tabs>
        <w:ind w:left="567"/>
        <w:rPr>
          <w:rFonts w:asciiTheme="majorHAnsi" w:hAnsiTheme="majorHAnsi" w:cs="Times New Roman"/>
          <w:sz w:val="20"/>
          <w:szCs w:val="20"/>
        </w:rPr>
      </w:pPr>
    </w:p>
    <w:p w:rsidR="00033BE6" w:rsidRDefault="00033BE6" w:rsidP="00D5108C">
      <w:pPr>
        <w:tabs>
          <w:tab w:val="left" w:pos="1956"/>
        </w:tabs>
        <w:ind w:left="567"/>
        <w:rPr>
          <w:rFonts w:asciiTheme="majorHAnsi" w:hAnsiTheme="majorHAnsi" w:cs="Times New Roman"/>
          <w:sz w:val="20"/>
          <w:szCs w:val="20"/>
        </w:rPr>
      </w:pPr>
    </w:p>
    <w:p w:rsidR="00033BE6" w:rsidRDefault="00033BE6" w:rsidP="00D5108C">
      <w:pPr>
        <w:tabs>
          <w:tab w:val="left" w:pos="1956"/>
        </w:tabs>
        <w:ind w:left="567"/>
        <w:rPr>
          <w:rFonts w:asciiTheme="majorHAnsi" w:hAnsiTheme="majorHAnsi" w:cs="Times New Roman"/>
          <w:sz w:val="20"/>
          <w:szCs w:val="20"/>
        </w:rPr>
      </w:pPr>
    </w:p>
    <w:p w:rsidR="00033BE6" w:rsidRDefault="00033BE6" w:rsidP="00D5108C">
      <w:pPr>
        <w:tabs>
          <w:tab w:val="left" w:pos="1956"/>
        </w:tabs>
        <w:ind w:left="567"/>
        <w:rPr>
          <w:rFonts w:asciiTheme="majorHAnsi" w:hAnsiTheme="majorHAnsi" w:cs="Times New Roman"/>
          <w:sz w:val="20"/>
          <w:szCs w:val="20"/>
        </w:rPr>
      </w:pPr>
    </w:p>
    <w:p w:rsidR="00033BE6" w:rsidRDefault="00033BE6" w:rsidP="00D5108C">
      <w:pPr>
        <w:tabs>
          <w:tab w:val="left" w:pos="1956"/>
        </w:tabs>
        <w:ind w:left="567"/>
        <w:rPr>
          <w:rFonts w:asciiTheme="majorHAnsi" w:hAnsiTheme="majorHAnsi" w:cs="Times New Roman"/>
          <w:sz w:val="20"/>
          <w:szCs w:val="20"/>
        </w:rPr>
      </w:pPr>
    </w:p>
    <w:p w:rsidR="00033BE6" w:rsidRDefault="00033BE6" w:rsidP="00D5108C">
      <w:pPr>
        <w:tabs>
          <w:tab w:val="left" w:pos="1956"/>
        </w:tabs>
        <w:ind w:left="567"/>
        <w:rPr>
          <w:rFonts w:asciiTheme="majorHAnsi" w:hAnsiTheme="majorHAnsi" w:cs="Times New Roman"/>
          <w:sz w:val="20"/>
          <w:szCs w:val="20"/>
        </w:rPr>
      </w:pPr>
    </w:p>
    <w:p w:rsidR="009E053E" w:rsidRDefault="009E053E" w:rsidP="00D5108C">
      <w:pPr>
        <w:tabs>
          <w:tab w:val="left" w:pos="1956"/>
        </w:tabs>
        <w:ind w:left="567"/>
        <w:rPr>
          <w:rFonts w:asciiTheme="majorHAnsi" w:hAnsiTheme="majorHAnsi" w:cs="Times New Roman"/>
          <w:sz w:val="20"/>
          <w:szCs w:val="20"/>
        </w:rPr>
      </w:pPr>
    </w:p>
    <w:p w:rsidR="00956F2C" w:rsidRPr="00C4398A" w:rsidRDefault="00956F2C" w:rsidP="00956F2C">
      <w:pPr>
        <w:pStyle w:val="Caption"/>
        <w:ind w:left="567"/>
      </w:pPr>
      <w:bookmarkStart w:id="47" w:name="_Ref344881568"/>
      <w:r>
        <w:t xml:space="preserve">Figure </w:t>
      </w:r>
      <w:fldSimple w:instr=" STYLEREF 1 \s ">
        <w:r w:rsidR="00FA72A8">
          <w:rPr>
            <w:noProof/>
          </w:rPr>
          <w:t>2</w:t>
        </w:r>
      </w:fldSimple>
      <w:r>
        <w:noBreakHyphen/>
      </w:r>
      <w:fldSimple w:instr=" SEQ Figure \* ARABIC \s 1 ">
        <w:r w:rsidR="00FA72A8">
          <w:rPr>
            <w:noProof/>
          </w:rPr>
          <w:t>12</w:t>
        </w:r>
      </w:fldSimple>
      <w:bookmarkEnd w:id="47"/>
      <w:r>
        <w:t> </w:t>
      </w:r>
      <w:proofErr w:type="gramStart"/>
      <w:r>
        <w:t>The</w:t>
      </w:r>
      <w:proofErr w:type="gramEnd"/>
      <w:r>
        <w:t xml:space="preserve"> ternary fact type is derived from the link fact types and the rating fact type</w:t>
      </w:r>
    </w:p>
    <w:p w:rsidR="000B148B" w:rsidRDefault="00D327BA" w:rsidP="000B148B">
      <w:pPr>
        <w:tabs>
          <w:tab w:val="left" w:pos="1956"/>
        </w:tabs>
        <w:ind w:left="567"/>
        <w:rPr>
          <w:rFonts w:asciiTheme="majorHAnsi" w:hAnsiTheme="majorHAnsi" w:cs="Times New Roman"/>
          <w:sz w:val="20"/>
          <w:szCs w:val="20"/>
        </w:rPr>
      </w:pPr>
      <w:r w:rsidRPr="00D327BA">
        <w:rPr>
          <w:noProof/>
          <w:lang w:eastAsia="en-AU"/>
        </w:rPr>
        <w:drawing>
          <wp:anchor distT="0" distB="0" distL="114300" distR="114300" simplePos="0" relativeHeight="252064768" behindDoc="0" locked="0" layoutInCell="1" allowOverlap="1">
            <wp:simplePos x="0" y="0"/>
            <wp:positionH relativeFrom="column">
              <wp:posOffset>3057525</wp:posOffset>
            </wp:positionH>
            <wp:positionV relativeFrom="paragraph">
              <wp:posOffset>175260</wp:posOffset>
            </wp:positionV>
            <wp:extent cx="2320925" cy="1524000"/>
            <wp:effectExtent l="0" t="0" r="3175"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320925" cy="1524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B148B" w:rsidRPr="000B148B" w:rsidRDefault="000B148B" w:rsidP="000B148B">
      <w:pPr>
        <w:tabs>
          <w:tab w:val="left" w:pos="1956"/>
        </w:tabs>
        <w:ind w:left="567"/>
        <w:rPr>
          <w:rFonts w:asciiTheme="majorHAnsi" w:hAnsiTheme="majorHAnsi" w:cs="Times New Roman"/>
          <w:sz w:val="20"/>
          <w:szCs w:val="20"/>
        </w:rPr>
      </w:pPr>
      <w:r w:rsidRPr="000B148B">
        <w:rPr>
          <w:rFonts w:asciiTheme="majorHAnsi" w:hAnsiTheme="majorHAnsi" w:cs="Times New Roman"/>
          <w:sz w:val="20"/>
          <w:szCs w:val="20"/>
        </w:rPr>
        <w:t xml:space="preserve">To formally enter this derivation rule in NORMA, we first specify the derivation path starting with Enrolment as the root object type and then conjunctively navigate to Student, Course and Rating. </w:t>
      </w:r>
      <w:r w:rsidR="00BD1DB7">
        <w:rPr>
          <w:rFonts w:asciiTheme="majorHAnsi" w:hAnsiTheme="majorHAnsi" w:cs="Times New Roman"/>
          <w:sz w:val="20"/>
          <w:szCs w:val="20"/>
        </w:rPr>
        <w:t xml:space="preserve">The Enrolment roles with gold fill are correlated (conceptually joined). </w:t>
      </w:r>
      <w:r w:rsidRPr="000B148B">
        <w:rPr>
          <w:rFonts w:asciiTheme="majorHAnsi" w:hAnsiTheme="majorHAnsi" w:cs="Times New Roman"/>
          <w:sz w:val="20"/>
          <w:szCs w:val="20"/>
        </w:rPr>
        <w:t>To complete the rule we bind the derived roles to the path roles as shown in the visualization opposite.</w:t>
      </w:r>
    </w:p>
    <w:p w:rsidR="000B148B" w:rsidRDefault="000B148B" w:rsidP="00D5108C">
      <w:pPr>
        <w:tabs>
          <w:tab w:val="left" w:pos="1956"/>
        </w:tabs>
        <w:ind w:left="567"/>
        <w:rPr>
          <w:rFonts w:asciiTheme="majorHAnsi" w:hAnsiTheme="majorHAnsi" w:cs="Times New Roman"/>
          <w:sz w:val="20"/>
          <w:szCs w:val="20"/>
        </w:rPr>
      </w:pPr>
    </w:p>
    <w:p w:rsidR="000B148B" w:rsidRPr="000B148B" w:rsidRDefault="000B148B" w:rsidP="000B148B">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Let’s now add the derivation rule in NORMA, starting with the schema shown below, where the ternary fact type has been added but is not yet derived. For explanatory purposes, the link fact types are displayed. </w:t>
      </w:r>
      <w:r w:rsidRPr="000B148B">
        <w:rPr>
          <w:rFonts w:asciiTheme="majorHAnsi" w:hAnsiTheme="majorHAnsi" w:cs="Times New Roman"/>
          <w:sz w:val="20"/>
          <w:szCs w:val="20"/>
        </w:rPr>
        <w:t xml:space="preserve">Right-click the derived fact type, choose </w:t>
      </w:r>
      <w:r w:rsidRPr="000B148B">
        <w:rPr>
          <w:rFonts w:ascii="Arial Narrow" w:hAnsi="Arial Narrow" w:cs="Times New Roman"/>
          <w:sz w:val="18"/>
          <w:szCs w:val="18"/>
        </w:rPr>
        <w:t>Add Derivation Rule</w:t>
      </w:r>
      <w:r w:rsidRPr="000B148B">
        <w:rPr>
          <w:rFonts w:asciiTheme="majorHAnsi" w:hAnsiTheme="majorHAnsi" w:cs="Times New Roman"/>
          <w:sz w:val="20"/>
          <w:szCs w:val="20"/>
        </w:rPr>
        <w:t xml:space="preserve">, and select </w:t>
      </w:r>
      <w:r w:rsidRPr="000B148B">
        <w:rPr>
          <w:rFonts w:ascii="Arial Narrow" w:hAnsi="Arial Narrow" w:cs="Times New Roman"/>
          <w:sz w:val="18"/>
          <w:szCs w:val="18"/>
        </w:rPr>
        <w:t>Enrolment</w:t>
      </w:r>
      <w:r w:rsidRPr="000B148B">
        <w:rPr>
          <w:rFonts w:asciiTheme="majorHAnsi" w:hAnsiTheme="majorHAnsi" w:cs="Times New Roman"/>
          <w:sz w:val="20"/>
          <w:szCs w:val="20"/>
        </w:rPr>
        <w:t xml:space="preserve"> as the root object type</w:t>
      </w:r>
      <w:r>
        <w:rPr>
          <w:rFonts w:asciiTheme="majorHAnsi" w:hAnsiTheme="majorHAnsi" w:cs="Times New Roman"/>
          <w:sz w:val="20"/>
          <w:szCs w:val="20"/>
        </w:rPr>
        <w:t xml:space="preserve">, then </w:t>
      </w:r>
      <w:r w:rsidRPr="000B148B">
        <w:rPr>
          <w:rFonts w:asciiTheme="majorHAnsi" w:hAnsiTheme="majorHAnsi" w:cs="Times New Roman"/>
          <w:sz w:val="20"/>
          <w:szCs w:val="20"/>
        </w:rPr>
        <w:t xml:space="preserve">continue the path by selecting </w:t>
      </w:r>
      <w:r w:rsidRPr="000B148B">
        <w:rPr>
          <w:rFonts w:ascii="Arial Narrow" w:hAnsi="Arial Narrow" w:cs="Times New Roman"/>
          <w:sz w:val="18"/>
          <w:szCs w:val="18"/>
        </w:rPr>
        <w:t>&lt;Enrolment&gt; is by Student</w:t>
      </w:r>
      <w:r w:rsidRPr="000B148B">
        <w:rPr>
          <w:rFonts w:asciiTheme="majorHAnsi" w:hAnsiTheme="majorHAnsi" w:cs="Times New Roman"/>
          <w:sz w:val="20"/>
          <w:szCs w:val="20"/>
        </w:rPr>
        <w:t xml:space="preserve">. </w:t>
      </w:r>
    </w:p>
    <w:p w:rsidR="009E053E" w:rsidRDefault="009E053E" w:rsidP="00D5108C">
      <w:pPr>
        <w:tabs>
          <w:tab w:val="left" w:pos="1956"/>
        </w:tabs>
        <w:ind w:left="567"/>
        <w:rPr>
          <w:rFonts w:asciiTheme="majorHAnsi" w:hAnsiTheme="majorHAnsi" w:cs="Times New Roman"/>
          <w:sz w:val="20"/>
          <w:szCs w:val="20"/>
        </w:rPr>
      </w:pPr>
    </w:p>
    <w:p w:rsidR="00033BE6" w:rsidRDefault="000B148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47360" behindDoc="1" locked="0" layoutInCell="1" allowOverlap="1" wp14:anchorId="21BFF778" wp14:editId="5C857515">
            <wp:simplePos x="0" y="0"/>
            <wp:positionH relativeFrom="column">
              <wp:posOffset>935111</wp:posOffset>
            </wp:positionH>
            <wp:positionV relativeFrom="paragraph">
              <wp:posOffset>15240</wp:posOffset>
            </wp:positionV>
            <wp:extent cx="3520440" cy="1668780"/>
            <wp:effectExtent l="0" t="0" r="3810" b="7620"/>
            <wp:wrapNone/>
            <wp:docPr id="224" name="Picture 2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extLst>
                        <a:ext uri="{28A0092B-C50C-407E-A947-70E740481C1C}">
                          <a14:useLocalDpi xmlns:a14="http://schemas.microsoft.com/office/drawing/2010/main" val="0"/>
                        </a:ext>
                      </a:extLst>
                    </a:blip>
                    <a:stretch>
                      <a:fillRect/>
                    </a:stretch>
                  </pic:blipFill>
                  <pic:spPr>
                    <a:xfrm>
                      <a:off x="0" y="0"/>
                      <a:ext cx="3520440" cy="1668780"/>
                    </a:xfrm>
                    <a:prstGeom prst="rect">
                      <a:avLst/>
                    </a:prstGeom>
                  </pic:spPr>
                </pic:pic>
              </a:graphicData>
            </a:graphic>
            <wp14:sizeRelH relativeFrom="page">
              <wp14:pctWidth>0</wp14:pctWidth>
            </wp14:sizeRelH>
            <wp14:sizeRelV relativeFrom="page">
              <wp14:pctHeight>0</wp14:pctHeight>
            </wp14:sizeRelV>
          </wp:anchor>
        </w:drawing>
      </w:r>
    </w:p>
    <w:p w:rsidR="00033BE6" w:rsidRDefault="00033BE6" w:rsidP="00D5108C">
      <w:pPr>
        <w:tabs>
          <w:tab w:val="left" w:pos="1956"/>
        </w:tabs>
        <w:ind w:left="567"/>
        <w:rPr>
          <w:rFonts w:asciiTheme="majorHAnsi" w:hAnsiTheme="majorHAnsi" w:cs="Times New Roman"/>
          <w:sz w:val="20"/>
          <w:szCs w:val="20"/>
        </w:rPr>
      </w:pPr>
    </w:p>
    <w:p w:rsidR="00033BE6" w:rsidRDefault="00033BE6" w:rsidP="00D5108C">
      <w:pPr>
        <w:tabs>
          <w:tab w:val="left" w:pos="1956"/>
        </w:tabs>
        <w:ind w:left="567"/>
        <w:rPr>
          <w:rFonts w:asciiTheme="majorHAnsi" w:hAnsiTheme="majorHAnsi" w:cs="Times New Roman"/>
          <w:sz w:val="20"/>
          <w:szCs w:val="20"/>
        </w:rPr>
      </w:pPr>
    </w:p>
    <w:p w:rsidR="00033BE6" w:rsidRDefault="00033BE6" w:rsidP="00D5108C">
      <w:pPr>
        <w:tabs>
          <w:tab w:val="left" w:pos="1956"/>
        </w:tabs>
        <w:ind w:left="567"/>
        <w:rPr>
          <w:rFonts w:asciiTheme="majorHAnsi" w:hAnsiTheme="majorHAnsi" w:cs="Times New Roman"/>
          <w:sz w:val="20"/>
          <w:szCs w:val="20"/>
        </w:rPr>
      </w:pPr>
    </w:p>
    <w:p w:rsidR="00033BE6" w:rsidRDefault="00033BE6" w:rsidP="00D5108C">
      <w:pPr>
        <w:tabs>
          <w:tab w:val="left" w:pos="1956"/>
        </w:tabs>
        <w:ind w:left="567"/>
        <w:rPr>
          <w:rFonts w:asciiTheme="majorHAnsi" w:hAnsiTheme="majorHAnsi" w:cs="Times New Roman"/>
          <w:sz w:val="20"/>
          <w:szCs w:val="20"/>
        </w:rPr>
      </w:pPr>
    </w:p>
    <w:p w:rsidR="00033BE6" w:rsidRDefault="00033BE6" w:rsidP="00D5108C">
      <w:pPr>
        <w:tabs>
          <w:tab w:val="left" w:pos="1956"/>
        </w:tabs>
        <w:ind w:left="567"/>
        <w:rPr>
          <w:rFonts w:asciiTheme="majorHAnsi" w:hAnsiTheme="majorHAnsi" w:cs="Times New Roman"/>
          <w:sz w:val="20"/>
          <w:szCs w:val="20"/>
        </w:rPr>
      </w:pPr>
    </w:p>
    <w:p w:rsidR="00033BE6" w:rsidRDefault="00033BE6" w:rsidP="00D5108C">
      <w:pPr>
        <w:tabs>
          <w:tab w:val="left" w:pos="1956"/>
        </w:tabs>
        <w:ind w:left="567"/>
        <w:rPr>
          <w:rFonts w:asciiTheme="majorHAnsi" w:hAnsiTheme="majorHAnsi" w:cs="Times New Roman"/>
          <w:sz w:val="20"/>
          <w:szCs w:val="20"/>
        </w:rPr>
      </w:pPr>
    </w:p>
    <w:p w:rsidR="00033BE6" w:rsidRDefault="00033BE6" w:rsidP="00D5108C">
      <w:pPr>
        <w:tabs>
          <w:tab w:val="left" w:pos="1956"/>
        </w:tabs>
        <w:ind w:left="567"/>
        <w:rPr>
          <w:rFonts w:asciiTheme="majorHAnsi" w:hAnsiTheme="majorHAnsi" w:cs="Times New Roman"/>
          <w:sz w:val="20"/>
          <w:szCs w:val="20"/>
        </w:rPr>
      </w:pPr>
    </w:p>
    <w:p w:rsidR="00033BE6" w:rsidRDefault="00033BE6" w:rsidP="00D5108C">
      <w:pPr>
        <w:tabs>
          <w:tab w:val="left" w:pos="1956"/>
        </w:tabs>
        <w:ind w:left="567"/>
        <w:rPr>
          <w:rFonts w:asciiTheme="majorHAnsi" w:hAnsiTheme="majorHAnsi" w:cs="Times New Roman"/>
          <w:sz w:val="20"/>
          <w:szCs w:val="20"/>
        </w:rPr>
      </w:pPr>
    </w:p>
    <w:p w:rsidR="00033BE6" w:rsidRDefault="00033BE6" w:rsidP="00D5108C">
      <w:pPr>
        <w:tabs>
          <w:tab w:val="left" w:pos="1956"/>
        </w:tabs>
        <w:ind w:left="567"/>
        <w:rPr>
          <w:rFonts w:asciiTheme="majorHAnsi" w:hAnsiTheme="majorHAnsi" w:cs="Times New Roman"/>
          <w:sz w:val="20"/>
          <w:szCs w:val="20"/>
        </w:rPr>
      </w:pPr>
    </w:p>
    <w:p w:rsidR="00033BE6" w:rsidRDefault="00033BE6" w:rsidP="00D5108C">
      <w:pPr>
        <w:tabs>
          <w:tab w:val="left" w:pos="1956"/>
        </w:tabs>
        <w:ind w:left="567"/>
        <w:rPr>
          <w:rFonts w:asciiTheme="majorHAnsi" w:hAnsiTheme="majorHAnsi" w:cs="Times New Roman"/>
          <w:sz w:val="20"/>
          <w:szCs w:val="20"/>
        </w:rPr>
      </w:pPr>
    </w:p>
    <w:p w:rsidR="00033BE6" w:rsidRDefault="000B148B"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lastRenderedPageBreak/>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FA24D2">
        <w:rPr>
          <w:rFonts w:ascii="Lucida Sans Unicode" w:hAnsi="Lucida Sans Unicode" w:cs="Lucida Sans Unicode"/>
        </w:rPr>
        <w:t>⇩</w:t>
      </w:r>
    </w:p>
    <w:p w:rsidR="00033BE6" w:rsidRDefault="000B148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49408" behindDoc="1" locked="0" layoutInCell="1" allowOverlap="1" wp14:anchorId="5BFE254E" wp14:editId="3FEA1999">
            <wp:simplePos x="0" y="0"/>
            <wp:positionH relativeFrom="column">
              <wp:posOffset>653415</wp:posOffset>
            </wp:positionH>
            <wp:positionV relativeFrom="paragraph">
              <wp:posOffset>133985</wp:posOffset>
            </wp:positionV>
            <wp:extent cx="2164080" cy="1028700"/>
            <wp:effectExtent l="0" t="0" r="7620" b="0"/>
            <wp:wrapNone/>
            <wp:docPr id="226" name="Picture 2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extLst>
                        <a:ext uri="{28A0092B-C50C-407E-A947-70E740481C1C}">
                          <a14:useLocalDpi xmlns:a14="http://schemas.microsoft.com/office/drawing/2010/main" val="0"/>
                        </a:ext>
                      </a:extLst>
                    </a:blip>
                    <a:stretch>
                      <a:fillRect/>
                    </a:stretch>
                  </pic:blipFill>
                  <pic:spPr>
                    <a:xfrm>
                      <a:off x="0" y="0"/>
                      <a:ext cx="2164080" cy="1028700"/>
                    </a:xfrm>
                    <a:prstGeom prst="rect">
                      <a:avLst/>
                    </a:prstGeom>
                  </pic:spPr>
                </pic:pic>
              </a:graphicData>
            </a:graphic>
            <wp14:sizeRelH relativeFrom="page">
              <wp14:pctWidth>0</wp14:pctWidth>
            </wp14:sizeRelH>
            <wp14:sizeRelV relativeFrom="page">
              <wp14:pctHeight>0</wp14:pctHeight>
            </wp14:sizeRelV>
          </wp:anchor>
        </w:drawing>
      </w:r>
    </w:p>
    <w:p w:rsidR="000B148B" w:rsidRDefault="000B148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50432" behindDoc="1" locked="0" layoutInCell="1" allowOverlap="1" wp14:anchorId="56872193" wp14:editId="191FE6A3">
            <wp:simplePos x="0" y="0"/>
            <wp:positionH relativeFrom="column">
              <wp:posOffset>3167380</wp:posOffset>
            </wp:positionH>
            <wp:positionV relativeFrom="paragraph">
              <wp:posOffset>3321</wp:posOffset>
            </wp:positionV>
            <wp:extent cx="2164080" cy="716280"/>
            <wp:effectExtent l="0" t="0" r="7620" b="7620"/>
            <wp:wrapNone/>
            <wp:docPr id="228" name="Picture 2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extLst>
                        <a:ext uri="{28A0092B-C50C-407E-A947-70E740481C1C}">
                          <a14:useLocalDpi xmlns:a14="http://schemas.microsoft.com/office/drawing/2010/main" val="0"/>
                        </a:ext>
                      </a:extLst>
                    </a:blip>
                    <a:stretch>
                      <a:fillRect/>
                    </a:stretch>
                  </pic:blipFill>
                  <pic:spPr>
                    <a:xfrm>
                      <a:off x="0" y="0"/>
                      <a:ext cx="2164080" cy="716280"/>
                    </a:xfrm>
                    <a:prstGeom prst="rect">
                      <a:avLst/>
                    </a:prstGeom>
                  </pic:spPr>
                </pic:pic>
              </a:graphicData>
            </a:graphic>
            <wp14:sizeRelH relativeFrom="page">
              <wp14:pctWidth>0</wp14:pctWidth>
            </wp14:sizeRelH>
            <wp14:sizeRelV relativeFrom="page">
              <wp14:pctHeight>0</wp14:pctHeight>
            </wp14:sizeRelV>
          </wp:anchor>
        </w:drawing>
      </w:r>
    </w:p>
    <w:p w:rsidR="000B148B" w:rsidRDefault="000B148B" w:rsidP="00D5108C">
      <w:pPr>
        <w:tabs>
          <w:tab w:val="left" w:pos="1956"/>
        </w:tabs>
        <w:ind w:left="567"/>
        <w:rPr>
          <w:rFonts w:asciiTheme="majorHAnsi" w:hAnsiTheme="majorHAnsi" w:cs="Times New Roman"/>
          <w:sz w:val="20"/>
          <w:szCs w:val="20"/>
        </w:rPr>
      </w:pPr>
    </w:p>
    <w:p w:rsidR="000B148B" w:rsidRDefault="000B148B" w:rsidP="00D5108C">
      <w:pPr>
        <w:tabs>
          <w:tab w:val="left" w:pos="1956"/>
        </w:tabs>
        <w:ind w:left="567"/>
        <w:rPr>
          <w:rFonts w:asciiTheme="majorHAnsi" w:hAnsiTheme="majorHAnsi" w:cs="Times New Roman"/>
          <w:sz w:val="20"/>
          <w:szCs w:val="20"/>
        </w:rPr>
      </w:pPr>
    </w:p>
    <w:p w:rsidR="000B148B" w:rsidRDefault="000B148B"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t xml:space="preserve">   </w:t>
      </w:r>
      <w:r w:rsidRPr="00B20E00">
        <w:rPr>
          <w:rFonts w:ascii="Lucida Sans Unicode" w:hAnsi="Lucida Sans Unicode" w:cs="Lucida Sans Unicode"/>
        </w:rPr>
        <w:t>⇨</w:t>
      </w:r>
    </w:p>
    <w:p w:rsidR="000B148B" w:rsidRDefault="000B148B" w:rsidP="00D5108C">
      <w:pPr>
        <w:tabs>
          <w:tab w:val="left" w:pos="1956"/>
        </w:tabs>
        <w:ind w:left="567"/>
        <w:rPr>
          <w:rFonts w:asciiTheme="majorHAnsi" w:hAnsiTheme="majorHAnsi" w:cs="Times New Roman"/>
          <w:sz w:val="20"/>
          <w:szCs w:val="20"/>
        </w:rPr>
      </w:pPr>
    </w:p>
    <w:p w:rsidR="000B148B" w:rsidRDefault="000B148B" w:rsidP="00D5108C">
      <w:pPr>
        <w:tabs>
          <w:tab w:val="left" w:pos="1956"/>
        </w:tabs>
        <w:ind w:left="567"/>
        <w:rPr>
          <w:rFonts w:asciiTheme="majorHAnsi" w:hAnsiTheme="majorHAnsi" w:cs="Times New Roman"/>
          <w:sz w:val="20"/>
          <w:szCs w:val="20"/>
        </w:rPr>
      </w:pPr>
    </w:p>
    <w:p w:rsidR="000B148B" w:rsidRDefault="000B148B" w:rsidP="00D5108C">
      <w:pPr>
        <w:tabs>
          <w:tab w:val="left" w:pos="1956"/>
        </w:tabs>
        <w:ind w:left="567"/>
        <w:rPr>
          <w:rFonts w:asciiTheme="majorHAnsi" w:hAnsiTheme="majorHAnsi" w:cs="Times New Roman"/>
          <w:sz w:val="20"/>
          <w:szCs w:val="20"/>
        </w:rPr>
      </w:pPr>
    </w:p>
    <w:p w:rsidR="000B148B" w:rsidRPr="000B148B" w:rsidRDefault="000B148B" w:rsidP="000B148B">
      <w:pPr>
        <w:tabs>
          <w:tab w:val="left" w:pos="1956"/>
        </w:tabs>
        <w:ind w:left="567"/>
        <w:rPr>
          <w:rFonts w:asciiTheme="majorHAnsi" w:hAnsiTheme="majorHAnsi" w:cs="Times New Roman"/>
          <w:sz w:val="20"/>
          <w:szCs w:val="20"/>
        </w:rPr>
      </w:pPr>
      <w:r w:rsidRPr="000B148B">
        <w:rPr>
          <w:rFonts w:asciiTheme="majorHAnsi" w:hAnsiTheme="majorHAnsi" w:cs="Times New Roman"/>
          <w:sz w:val="20"/>
          <w:szCs w:val="20"/>
        </w:rPr>
        <w:t xml:space="preserve">Now move the cursor up to </w:t>
      </w:r>
      <w:r w:rsidRPr="000B148B">
        <w:rPr>
          <w:rFonts w:ascii="Arial Narrow" w:hAnsi="Arial Narrow" w:cs="Times New Roman"/>
          <w:sz w:val="18"/>
          <w:szCs w:val="18"/>
        </w:rPr>
        <w:t>Derivation Path from Enrolment</w:t>
      </w:r>
      <w:r w:rsidRPr="000B148B">
        <w:rPr>
          <w:rFonts w:asciiTheme="majorHAnsi" w:hAnsiTheme="majorHAnsi" w:cs="Times New Roman"/>
          <w:sz w:val="20"/>
          <w:szCs w:val="20"/>
        </w:rPr>
        <w:t xml:space="preserve">, open the drop-down list, and select </w:t>
      </w:r>
      <w:r w:rsidRPr="000B148B">
        <w:rPr>
          <w:rFonts w:ascii="Arial Narrow" w:hAnsi="Arial Narrow" w:cs="Times New Roman"/>
          <w:sz w:val="18"/>
          <w:szCs w:val="18"/>
        </w:rPr>
        <w:t>&lt;Enrolment&gt; is in Course</w:t>
      </w:r>
      <w:r w:rsidRPr="000B148B">
        <w:rPr>
          <w:rFonts w:asciiTheme="majorHAnsi" w:hAnsiTheme="majorHAnsi" w:cs="Times New Roman"/>
          <w:sz w:val="20"/>
          <w:szCs w:val="20"/>
        </w:rPr>
        <w:t xml:space="preserve">. NORMA will automatically create an </w:t>
      </w:r>
      <w:r w:rsidRPr="000B148B">
        <w:rPr>
          <w:rFonts w:ascii="Arial Narrow" w:hAnsi="Arial Narrow" w:cs="Times New Roman"/>
          <w:b/>
          <w:sz w:val="18"/>
          <w:szCs w:val="18"/>
        </w:rPr>
        <w:t>and</w:t>
      </w:r>
      <w:r w:rsidRPr="000B148B">
        <w:rPr>
          <w:rFonts w:asciiTheme="majorHAnsi" w:hAnsiTheme="majorHAnsi" w:cs="Times New Roman"/>
          <w:sz w:val="20"/>
          <w:szCs w:val="20"/>
        </w:rPr>
        <w:t>-split so there are now two branches.</w:t>
      </w:r>
    </w:p>
    <w:p w:rsidR="000B148B" w:rsidRDefault="000B148B" w:rsidP="00D5108C">
      <w:pPr>
        <w:tabs>
          <w:tab w:val="left" w:pos="1956"/>
        </w:tabs>
        <w:ind w:left="567"/>
        <w:rPr>
          <w:rFonts w:asciiTheme="majorHAnsi" w:hAnsiTheme="majorHAnsi" w:cs="Times New Roman"/>
          <w:sz w:val="20"/>
          <w:szCs w:val="20"/>
        </w:rPr>
      </w:pPr>
    </w:p>
    <w:p w:rsidR="000B148B" w:rsidRDefault="000B148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52480" behindDoc="1" locked="0" layoutInCell="1" allowOverlap="1" wp14:anchorId="34B3A60E" wp14:editId="6AF63A07">
            <wp:simplePos x="0" y="0"/>
            <wp:positionH relativeFrom="column">
              <wp:posOffset>3021330</wp:posOffset>
            </wp:positionH>
            <wp:positionV relativeFrom="paragraph">
              <wp:posOffset>0</wp:posOffset>
            </wp:positionV>
            <wp:extent cx="2125980" cy="845820"/>
            <wp:effectExtent l="0" t="0" r="7620" b="0"/>
            <wp:wrapNone/>
            <wp:docPr id="230" name="Picture 2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extLst>
                        <a:ext uri="{28A0092B-C50C-407E-A947-70E740481C1C}">
                          <a14:useLocalDpi xmlns:a14="http://schemas.microsoft.com/office/drawing/2010/main" val="0"/>
                        </a:ext>
                      </a:extLst>
                    </a:blip>
                    <a:stretch>
                      <a:fillRect/>
                    </a:stretch>
                  </pic:blipFill>
                  <pic:spPr>
                    <a:xfrm>
                      <a:off x="0" y="0"/>
                      <a:ext cx="2125980" cy="8458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051456" behindDoc="1" locked="0" layoutInCell="1" allowOverlap="1">
            <wp:simplePos x="0" y="0"/>
            <wp:positionH relativeFrom="column">
              <wp:posOffset>361803</wp:posOffset>
            </wp:positionH>
            <wp:positionV relativeFrom="paragraph">
              <wp:posOffset>635</wp:posOffset>
            </wp:positionV>
            <wp:extent cx="2209800" cy="320040"/>
            <wp:effectExtent l="0" t="0" r="0" b="3810"/>
            <wp:wrapNone/>
            <wp:docPr id="229" name="Picture 2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extLst>
                        <a:ext uri="{28A0092B-C50C-407E-A947-70E740481C1C}">
                          <a14:useLocalDpi xmlns:a14="http://schemas.microsoft.com/office/drawing/2010/main" val="0"/>
                        </a:ext>
                      </a:extLst>
                    </a:blip>
                    <a:stretch>
                      <a:fillRect/>
                    </a:stretch>
                  </pic:blipFill>
                  <pic:spPr>
                    <a:xfrm>
                      <a:off x="0" y="0"/>
                      <a:ext cx="2209800" cy="320040"/>
                    </a:xfrm>
                    <a:prstGeom prst="rect">
                      <a:avLst/>
                    </a:prstGeom>
                  </pic:spPr>
                </pic:pic>
              </a:graphicData>
            </a:graphic>
            <wp14:sizeRelH relativeFrom="page">
              <wp14:pctWidth>0</wp14:pctWidth>
            </wp14:sizeRelH>
            <wp14:sizeRelV relativeFrom="page">
              <wp14:pctHeight>0</wp14:pctHeight>
            </wp14:sizeRelV>
          </wp:anchor>
        </w:drawing>
      </w:r>
    </w:p>
    <w:p w:rsidR="000B148B" w:rsidRDefault="000B148B"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t xml:space="preserve">    </w:t>
      </w:r>
      <w:r w:rsidRPr="00B20E00">
        <w:rPr>
          <w:rFonts w:ascii="Lucida Sans Unicode" w:hAnsi="Lucida Sans Unicode" w:cs="Lucida Sans Unicode"/>
        </w:rPr>
        <w:t>⇨</w:t>
      </w:r>
    </w:p>
    <w:p w:rsidR="000B148B" w:rsidRDefault="000B148B" w:rsidP="00D5108C">
      <w:pPr>
        <w:tabs>
          <w:tab w:val="left" w:pos="1956"/>
        </w:tabs>
        <w:ind w:left="567"/>
        <w:rPr>
          <w:rFonts w:asciiTheme="majorHAnsi" w:hAnsiTheme="majorHAnsi" w:cs="Times New Roman"/>
          <w:sz w:val="20"/>
          <w:szCs w:val="20"/>
        </w:rPr>
      </w:pPr>
    </w:p>
    <w:p w:rsidR="000B148B" w:rsidRDefault="000B148B" w:rsidP="00D5108C">
      <w:pPr>
        <w:tabs>
          <w:tab w:val="left" w:pos="1956"/>
        </w:tabs>
        <w:ind w:left="567"/>
        <w:rPr>
          <w:rFonts w:asciiTheme="majorHAnsi" w:hAnsiTheme="majorHAnsi" w:cs="Times New Roman"/>
          <w:sz w:val="20"/>
          <w:szCs w:val="20"/>
        </w:rPr>
      </w:pPr>
    </w:p>
    <w:p w:rsidR="000B148B" w:rsidRDefault="000B148B" w:rsidP="00D5108C">
      <w:pPr>
        <w:tabs>
          <w:tab w:val="left" w:pos="1956"/>
        </w:tabs>
        <w:ind w:left="567"/>
        <w:rPr>
          <w:rFonts w:asciiTheme="majorHAnsi" w:hAnsiTheme="majorHAnsi" w:cs="Times New Roman"/>
          <w:sz w:val="20"/>
          <w:szCs w:val="20"/>
        </w:rPr>
      </w:pPr>
    </w:p>
    <w:p w:rsidR="000B148B" w:rsidRDefault="000B148B" w:rsidP="00D5108C">
      <w:pPr>
        <w:tabs>
          <w:tab w:val="left" w:pos="1956"/>
        </w:tabs>
        <w:ind w:left="567"/>
        <w:rPr>
          <w:rFonts w:asciiTheme="majorHAnsi" w:hAnsiTheme="majorHAnsi" w:cs="Times New Roman"/>
          <w:sz w:val="20"/>
          <w:szCs w:val="20"/>
        </w:rPr>
      </w:pPr>
    </w:p>
    <w:p w:rsidR="000B148B" w:rsidRPr="000B148B" w:rsidRDefault="000B148B" w:rsidP="000B148B">
      <w:pPr>
        <w:tabs>
          <w:tab w:val="left" w:pos="1956"/>
        </w:tabs>
        <w:ind w:left="567"/>
        <w:rPr>
          <w:rFonts w:asciiTheme="majorHAnsi" w:hAnsiTheme="majorHAnsi" w:cs="Times New Roman"/>
          <w:sz w:val="20"/>
          <w:szCs w:val="20"/>
        </w:rPr>
      </w:pPr>
      <w:r w:rsidRPr="000B148B">
        <w:rPr>
          <w:rFonts w:asciiTheme="majorHAnsi" w:hAnsiTheme="majorHAnsi" w:cs="Times New Roman"/>
          <w:sz w:val="20"/>
          <w:szCs w:val="20"/>
        </w:rPr>
        <w:t xml:space="preserve">Now move the cursor up </w:t>
      </w:r>
      <w:r>
        <w:rPr>
          <w:rFonts w:asciiTheme="majorHAnsi" w:hAnsiTheme="majorHAnsi" w:cs="Times New Roman"/>
          <w:sz w:val="20"/>
          <w:szCs w:val="20"/>
        </w:rPr>
        <w:t xml:space="preserve">again </w:t>
      </w:r>
      <w:r w:rsidRPr="000B148B">
        <w:rPr>
          <w:rFonts w:asciiTheme="majorHAnsi" w:hAnsiTheme="majorHAnsi" w:cs="Times New Roman"/>
          <w:sz w:val="20"/>
          <w:szCs w:val="20"/>
        </w:rPr>
        <w:t xml:space="preserve">to </w:t>
      </w:r>
      <w:r w:rsidRPr="000B148B">
        <w:rPr>
          <w:rFonts w:ascii="Arial Narrow" w:hAnsi="Arial Narrow" w:cs="Times New Roman"/>
          <w:sz w:val="18"/>
          <w:szCs w:val="18"/>
        </w:rPr>
        <w:t>Derivation Path from Enrolment</w:t>
      </w:r>
      <w:r w:rsidRPr="000B148B">
        <w:rPr>
          <w:rFonts w:asciiTheme="majorHAnsi" w:hAnsiTheme="majorHAnsi" w:cs="Times New Roman"/>
          <w:sz w:val="20"/>
          <w:szCs w:val="20"/>
        </w:rPr>
        <w:t xml:space="preserve">, open the drop-down list, and select </w:t>
      </w:r>
      <w:r w:rsidRPr="000B148B">
        <w:rPr>
          <w:rFonts w:ascii="Arial Narrow" w:hAnsi="Arial Narrow" w:cs="Times New Roman"/>
          <w:sz w:val="18"/>
          <w:szCs w:val="18"/>
        </w:rPr>
        <w:t>&lt;Enrolment&gt; resulted in Rating</w:t>
      </w:r>
      <w:r w:rsidRPr="000B148B">
        <w:rPr>
          <w:rFonts w:asciiTheme="majorHAnsi" w:hAnsiTheme="majorHAnsi" w:cs="Times New Roman"/>
          <w:sz w:val="20"/>
          <w:szCs w:val="20"/>
        </w:rPr>
        <w:t xml:space="preserve">. </w:t>
      </w:r>
    </w:p>
    <w:p w:rsidR="000B148B" w:rsidRDefault="000B148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54528" behindDoc="1" locked="0" layoutInCell="1" allowOverlap="1" wp14:anchorId="3C834F04" wp14:editId="147B1C7B">
            <wp:simplePos x="0" y="0"/>
            <wp:positionH relativeFrom="column">
              <wp:posOffset>2828925</wp:posOffset>
            </wp:positionH>
            <wp:positionV relativeFrom="paragraph">
              <wp:posOffset>78740</wp:posOffset>
            </wp:positionV>
            <wp:extent cx="2286000" cy="1043940"/>
            <wp:effectExtent l="0" t="0" r="0" b="3810"/>
            <wp:wrapNone/>
            <wp:docPr id="232" name="Picture 2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2286000" cy="1043940"/>
                    </a:xfrm>
                    <a:prstGeom prst="rect">
                      <a:avLst/>
                    </a:prstGeom>
                  </pic:spPr>
                </pic:pic>
              </a:graphicData>
            </a:graphic>
            <wp14:sizeRelH relativeFrom="page">
              <wp14:pctWidth>0</wp14:pctWidth>
            </wp14:sizeRelH>
            <wp14:sizeRelV relativeFrom="page">
              <wp14:pctHeight>0</wp14:pctHeight>
            </wp14:sizeRelV>
          </wp:anchor>
        </w:drawing>
      </w:r>
    </w:p>
    <w:p w:rsidR="000B148B" w:rsidRDefault="000B148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53504" behindDoc="1" locked="0" layoutInCell="1" allowOverlap="1">
            <wp:simplePos x="0" y="0"/>
            <wp:positionH relativeFrom="column">
              <wp:posOffset>361803</wp:posOffset>
            </wp:positionH>
            <wp:positionV relativeFrom="paragraph">
              <wp:posOffset>2345</wp:posOffset>
            </wp:positionV>
            <wp:extent cx="2057400" cy="335280"/>
            <wp:effectExtent l="0" t="0" r="0" b="7620"/>
            <wp:wrapNone/>
            <wp:docPr id="231" name="Picture 2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extLst>
                        <a:ext uri="{28A0092B-C50C-407E-A947-70E740481C1C}">
                          <a14:useLocalDpi xmlns:a14="http://schemas.microsoft.com/office/drawing/2010/main" val="0"/>
                        </a:ext>
                      </a:extLst>
                    </a:blip>
                    <a:stretch>
                      <a:fillRect/>
                    </a:stretch>
                  </pic:blipFill>
                  <pic:spPr>
                    <a:xfrm>
                      <a:off x="0" y="0"/>
                      <a:ext cx="2057400" cy="335280"/>
                    </a:xfrm>
                    <a:prstGeom prst="rect">
                      <a:avLst/>
                    </a:prstGeom>
                  </pic:spPr>
                </pic:pic>
              </a:graphicData>
            </a:graphic>
            <wp14:sizeRelH relativeFrom="page">
              <wp14:pctWidth>0</wp14:pctWidth>
            </wp14:sizeRelH>
            <wp14:sizeRelV relativeFrom="page">
              <wp14:pctHeight>0</wp14:pctHeight>
            </wp14:sizeRelV>
          </wp:anchor>
        </w:drawing>
      </w:r>
    </w:p>
    <w:p w:rsidR="000B148B" w:rsidRDefault="00A12BF7"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t xml:space="preserve">      </w:t>
      </w:r>
      <w:r w:rsidRPr="00B20E00">
        <w:rPr>
          <w:rFonts w:ascii="Lucida Sans Unicode" w:hAnsi="Lucida Sans Unicode" w:cs="Lucida Sans Unicode"/>
        </w:rPr>
        <w:t>⇨</w:t>
      </w:r>
    </w:p>
    <w:p w:rsidR="000B148B" w:rsidRDefault="000B148B" w:rsidP="00D5108C">
      <w:pPr>
        <w:tabs>
          <w:tab w:val="left" w:pos="1956"/>
        </w:tabs>
        <w:ind w:left="567"/>
        <w:rPr>
          <w:rFonts w:asciiTheme="majorHAnsi" w:hAnsiTheme="majorHAnsi" w:cs="Times New Roman"/>
          <w:sz w:val="20"/>
          <w:szCs w:val="20"/>
        </w:rPr>
      </w:pPr>
    </w:p>
    <w:p w:rsidR="000B148B" w:rsidRDefault="000B148B" w:rsidP="00D5108C">
      <w:pPr>
        <w:tabs>
          <w:tab w:val="left" w:pos="1956"/>
        </w:tabs>
        <w:ind w:left="567"/>
        <w:rPr>
          <w:rFonts w:asciiTheme="majorHAnsi" w:hAnsiTheme="majorHAnsi" w:cs="Times New Roman"/>
          <w:sz w:val="20"/>
          <w:szCs w:val="20"/>
        </w:rPr>
      </w:pPr>
    </w:p>
    <w:p w:rsidR="000B148B" w:rsidRDefault="000B148B" w:rsidP="00D5108C">
      <w:pPr>
        <w:tabs>
          <w:tab w:val="left" w:pos="1956"/>
        </w:tabs>
        <w:ind w:left="567"/>
        <w:rPr>
          <w:rFonts w:asciiTheme="majorHAnsi" w:hAnsiTheme="majorHAnsi" w:cs="Times New Roman"/>
          <w:sz w:val="20"/>
          <w:szCs w:val="20"/>
        </w:rPr>
      </w:pPr>
    </w:p>
    <w:p w:rsidR="000B148B" w:rsidRDefault="000B148B" w:rsidP="00D5108C">
      <w:pPr>
        <w:tabs>
          <w:tab w:val="left" w:pos="1956"/>
        </w:tabs>
        <w:ind w:left="567"/>
        <w:rPr>
          <w:rFonts w:asciiTheme="majorHAnsi" w:hAnsiTheme="majorHAnsi" w:cs="Times New Roman"/>
          <w:sz w:val="20"/>
          <w:szCs w:val="20"/>
        </w:rPr>
      </w:pPr>
    </w:p>
    <w:p w:rsidR="00A12BF7" w:rsidRPr="00A12BF7" w:rsidRDefault="00A12BF7" w:rsidP="00A12BF7">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55552" behindDoc="0" locked="0" layoutInCell="1" allowOverlap="1" wp14:anchorId="3183A68E" wp14:editId="22995D98">
            <wp:simplePos x="0" y="0"/>
            <wp:positionH relativeFrom="column">
              <wp:posOffset>3338830</wp:posOffset>
            </wp:positionH>
            <wp:positionV relativeFrom="paragraph">
              <wp:posOffset>41910</wp:posOffset>
            </wp:positionV>
            <wp:extent cx="1950720" cy="1203960"/>
            <wp:effectExtent l="0" t="0" r="0" b="0"/>
            <wp:wrapSquare wrapText="bothSides"/>
            <wp:docPr id="233" name="Picture 2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extLst>
                        <a:ext uri="{28A0092B-C50C-407E-A947-70E740481C1C}">
                          <a14:useLocalDpi xmlns:a14="http://schemas.microsoft.com/office/drawing/2010/main" val="0"/>
                        </a:ext>
                      </a:extLst>
                    </a:blip>
                    <a:stretch>
                      <a:fillRect/>
                    </a:stretch>
                  </pic:blipFill>
                  <pic:spPr>
                    <a:xfrm>
                      <a:off x="0" y="0"/>
                      <a:ext cx="1950720" cy="1203960"/>
                    </a:xfrm>
                    <a:prstGeom prst="rect">
                      <a:avLst/>
                    </a:prstGeom>
                  </pic:spPr>
                </pic:pic>
              </a:graphicData>
            </a:graphic>
            <wp14:sizeRelH relativeFrom="page">
              <wp14:pctWidth>0</wp14:pctWidth>
            </wp14:sizeRelH>
            <wp14:sizeRelV relativeFrom="page">
              <wp14:pctHeight>0</wp14:pctHeight>
            </wp14:sizeRelV>
          </wp:anchor>
        </w:drawing>
      </w:r>
      <w:r w:rsidRPr="00A12BF7">
        <w:rPr>
          <w:rFonts w:asciiTheme="majorHAnsi" w:hAnsiTheme="majorHAnsi" w:cs="Times New Roman"/>
          <w:sz w:val="20"/>
          <w:szCs w:val="20"/>
        </w:rPr>
        <w:t xml:space="preserve">That completes the derivation path There are now three branches under the </w:t>
      </w:r>
      <w:proofErr w:type="gramStart"/>
      <w:r w:rsidRPr="00A12BF7">
        <w:rPr>
          <w:rFonts w:ascii="Arial Narrow" w:hAnsi="Arial Narrow" w:cs="Times New Roman"/>
          <w:sz w:val="18"/>
          <w:szCs w:val="18"/>
        </w:rPr>
        <w:t>And</w:t>
      </w:r>
      <w:proofErr w:type="gramEnd"/>
      <w:r w:rsidRPr="00A12BF7">
        <w:rPr>
          <w:rFonts w:asciiTheme="majorHAnsi" w:hAnsiTheme="majorHAnsi" w:cs="Times New Roman"/>
          <w:sz w:val="20"/>
          <w:szCs w:val="20"/>
        </w:rPr>
        <w:t xml:space="preserve"> operator as shown. The Enrolment roles have been automatically correlated, as shown by displaying with the same suffix (</w:t>
      </w:r>
      <w:r w:rsidRPr="00A12BF7">
        <w:rPr>
          <w:rFonts w:ascii="Arial Narrow" w:hAnsi="Arial Narrow" w:cs="Times New Roman"/>
          <w:sz w:val="18"/>
          <w:szCs w:val="18"/>
        </w:rPr>
        <w:t>Enrolment#1</w:t>
      </w:r>
      <w:r w:rsidRPr="00A12BF7">
        <w:rPr>
          <w:rFonts w:asciiTheme="majorHAnsi" w:hAnsiTheme="majorHAnsi" w:cs="Times New Roman"/>
          <w:sz w:val="20"/>
          <w:szCs w:val="20"/>
        </w:rPr>
        <w:t>).</w:t>
      </w:r>
    </w:p>
    <w:p w:rsidR="000B148B" w:rsidRDefault="000B148B" w:rsidP="00D5108C">
      <w:pPr>
        <w:tabs>
          <w:tab w:val="left" w:pos="1956"/>
        </w:tabs>
        <w:ind w:left="567"/>
        <w:rPr>
          <w:rFonts w:asciiTheme="majorHAnsi" w:hAnsiTheme="majorHAnsi" w:cs="Times New Roman"/>
          <w:sz w:val="20"/>
          <w:szCs w:val="20"/>
        </w:rPr>
      </w:pPr>
    </w:p>
    <w:p w:rsidR="000B148B" w:rsidRDefault="000B148B" w:rsidP="00D5108C">
      <w:pPr>
        <w:tabs>
          <w:tab w:val="left" w:pos="1956"/>
        </w:tabs>
        <w:ind w:left="567"/>
        <w:rPr>
          <w:rFonts w:asciiTheme="majorHAnsi" w:hAnsiTheme="majorHAnsi" w:cs="Times New Roman"/>
          <w:sz w:val="20"/>
          <w:szCs w:val="20"/>
        </w:rPr>
      </w:pPr>
    </w:p>
    <w:p w:rsidR="000B148B" w:rsidRDefault="000B148B" w:rsidP="00D5108C">
      <w:pPr>
        <w:tabs>
          <w:tab w:val="left" w:pos="1956"/>
        </w:tabs>
        <w:ind w:left="567"/>
        <w:rPr>
          <w:rFonts w:asciiTheme="majorHAnsi" w:hAnsiTheme="majorHAnsi" w:cs="Times New Roman"/>
          <w:sz w:val="20"/>
          <w:szCs w:val="20"/>
        </w:rPr>
      </w:pPr>
    </w:p>
    <w:p w:rsidR="00A12BF7" w:rsidRPr="00A12BF7" w:rsidRDefault="00A12BF7" w:rsidP="00A12BF7">
      <w:pPr>
        <w:tabs>
          <w:tab w:val="left" w:pos="1956"/>
        </w:tabs>
        <w:ind w:left="567"/>
        <w:rPr>
          <w:rFonts w:asciiTheme="majorHAnsi" w:hAnsiTheme="majorHAnsi" w:cs="Times New Roman"/>
          <w:sz w:val="20"/>
          <w:szCs w:val="20"/>
        </w:rPr>
      </w:pPr>
      <w:r w:rsidRPr="00A12BF7">
        <w:rPr>
          <w:rFonts w:asciiTheme="majorHAnsi" w:hAnsiTheme="majorHAnsi" w:cs="Times New Roman"/>
          <w:sz w:val="20"/>
          <w:szCs w:val="20"/>
        </w:rPr>
        <w:t xml:space="preserve">To complete the derivation rule, select </w:t>
      </w:r>
      <w:r w:rsidR="00CB1257">
        <w:rPr>
          <w:rFonts w:asciiTheme="majorHAnsi" w:hAnsiTheme="majorHAnsi" w:cs="Times New Roman"/>
          <w:sz w:val="20"/>
          <w:szCs w:val="20"/>
        </w:rPr>
        <w:t xml:space="preserve">the </w:t>
      </w:r>
      <w:r w:rsidR="00CB1257" w:rsidRPr="00CB1257">
        <w:rPr>
          <w:rFonts w:ascii="Arial Narrow" w:hAnsi="Arial Narrow" w:cs="Times New Roman"/>
          <w:sz w:val="18"/>
          <w:szCs w:val="18"/>
        </w:rPr>
        <w:t>Derivation Path from ‘Enrolment’</w:t>
      </w:r>
      <w:r w:rsidR="00CB1257">
        <w:rPr>
          <w:rFonts w:asciiTheme="majorHAnsi" w:hAnsiTheme="majorHAnsi" w:cs="Times New Roman"/>
          <w:sz w:val="20"/>
          <w:szCs w:val="20"/>
        </w:rPr>
        <w:t xml:space="preserve"> header, and for each of the three </w:t>
      </w:r>
      <w:proofErr w:type="spellStart"/>
      <w:r w:rsidR="00CB1257" w:rsidRPr="00CB1257">
        <w:rPr>
          <w:rFonts w:ascii="Arial Narrow" w:hAnsi="Arial Narrow" w:cs="Times New Roman"/>
          <w:sz w:val="18"/>
          <w:szCs w:val="18"/>
        </w:rPr>
        <w:t>DerivationSource</w:t>
      </w:r>
      <w:proofErr w:type="spellEnd"/>
      <w:r w:rsidR="00CB1257">
        <w:rPr>
          <w:rFonts w:asciiTheme="majorHAnsi" w:hAnsiTheme="majorHAnsi" w:cs="Times New Roman"/>
          <w:sz w:val="20"/>
          <w:szCs w:val="20"/>
        </w:rPr>
        <w:t xml:space="preserve"> properties open its dropdown, expand </w:t>
      </w:r>
      <w:r w:rsidR="00CB1257" w:rsidRPr="00CB1257">
        <w:rPr>
          <w:rFonts w:ascii="Arial Narrow" w:hAnsi="Arial Narrow" w:cs="Times New Roman"/>
          <w:sz w:val="18"/>
          <w:szCs w:val="18"/>
        </w:rPr>
        <w:t>Path Variables</w:t>
      </w:r>
      <w:r w:rsidR="00CB1257">
        <w:rPr>
          <w:rFonts w:asciiTheme="majorHAnsi" w:hAnsiTheme="majorHAnsi" w:cs="Times New Roman"/>
          <w:sz w:val="20"/>
          <w:szCs w:val="20"/>
        </w:rPr>
        <w:t>, and choose the relevant variable (</w:t>
      </w:r>
      <w:r w:rsidR="00CB1257" w:rsidRPr="00EB616A">
        <w:rPr>
          <w:rFonts w:ascii="Arial Narrow" w:hAnsi="Arial Narrow" w:cs="Times New Roman"/>
          <w:sz w:val="18"/>
          <w:szCs w:val="18"/>
        </w:rPr>
        <w:t>Student</w:t>
      </w:r>
      <w:r w:rsidR="00CB1257">
        <w:rPr>
          <w:rFonts w:asciiTheme="majorHAnsi" w:hAnsiTheme="majorHAnsi" w:cs="Times New Roman"/>
          <w:sz w:val="20"/>
          <w:szCs w:val="20"/>
        </w:rPr>
        <w:t xml:space="preserve">, </w:t>
      </w:r>
      <w:r w:rsidR="00CB1257" w:rsidRPr="00EB616A">
        <w:rPr>
          <w:rFonts w:ascii="Arial Narrow" w:hAnsi="Arial Narrow" w:cs="Times New Roman"/>
          <w:sz w:val="18"/>
          <w:szCs w:val="18"/>
        </w:rPr>
        <w:t>Course</w:t>
      </w:r>
      <w:r w:rsidR="00A45AC9">
        <w:rPr>
          <w:rFonts w:asciiTheme="majorHAnsi" w:hAnsiTheme="majorHAnsi" w:cs="Times New Roman"/>
          <w:sz w:val="20"/>
          <w:szCs w:val="20"/>
        </w:rPr>
        <w:t>, or</w:t>
      </w:r>
      <w:r w:rsidR="00CB1257">
        <w:rPr>
          <w:rFonts w:asciiTheme="majorHAnsi" w:hAnsiTheme="majorHAnsi" w:cs="Times New Roman"/>
          <w:sz w:val="20"/>
          <w:szCs w:val="20"/>
        </w:rPr>
        <w:t xml:space="preserve"> </w:t>
      </w:r>
      <w:r w:rsidR="00CB1257" w:rsidRPr="00EB616A">
        <w:rPr>
          <w:rFonts w:ascii="Arial Narrow" w:hAnsi="Arial Narrow" w:cs="Times New Roman"/>
          <w:sz w:val="18"/>
          <w:szCs w:val="18"/>
        </w:rPr>
        <w:t>Rating</w:t>
      </w:r>
      <w:r w:rsidR="00CB1257">
        <w:rPr>
          <w:rFonts w:asciiTheme="majorHAnsi" w:hAnsiTheme="majorHAnsi" w:cs="Times New Roman"/>
          <w:sz w:val="20"/>
          <w:szCs w:val="20"/>
        </w:rPr>
        <w:t xml:space="preserve">) </w:t>
      </w:r>
      <w:r w:rsidR="00EB616A">
        <w:rPr>
          <w:rFonts w:asciiTheme="majorHAnsi" w:hAnsiTheme="majorHAnsi" w:cs="Times New Roman"/>
          <w:sz w:val="20"/>
          <w:szCs w:val="20"/>
        </w:rPr>
        <w:t>to obtain the following role bindings.</w:t>
      </w:r>
      <w:r w:rsidR="00CB1257" w:rsidRPr="00CB1257">
        <w:rPr>
          <w:rFonts w:asciiTheme="majorHAnsi" w:hAnsiTheme="majorHAnsi" w:cs="Times New Roman"/>
          <w:sz w:val="20"/>
          <w:szCs w:val="20"/>
        </w:rPr>
        <w:t xml:space="preserve"> </w:t>
      </w:r>
    </w:p>
    <w:p w:rsidR="000B148B" w:rsidRDefault="000B148B" w:rsidP="00D5108C">
      <w:pPr>
        <w:tabs>
          <w:tab w:val="left" w:pos="1956"/>
        </w:tabs>
        <w:ind w:left="567"/>
        <w:rPr>
          <w:rFonts w:asciiTheme="majorHAnsi" w:hAnsiTheme="majorHAnsi" w:cs="Times New Roman"/>
          <w:sz w:val="20"/>
          <w:szCs w:val="20"/>
        </w:rPr>
      </w:pPr>
    </w:p>
    <w:p w:rsidR="000B148B" w:rsidRDefault="00A45AC9"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315648" behindDoc="1" locked="0" layoutInCell="1" allowOverlap="1">
            <wp:simplePos x="0" y="0"/>
            <wp:positionH relativeFrom="column">
              <wp:posOffset>1586865</wp:posOffset>
            </wp:positionH>
            <wp:positionV relativeFrom="paragraph">
              <wp:posOffset>-1270</wp:posOffset>
            </wp:positionV>
            <wp:extent cx="2065020" cy="518160"/>
            <wp:effectExtent l="0" t="0" r="0" b="0"/>
            <wp:wrapNone/>
            <wp:docPr id="42" name="Picture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extLst>
                        <a:ext uri="{28A0092B-C50C-407E-A947-70E740481C1C}">
                          <a14:useLocalDpi xmlns:a14="http://schemas.microsoft.com/office/drawing/2010/main" val="0"/>
                        </a:ext>
                      </a:extLst>
                    </a:blip>
                    <a:stretch>
                      <a:fillRect/>
                    </a:stretch>
                  </pic:blipFill>
                  <pic:spPr>
                    <a:xfrm>
                      <a:off x="0" y="0"/>
                      <a:ext cx="2065020" cy="518160"/>
                    </a:xfrm>
                    <a:prstGeom prst="rect">
                      <a:avLst/>
                    </a:prstGeom>
                  </pic:spPr>
                </pic:pic>
              </a:graphicData>
            </a:graphic>
            <wp14:sizeRelH relativeFrom="page">
              <wp14:pctWidth>0</wp14:pctWidth>
            </wp14:sizeRelH>
            <wp14:sizeRelV relativeFrom="page">
              <wp14:pctHeight>0</wp14:pctHeight>
            </wp14:sizeRelV>
          </wp:anchor>
        </w:drawing>
      </w:r>
    </w:p>
    <w:p w:rsidR="000B148B" w:rsidRDefault="000B148B" w:rsidP="00D5108C">
      <w:pPr>
        <w:tabs>
          <w:tab w:val="left" w:pos="1956"/>
        </w:tabs>
        <w:ind w:left="567"/>
        <w:rPr>
          <w:rFonts w:asciiTheme="majorHAnsi" w:hAnsiTheme="majorHAnsi" w:cs="Times New Roman"/>
          <w:sz w:val="20"/>
          <w:szCs w:val="20"/>
        </w:rPr>
      </w:pPr>
    </w:p>
    <w:p w:rsidR="000B148B" w:rsidRDefault="000B148B" w:rsidP="00D5108C">
      <w:pPr>
        <w:tabs>
          <w:tab w:val="left" w:pos="1956"/>
        </w:tabs>
        <w:ind w:left="567"/>
        <w:rPr>
          <w:rFonts w:asciiTheme="majorHAnsi" w:hAnsiTheme="majorHAnsi" w:cs="Times New Roman"/>
          <w:sz w:val="20"/>
          <w:szCs w:val="20"/>
        </w:rPr>
      </w:pPr>
    </w:p>
    <w:p w:rsidR="000B148B" w:rsidRDefault="000B148B" w:rsidP="00D5108C">
      <w:pPr>
        <w:tabs>
          <w:tab w:val="left" w:pos="1956"/>
        </w:tabs>
        <w:ind w:left="567"/>
        <w:rPr>
          <w:rFonts w:asciiTheme="majorHAnsi" w:hAnsiTheme="majorHAnsi" w:cs="Times New Roman"/>
          <w:sz w:val="20"/>
          <w:szCs w:val="20"/>
        </w:rPr>
      </w:pPr>
    </w:p>
    <w:p w:rsidR="00A12BF7" w:rsidRPr="00A12BF7" w:rsidRDefault="00A12BF7" w:rsidP="00A12BF7">
      <w:pPr>
        <w:tabs>
          <w:tab w:val="left" w:pos="1956"/>
        </w:tabs>
        <w:ind w:left="567"/>
        <w:rPr>
          <w:rFonts w:asciiTheme="majorHAnsi" w:hAnsiTheme="majorHAnsi" w:cs="Times New Roman"/>
          <w:sz w:val="20"/>
          <w:szCs w:val="20"/>
        </w:rPr>
      </w:pPr>
      <w:r w:rsidRPr="00A12BF7">
        <w:rPr>
          <w:rFonts w:asciiTheme="majorHAnsi" w:hAnsiTheme="majorHAnsi" w:cs="Times New Roman"/>
          <w:sz w:val="20"/>
          <w:szCs w:val="20"/>
        </w:rPr>
        <w:t>That completes the derivation rule entry. The rule verbalization is viewable in the Verbalization Browser.</w:t>
      </w:r>
    </w:p>
    <w:p w:rsidR="00A12BF7" w:rsidRDefault="00A12BF7"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62720" behindDoc="1" locked="0" layoutInCell="1" allowOverlap="1" wp14:anchorId="7B967017" wp14:editId="55571465">
            <wp:simplePos x="0" y="0"/>
            <wp:positionH relativeFrom="column">
              <wp:posOffset>1398270</wp:posOffset>
            </wp:positionH>
            <wp:positionV relativeFrom="paragraph">
              <wp:posOffset>120015</wp:posOffset>
            </wp:positionV>
            <wp:extent cx="2339340" cy="548640"/>
            <wp:effectExtent l="0" t="0" r="3810" b="3810"/>
            <wp:wrapNone/>
            <wp:docPr id="241" name="Picture 2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extLst>
                        <a:ext uri="{28A0092B-C50C-407E-A947-70E740481C1C}">
                          <a14:useLocalDpi xmlns:a14="http://schemas.microsoft.com/office/drawing/2010/main" val="0"/>
                        </a:ext>
                      </a:extLst>
                    </a:blip>
                    <a:stretch>
                      <a:fillRect/>
                    </a:stretch>
                  </pic:blipFill>
                  <pic:spPr>
                    <a:xfrm>
                      <a:off x="0" y="0"/>
                      <a:ext cx="2339340" cy="548640"/>
                    </a:xfrm>
                    <a:prstGeom prst="rect">
                      <a:avLst/>
                    </a:prstGeom>
                  </pic:spPr>
                </pic:pic>
              </a:graphicData>
            </a:graphic>
            <wp14:sizeRelH relativeFrom="page">
              <wp14:pctWidth>0</wp14:pctWidth>
            </wp14:sizeRelH>
            <wp14:sizeRelV relativeFrom="page">
              <wp14:pctHeight>0</wp14:pctHeight>
            </wp14:sizeRelV>
          </wp:anchor>
        </w:drawing>
      </w:r>
    </w:p>
    <w:p w:rsidR="00A12BF7" w:rsidRDefault="00A12BF7" w:rsidP="00D5108C">
      <w:pPr>
        <w:tabs>
          <w:tab w:val="left" w:pos="1956"/>
        </w:tabs>
        <w:ind w:left="567"/>
        <w:rPr>
          <w:rFonts w:asciiTheme="majorHAnsi" w:hAnsiTheme="majorHAnsi" w:cs="Times New Roman"/>
          <w:sz w:val="20"/>
          <w:szCs w:val="20"/>
        </w:rPr>
      </w:pPr>
    </w:p>
    <w:p w:rsidR="00A12BF7" w:rsidRDefault="00A12BF7" w:rsidP="00D5108C">
      <w:pPr>
        <w:tabs>
          <w:tab w:val="left" w:pos="1956"/>
        </w:tabs>
        <w:ind w:left="567"/>
        <w:rPr>
          <w:rFonts w:asciiTheme="majorHAnsi" w:hAnsiTheme="majorHAnsi" w:cs="Times New Roman"/>
          <w:sz w:val="20"/>
          <w:szCs w:val="20"/>
        </w:rPr>
      </w:pPr>
    </w:p>
    <w:p w:rsidR="00A12BF7" w:rsidRDefault="00A12BF7" w:rsidP="00D5108C">
      <w:pPr>
        <w:tabs>
          <w:tab w:val="left" w:pos="1956"/>
        </w:tabs>
        <w:ind w:left="567"/>
        <w:rPr>
          <w:rFonts w:asciiTheme="majorHAnsi" w:hAnsiTheme="majorHAnsi" w:cs="Times New Roman"/>
          <w:sz w:val="20"/>
          <w:szCs w:val="20"/>
        </w:rPr>
      </w:pPr>
    </w:p>
    <w:p w:rsidR="00A12BF7" w:rsidRDefault="00A12BF7"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lastRenderedPageBreak/>
        <w:t>To view the derivation rule on the diagram, copy and paste the verbalization text into a Model Note as shown below.</w:t>
      </w:r>
    </w:p>
    <w:p w:rsidR="00A12BF7" w:rsidRDefault="00EB616A"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63744" behindDoc="1" locked="0" layoutInCell="1" allowOverlap="1" wp14:anchorId="620DDC63" wp14:editId="48CCA8FE">
            <wp:simplePos x="0" y="0"/>
            <wp:positionH relativeFrom="column">
              <wp:posOffset>1068070</wp:posOffset>
            </wp:positionH>
            <wp:positionV relativeFrom="paragraph">
              <wp:posOffset>127635</wp:posOffset>
            </wp:positionV>
            <wp:extent cx="3893820" cy="1737360"/>
            <wp:effectExtent l="0" t="0" r="0" b="0"/>
            <wp:wrapNone/>
            <wp:docPr id="242" name="Picture 2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extLst>
                        <a:ext uri="{28A0092B-C50C-407E-A947-70E740481C1C}">
                          <a14:useLocalDpi xmlns:a14="http://schemas.microsoft.com/office/drawing/2010/main" val="0"/>
                        </a:ext>
                      </a:extLst>
                    </a:blip>
                    <a:stretch>
                      <a:fillRect/>
                    </a:stretch>
                  </pic:blipFill>
                  <pic:spPr>
                    <a:xfrm>
                      <a:off x="0" y="0"/>
                      <a:ext cx="3893820" cy="1737360"/>
                    </a:xfrm>
                    <a:prstGeom prst="rect">
                      <a:avLst/>
                    </a:prstGeom>
                  </pic:spPr>
                </pic:pic>
              </a:graphicData>
            </a:graphic>
            <wp14:sizeRelH relativeFrom="page">
              <wp14:pctWidth>0</wp14:pctWidth>
            </wp14:sizeRelH>
            <wp14:sizeRelV relativeFrom="page">
              <wp14:pctHeight>0</wp14:pctHeight>
            </wp14:sizeRelV>
          </wp:anchor>
        </w:drawing>
      </w:r>
    </w:p>
    <w:p w:rsidR="00EB616A" w:rsidRDefault="00EB616A" w:rsidP="00D5108C">
      <w:pPr>
        <w:tabs>
          <w:tab w:val="left" w:pos="1956"/>
        </w:tabs>
        <w:ind w:left="567"/>
        <w:rPr>
          <w:rFonts w:asciiTheme="majorHAnsi" w:hAnsiTheme="majorHAnsi" w:cs="Times New Roman"/>
          <w:sz w:val="20"/>
          <w:szCs w:val="20"/>
        </w:rPr>
      </w:pPr>
    </w:p>
    <w:p w:rsidR="00A12BF7" w:rsidRDefault="00A12BF7" w:rsidP="00D5108C">
      <w:pPr>
        <w:tabs>
          <w:tab w:val="left" w:pos="1956"/>
        </w:tabs>
        <w:ind w:left="567"/>
        <w:rPr>
          <w:rFonts w:asciiTheme="majorHAnsi" w:hAnsiTheme="majorHAnsi" w:cs="Times New Roman"/>
          <w:sz w:val="20"/>
          <w:szCs w:val="20"/>
        </w:rPr>
      </w:pPr>
    </w:p>
    <w:p w:rsidR="00A12BF7" w:rsidRDefault="00A12BF7" w:rsidP="00D5108C">
      <w:pPr>
        <w:tabs>
          <w:tab w:val="left" w:pos="1956"/>
        </w:tabs>
        <w:ind w:left="567"/>
        <w:rPr>
          <w:rFonts w:asciiTheme="majorHAnsi" w:hAnsiTheme="majorHAnsi" w:cs="Times New Roman"/>
          <w:sz w:val="20"/>
          <w:szCs w:val="20"/>
        </w:rPr>
      </w:pPr>
    </w:p>
    <w:p w:rsidR="00A12BF7" w:rsidRDefault="00A12BF7" w:rsidP="00D5108C">
      <w:pPr>
        <w:tabs>
          <w:tab w:val="left" w:pos="1956"/>
        </w:tabs>
        <w:ind w:left="567"/>
        <w:rPr>
          <w:rFonts w:asciiTheme="majorHAnsi" w:hAnsiTheme="majorHAnsi" w:cs="Times New Roman"/>
          <w:sz w:val="20"/>
          <w:szCs w:val="20"/>
        </w:rPr>
      </w:pPr>
    </w:p>
    <w:p w:rsidR="00A12BF7" w:rsidRDefault="00A12BF7" w:rsidP="00D5108C">
      <w:pPr>
        <w:tabs>
          <w:tab w:val="left" w:pos="1956"/>
        </w:tabs>
        <w:ind w:left="567"/>
        <w:rPr>
          <w:rFonts w:asciiTheme="majorHAnsi" w:hAnsiTheme="majorHAnsi" w:cs="Times New Roman"/>
          <w:sz w:val="20"/>
          <w:szCs w:val="20"/>
        </w:rPr>
      </w:pPr>
    </w:p>
    <w:p w:rsidR="00A12BF7" w:rsidRDefault="00A12BF7" w:rsidP="00D5108C">
      <w:pPr>
        <w:tabs>
          <w:tab w:val="left" w:pos="1956"/>
        </w:tabs>
        <w:ind w:left="567"/>
        <w:rPr>
          <w:rFonts w:asciiTheme="majorHAnsi" w:hAnsiTheme="majorHAnsi" w:cs="Times New Roman"/>
          <w:sz w:val="20"/>
          <w:szCs w:val="20"/>
        </w:rPr>
      </w:pPr>
    </w:p>
    <w:p w:rsidR="00A12BF7" w:rsidRDefault="00A12BF7" w:rsidP="00D5108C">
      <w:pPr>
        <w:tabs>
          <w:tab w:val="left" w:pos="1956"/>
        </w:tabs>
        <w:ind w:left="567"/>
        <w:rPr>
          <w:rFonts w:asciiTheme="majorHAnsi" w:hAnsiTheme="majorHAnsi" w:cs="Times New Roman"/>
          <w:sz w:val="20"/>
          <w:szCs w:val="20"/>
        </w:rPr>
      </w:pPr>
    </w:p>
    <w:p w:rsidR="00A12BF7" w:rsidRDefault="00A12BF7" w:rsidP="00D5108C">
      <w:pPr>
        <w:tabs>
          <w:tab w:val="left" w:pos="1956"/>
        </w:tabs>
        <w:ind w:left="567"/>
        <w:rPr>
          <w:rFonts w:asciiTheme="majorHAnsi" w:hAnsiTheme="majorHAnsi" w:cs="Times New Roman"/>
          <w:sz w:val="20"/>
          <w:szCs w:val="20"/>
        </w:rPr>
      </w:pPr>
    </w:p>
    <w:p w:rsidR="00A12BF7" w:rsidRDefault="00A12BF7" w:rsidP="00D5108C">
      <w:pPr>
        <w:tabs>
          <w:tab w:val="left" w:pos="1956"/>
        </w:tabs>
        <w:ind w:left="567"/>
        <w:rPr>
          <w:rFonts w:asciiTheme="majorHAnsi" w:hAnsiTheme="majorHAnsi" w:cs="Times New Roman"/>
          <w:sz w:val="20"/>
          <w:szCs w:val="20"/>
        </w:rPr>
      </w:pPr>
    </w:p>
    <w:p w:rsidR="00A12BF7" w:rsidRDefault="00A12BF7" w:rsidP="00D5108C">
      <w:pPr>
        <w:tabs>
          <w:tab w:val="left" w:pos="1956"/>
        </w:tabs>
        <w:ind w:left="567"/>
        <w:rPr>
          <w:rFonts w:asciiTheme="majorHAnsi" w:hAnsiTheme="majorHAnsi" w:cs="Times New Roman"/>
          <w:sz w:val="20"/>
          <w:szCs w:val="20"/>
        </w:rPr>
      </w:pPr>
    </w:p>
    <w:p w:rsidR="00A12BF7" w:rsidRDefault="00A12BF7" w:rsidP="00D5108C">
      <w:pPr>
        <w:tabs>
          <w:tab w:val="left" w:pos="1956"/>
        </w:tabs>
        <w:ind w:left="567"/>
        <w:rPr>
          <w:rFonts w:asciiTheme="majorHAnsi" w:hAnsiTheme="majorHAnsi" w:cs="Times New Roman"/>
          <w:sz w:val="20"/>
          <w:szCs w:val="20"/>
        </w:rPr>
      </w:pPr>
    </w:p>
    <w:p w:rsidR="00BD1DB7" w:rsidRPr="00BD1DB7" w:rsidRDefault="00BD1DB7" w:rsidP="00BD1DB7">
      <w:pPr>
        <w:tabs>
          <w:tab w:val="left" w:pos="1956"/>
        </w:tabs>
        <w:ind w:left="567"/>
        <w:rPr>
          <w:rFonts w:asciiTheme="majorHAnsi" w:hAnsiTheme="majorHAnsi" w:cs="Times New Roman"/>
          <w:sz w:val="20"/>
          <w:szCs w:val="20"/>
        </w:rPr>
      </w:pPr>
      <w:r w:rsidRPr="00BD1DB7">
        <w:rPr>
          <w:rFonts w:asciiTheme="majorHAnsi" w:hAnsiTheme="majorHAnsi" w:cs="Times New Roman"/>
          <w:sz w:val="20"/>
          <w:szCs w:val="20"/>
        </w:rPr>
        <w:t xml:space="preserve">The derivation rule just considered involved </w:t>
      </w:r>
      <w:r w:rsidRPr="00BD1DB7">
        <w:rPr>
          <w:rFonts w:asciiTheme="majorHAnsi" w:hAnsiTheme="majorHAnsi" w:cs="Times New Roman"/>
          <w:i/>
          <w:sz w:val="20"/>
          <w:szCs w:val="20"/>
        </w:rPr>
        <w:t>navigating out from an objectification</w:t>
      </w:r>
      <w:r w:rsidRPr="00BD1DB7">
        <w:rPr>
          <w:rFonts w:asciiTheme="majorHAnsi" w:hAnsiTheme="majorHAnsi" w:cs="Times New Roman"/>
          <w:sz w:val="20"/>
          <w:szCs w:val="20"/>
        </w:rPr>
        <w:t xml:space="preserve">. NORMA also allows you to </w:t>
      </w:r>
      <w:r w:rsidRPr="00BD1DB7">
        <w:rPr>
          <w:rFonts w:asciiTheme="majorHAnsi" w:hAnsiTheme="majorHAnsi" w:cs="Times New Roman"/>
          <w:i/>
          <w:sz w:val="20"/>
          <w:szCs w:val="20"/>
        </w:rPr>
        <w:t>navigate into an objectification</w:t>
      </w:r>
      <w:r w:rsidRPr="00BD1DB7">
        <w:rPr>
          <w:rFonts w:asciiTheme="majorHAnsi" w:hAnsiTheme="majorHAnsi" w:cs="Times New Roman"/>
          <w:sz w:val="20"/>
          <w:szCs w:val="20"/>
        </w:rPr>
        <w:t xml:space="preserve"> by traversing link fact types in the other direction. To </w:t>
      </w:r>
      <w:r>
        <w:rPr>
          <w:rFonts w:asciiTheme="majorHAnsi" w:hAnsiTheme="majorHAnsi" w:cs="Times New Roman"/>
          <w:sz w:val="20"/>
          <w:szCs w:val="20"/>
        </w:rPr>
        <w:t>illustrat</w:t>
      </w:r>
      <w:r w:rsidRPr="00BD1DB7">
        <w:rPr>
          <w:rFonts w:asciiTheme="majorHAnsi" w:hAnsiTheme="majorHAnsi" w:cs="Times New Roman"/>
          <w:sz w:val="20"/>
          <w:szCs w:val="20"/>
        </w:rPr>
        <w:t xml:space="preserve">e this feature, we’ll now reformulate the derivation rule </w:t>
      </w:r>
      <w:r>
        <w:rPr>
          <w:rFonts w:asciiTheme="majorHAnsi" w:hAnsiTheme="majorHAnsi" w:cs="Times New Roman"/>
          <w:sz w:val="20"/>
          <w:szCs w:val="20"/>
        </w:rPr>
        <w:t xml:space="preserve">for the ternary by </w:t>
      </w:r>
      <w:r w:rsidRPr="00BD1DB7">
        <w:rPr>
          <w:rFonts w:asciiTheme="majorHAnsi" w:hAnsiTheme="majorHAnsi" w:cs="Times New Roman"/>
          <w:sz w:val="20"/>
          <w:szCs w:val="20"/>
        </w:rPr>
        <w:t>both navigating into the objectification and navigating out from it</w:t>
      </w:r>
      <w:r>
        <w:rPr>
          <w:rFonts w:asciiTheme="majorHAnsi" w:hAnsiTheme="majorHAnsi" w:cs="Times New Roman"/>
          <w:sz w:val="20"/>
          <w:szCs w:val="20"/>
        </w:rPr>
        <w:t>, as in the following FORML version of the rule:</w:t>
      </w:r>
    </w:p>
    <w:p w:rsidR="00BD1DB7" w:rsidRPr="00EB616A" w:rsidRDefault="00BD1DB7" w:rsidP="00BD1DB7">
      <w:pPr>
        <w:tabs>
          <w:tab w:val="left" w:pos="1956"/>
        </w:tabs>
        <w:ind w:left="567"/>
        <w:rPr>
          <w:rFonts w:asciiTheme="majorHAnsi" w:hAnsiTheme="majorHAnsi" w:cs="Times New Roman"/>
          <w:sz w:val="16"/>
          <w:szCs w:val="16"/>
        </w:rPr>
      </w:pPr>
    </w:p>
    <w:p w:rsidR="00BD1DB7" w:rsidRPr="00BD1DB7" w:rsidRDefault="00BD1DB7" w:rsidP="00BD1DB7">
      <w:pPr>
        <w:tabs>
          <w:tab w:val="left" w:pos="1956"/>
        </w:tabs>
        <w:ind w:left="1020"/>
        <w:rPr>
          <w:rFonts w:ascii="Arial Narrow" w:hAnsi="Arial Narrow" w:cs="Times New Roman"/>
          <w:sz w:val="18"/>
          <w:szCs w:val="18"/>
        </w:rPr>
      </w:pPr>
      <w:r w:rsidRPr="00BD1DB7">
        <w:rPr>
          <w:rFonts w:ascii="Arial Narrow" w:hAnsi="Arial Narrow" w:cs="Times New Roman"/>
          <w:sz w:val="18"/>
          <w:szCs w:val="18"/>
        </w:rPr>
        <w:t xml:space="preserve">*Student for Course got Rating </w:t>
      </w:r>
      <w:proofErr w:type="spellStart"/>
      <w:r w:rsidRPr="00BD1DB7">
        <w:rPr>
          <w:rFonts w:ascii="Arial Narrow" w:hAnsi="Arial Narrow" w:cs="Times New Roman"/>
          <w:b/>
          <w:sz w:val="18"/>
          <w:szCs w:val="18"/>
        </w:rPr>
        <w:t>iff</w:t>
      </w:r>
      <w:proofErr w:type="spellEnd"/>
    </w:p>
    <w:p w:rsidR="00BD1DB7" w:rsidRPr="00BD1DB7" w:rsidRDefault="00BD1DB7" w:rsidP="00BD1DB7">
      <w:pPr>
        <w:tabs>
          <w:tab w:val="left" w:pos="1956"/>
        </w:tabs>
        <w:ind w:left="1020"/>
        <w:rPr>
          <w:rFonts w:ascii="Arial Narrow" w:hAnsi="Arial Narrow" w:cs="Times New Roman"/>
          <w:sz w:val="18"/>
          <w:szCs w:val="18"/>
        </w:rPr>
      </w:pPr>
      <w:r w:rsidRPr="00BD1DB7">
        <w:rPr>
          <w:rFonts w:ascii="Arial Narrow" w:hAnsi="Arial Narrow" w:cs="Times New Roman"/>
          <w:sz w:val="18"/>
          <w:szCs w:val="18"/>
        </w:rPr>
        <w:t xml:space="preserve">  Student </w:t>
      </w:r>
      <w:r>
        <w:rPr>
          <w:rFonts w:ascii="Arial Narrow" w:hAnsi="Arial Narrow" w:cs="Times New Roman"/>
          <w:sz w:val="18"/>
          <w:szCs w:val="18"/>
        </w:rPr>
        <w:t>made</w:t>
      </w:r>
      <w:r w:rsidRPr="00BD1DB7">
        <w:rPr>
          <w:rFonts w:ascii="Arial Narrow" w:hAnsi="Arial Narrow" w:cs="Times New Roman"/>
          <w:sz w:val="18"/>
          <w:szCs w:val="18"/>
        </w:rPr>
        <w:t xml:space="preserve"> </w:t>
      </w:r>
      <w:r w:rsidRPr="00BD1DB7">
        <w:rPr>
          <w:rFonts w:ascii="Arial Narrow" w:hAnsi="Arial Narrow" w:cs="Times New Roman"/>
          <w:b/>
          <w:sz w:val="18"/>
          <w:szCs w:val="18"/>
        </w:rPr>
        <w:t>some</w:t>
      </w:r>
      <w:r w:rsidRPr="00BD1DB7">
        <w:rPr>
          <w:rFonts w:ascii="Arial Narrow" w:hAnsi="Arial Narrow" w:cs="Times New Roman"/>
          <w:sz w:val="18"/>
          <w:szCs w:val="18"/>
        </w:rPr>
        <w:t xml:space="preserve"> Enrolment</w:t>
      </w:r>
    </w:p>
    <w:p w:rsidR="00BD1DB7" w:rsidRPr="00BD1DB7" w:rsidRDefault="00BD1DB7" w:rsidP="00BD1DB7">
      <w:pPr>
        <w:tabs>
          <w:tab w:val="left" w:pos="1956"/>
        </w:tabs>
        <w:ind w:left="1020"/>
        <w:rPr>
          <w:rFonts w:ascii="Arial Narrow" w:hAnsi="Arial Narrow" w:cs="Times New Roman"/>
          <w:sz w:val="18"/>
          <w:szCs w:val="18"/>
        </w:rPr>
      </w:pPr>
      <w:r>
        <w:rPr>
          <w:rFonts w:ascii="Arial Narrow" w:hAnsi="Arial Narrow" w:cs="Times New Roman"/>
          <w:sz w:val="18"/>
          <w:szCs w:val="18"/>
        </w:rPr>
        <w:t xml:space="preserve">        </w:t>
      </w:r>
      <w:proofErr w:type="gramStart"/>
      <w:r w:rsidRPr="00BD1DB7">
        <w:rPr>
          <w:rFonts w:ascii="Arial Narrow" w:hAnsi="Arial Narrow" w:cs="Times New Roman"/>
          <w:b/>
          <w:sz w:val="18"/>
          <w:szCs w:val="18"/>
        </w:rPr>
        <w:t>that</w:t>
      </w:r>
      <w:proofErr w:type="gramEnd"/>
      <w:r w:rsidRPr="00BD1DB7">
        <w:rPr>
          <w:rFonts w:ascii="Arial Narrow" w:hAnsi="Arial Narrow" w:cs="Times New Roman"/>
          <w:sz w:val="18"/>
          <w:szCs w:val="18"/>
        </w:rPr>
        <w:t xml:space="preserve"> is in Course </w:t>
      </w:r>
      <w:r w:rsidRPr="00BD1DB7">
        <w:rPr>
          <w:rFonts w:ascii="Arial Narrow" w:hAnsi="Arial Narrow" w:cs="Times New Roman"/>
          <w:b/>
          <w:sz w:val="18"/>
          <w:szCs w:val="18"/>
        </w:rPr>
        <w:t>and</w:t>
      </w:r>
      <w:r w:rsidRPr="00BD1DB7">
        <w:rPr>
          <w:rFonts w:ascii="Arial Narrow" w:hAnsi="Arial Narrow" w:cs="Times New Roman"/>
          <w:sz w:val="18"/>
          <w:szCs w:val="18"/>
        </w:rPr>
        <w:t xml:space="preserve"> resulted in Rating.</w:t>
      </w:r>
    </w:p>
    <w:p w:rsidR="00A12BF7" w:rsidRPr="00EB616A" w:rsidRDefault="00A12BF7" w:rsidP="00D5108C">
      <w:pPr>
        <w:tabs>
          <w:tab w:val="left" w:pos="1956"/>
        </w:tabs>
        <w:ind w:left="567"/>
        <w:rPr>
          <w:rFonts w:asciiTheme="majorHAnsi" w:hAnsiTheme="majorHAnsi" w:cs="Times New Roman"/>
          <w:sz w:val="16"/>
          <w:szCs w:val="16"/>
        </w:rPr>
      </w:pPr>
    </w:p>
    <w:p w:rsidR="00EB616A" w:rsidRDefault="00D327BA" w:rsidP="00BD1DB7">
      <w:pPr>
        <w:tabs>
          <w:tab w:val="left" w:pos="1956"/>
        </w:tabs>
        <w:ind w:left="567"/>
        <w:rPr>
          <w:rFonts w:asciiTheme="majorHAnsi" w:hAnsiTheme="majorHAnsi" w:cs="Times New Roman"/>
          <w:sz w:val="20"/>
          <w:szCs w:val="20"/>
        </w:rPr>
      </w:pPr>
      <w:r w:rsidRPr="00D327BA">
        <w:rPr>
          <w:noProof/>
          <w:lang w:eastAsia="en-AU"/>
        </w:rPr>
        <w:drawing>
          <wp:anchor distT="0" distB="0" distL="114300" distR="114300" simplePos="0" relativeHeight="252065792" behindDoc="0" locked="0" layoutInCell="1" allowOverlap="1" wp14:anchorId="7FE66DAD" wp14:editId="460A76C4">
            <wp:simplePos x="0" y="0"/>
            <wp:positionH relativeFrom="column">
              <wp:posOffset>3426460</wp:posOffset>
            </wp:positionH>
            <wp:positionV relativeFrom="paragraph">
              <wp:posOffset>60960</wp:posOffset>
            </wp:positionV>
            <wp:extent cx="1986915" cy="2174875"/>
            <wp:effectExtent l="0" t="0" r="0" b="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986915" cy="2174875"/>
                    </a:xfrm>
                    <a:prstGeom prst="rect">
                      <a:avLst/>
                    </a:prstGeom>
                    <a:noFill/>
                    <a:ln>
                      <a:noFill/>
                    </a:ln>
                  </pic:spPr>
                </pic:pic>
              </a:graphicData>
            </a:graphic>
            <wp14:sizeRelH relativeFrom="page">
              <wp14:pctWidth>0</wp14:pctWidth>
            </wp14:sizeRelH>
            <wp14:sizeRelV relativeFrom="page">
              <wp14:pctHeight>0</wp14:pctHeight>
            </wp14:sizeRelV>
          </wp:anchor>
        </w:drawing>
      </w:r>
      <w:r w:rsidR="00BD1DB7" w:rsidRPr="00BD1DB7">
        <w:rPr>
          <w:rFonts w:asciiTheme="majorHAnsi" w:hAnsiTheme="majorHAnsi" w:cs="Times New Roman"/>
          <w:sz w:val="20"/>
          <w:szCs w:val="20"/>
        </w:rPr>
        <w:t xml:space="preserve">To enter this derivation rule in NORMA, we first enter the derivation path starting with Student as the root object type, then use the fact type </w:t>
      </w:r>
      <w:r w:rsidR="00BD1DB7" w:rsidRPr="00BD1DB7">
        <w:rPr>
          <w:rFonts w:ascii="Arial Narrow" w:hAnsi="Arial Narrow" w:cs="Times New Roman"/>
          <w:sz w:val="18"/>
          <w:szCs w:val="18"/>
        </w:rPr>
        <w:t xml:space="preserve">Student </w:t>
      </w:r>
      <w:r w:rsidR="00BD1DB7">
        <w:rPr>
          <w:rFonts w:ascii="Arial Narrow" w:hAnsi="Arial Narrow" w:cs="Times New Roman"/>
          <w:sz w:val="18"/>
          <w:szCs w:val="18"/>
        </w:rPr>
        <w:t>made</w:t>
      </w:r>
      <w:r w:rsidR="00BD1DB7" w:rsidRPr="00BD1DB7">
        <w:rPr>
          <w:rFonts w:ascii="Arial Narrow" w:hAnsi="Arial Narrow" w:cs="Times New Roman"/>
          <w:sz w:val="18"/>
          <w:szCs w:val="18"/>
        </w:rPr>
        <w:t xml:space="preserve"> Enrolment</w:t>
      </w:r>
      <w:r w:rsidR="00BD1DB7" w:rsidRPr="00BD1DB7">
        <w:rPr>
          <w:rFonts w:asciiTheme="majorHAnsi" w:hAnsiTheme="majorHAnsi" w:cs="Times New Roman"/>
          <w:sz w:val="20"/>
          <w:szCs w:val="20"/>
        </w:rPr>
        <w:t xml:space="preserve"> to navigate to </w:t>
      </w:r>
      <w:r w:rsidR="00BD1DB7" w:rsidRPr="00BD1DB7">
        <w:rPr>
          <w:rFonts w:ascii="Arial Narrow" w:hAnsi="Arial Narrow" w:cs="Times New Roman"/>
          <w:sz w:val="18"/>
          <w:szCs w:val="18"/>
        </w:rPr>
        <w:t>Enrolment</w:t>
      </w:r>
      <w:r w:rsidR="00BD1DB7" w:rsidRPr="00BD1DB7">
        <w:rPr>
          <w:rFonts w:asciiTheme="majorHAnsi" w:hAnsiTheme="majorHAnsi" w:cs="Times New Roman"/>
          <w:sz w:val="20"/>
          <w:szCs w:val="20"/>
        </w:rPr>
        <w:t xml:space="preserve">, and then </w:t>
      </w:r>
      <w:r w:rsidR="00BD1DB7" w:rsidRPr="00BD1DB7">
        <w:rPr>
          <w:rFonts w:ascii="Arial Narrow" w:hAnsi="Arial Narrow" w:cs="Times New Roman"/>
          <w:b/>
          <w:sz w:val="18"/>
          <w:szCs w:val="18"/>
        </w:rPr>
        <w:t>and</w:t>
      </w:r>
      <w:r w:rsidR="00BD1DB7" w:rsidRPr="00BD1DB7">
        <w:rPr>
          <w:rFonts w:asciiTheme="majorHAnsi" w:hAnsiTheme="majorHAnsi" w:cs="Times New Roman"/>
          <w:sz w:val="20"/>
          <w:szCs w:val="20"/>
        </w:rPr>
        <w:t xml:space="preserve">-split into two branches, one navigating to </w:t>
      </w:r>
      <w:r w:rsidR="00BD1DB7" w:rsidRPr="00BD1DB7">
        <w:rPr>
          <w:rFonts w:ascii="Arial Narrow" w:hAnsi="Arial Narrow" w:cs="Times New Roman"/>
          <w:sz w:val="18"/>
          <w:szCs w:val="18"/>
        </w:rPr>
        <w:t>Course</w:t>
      </w:r>
      <w:r w:rsidR="00BD1DB7" w:rsidRPr="00BD1DB7">
        <w:rPr>
          <w:rFonts w:asciiTheme="majorHAnsi" w:hAnsiTheme="majorHAnsi" w:cs="Times New Roman"/>
          <w:sz w:val="20"/>
          <w:szCs w:val="20"/>
        </w:rPr>
        <w:t xml:space="preserve"> and the other to </w:t>
      </w:r>
      <w:r w:rsidR="00BD1DB7" w:rsidRPr="00BD1DB7">
        <w:rPr>
          <w:rFonts w:ascii="Arial Narrow" w:hAnsi="Arial Narrow" w:cs="Times New Roman"/>
          <w:sz w:val="18"/>
          <w:szCs w:val="18"/>
        </w:rPr>
        <w:t>Rating</w:t>
      </w:r>
      <w:r w:rsidR="00BD1DB7" w:rsidRPr="00BD1DB7">
        <w:rPr>
          <w:rFonts w:asciiTheme="majorHAnsi" w:hAnsiTheme="majorHAnsi" w:cs="Times New Roman"/>
          <w:sz w:val="20"/>
          <w:szCs w:val="20"/>
        </w:rPr>
        <w:t xml:space="preserve">. </w:t>
      </w:r>
    </w:p>
    <w:p w:rsidR="00EB616A" w:rsidRDefault="00EB616A" w:rsidP="00BD1DB7">
      <w:pPr>
        <w:tabs>
          <w:tab w:val="left" w:pos="1956"/>
        </w:tabs>
        <w:ind w:left="567"/>
        <w:rPr>
          <w:rFonts w:asciiTheme="majorHAnsi" w:hAnsiTheme="majorHAnsi" w:cs="Times New Roman"/>
          <w:sz w:val="20"/>
          <w:szCs w:val="20"/>
        </w:rPr>
      </w:pPr>
    </w:p>
    <w:p w:rsidR="00BD1DB7" w:rsidRPr="00BD1DB7" w:rsidRDefault="00BD1DB7" w:rsidP="00BD1DB7">
      <w:pPr>
        <w:tabs>
          <w:tab w:val="left" w:pos="1956"/>
        </w:tabs>
        <w:ind w:left="567"/>
        <w:rPr>
          <w:rFonts w:asciiTheme="majorHAnsi" w:hAnsiTheme="majorHAnsi" w:cs="Times New Roman"/>
          <w:sz w:val="20"/>
          <w:szCs w:val="20"/>
        </w:rPr>
      </w:pPr>
      <w:r w:rsidRPr="00BD1DB7">
        <w:rPr>
          <w:rFonts w:asciiTheme="majorHAnsi" w:hAnsiTheme="majorHAnsi" w:cs="Times New Roman"/>
          <w:sz w:val="20"/>
          <w:szCs w:val="20"/>
        </w:rPr>
        <w:t>To complete the derivation rule, we bind the derived roles, as shown in the visualization opposite. The Enrolment roles with gold fill are correlated (conceptually joined).</w:t>
      </w:r>
    </w:p>
    <w:p w:rsidR="00BD1DB7" w:rsidRPr="00BD1DB7" w:rsidRDefault="00BD1DB7" w:rsidP="00BD1DB7">
      <w:pPr>
        <w:tabs>
          <w:tab w:val="left" w:pos="1956"/>
        </w:tabs>
        <w:ind w:left="567"/>
        <w:rPr>
          <w:rFonts w:asciiTheme="majorHAnsi" w:hAnsiTheme="majorHAnsi" w:cs="Times New Roman"/>
          <w:sz w:val="20"/>
          <w:szCs w:val="20"/>
        </w:rPr>
      </w:pPr>
    </w:p>
    <w:p w:rsidR="00D327BA" w:rsidRDefault="00D327BA" w:rsidP="00BD1DB7">
      <w:pPr>
        <w:tabs>
          <w:tab w:val="left" w:pos="1956"/>
        </w:tabs>
        <w:ind w:left="567"/>
        <w:rPr>
          <w:rFonts w:ascii="Arial Narrow" w:hAnsi="Arial Narrow" w:cs="Times New Roman"/>
          <w:sz w:val="18"/>
          <w:szCs w:val="18"/>
        </w:rPr>
      </w:pPr>
      <w:r>
        <w:rPr>
          <w:rFonts w:asciiTheme="majorHAnsi" w:hAnsiTheme="majorHAnsi" w:cs="Times New Roman"/>
          <w:sz w:val="20"/>
          <w:szCs w:val="20"/>
        </w:rPr>
        <w:t>T</w:t>
      </w:r>
      <w:r w:rsidR="00BD1DB7" w:rsidRPr="00BD1DB7">
        <w:rPr>
          <w:rFonts w:asciiTheme="majorHAnsi" w:hAnsiTheme="majorHAnsi" w:cs="Times New Roman"/>
          <w:sz w:val="20"/>
          <w:szCs w:val="20"/>
        </w:rPr>
        <w:t xml:space="preserve">o </w:t>
      </w:r>
      <w:r>
        <w:rPr>
          <w:rFonts w:asciiTheme="majorHAnsi" w:hAnsiTheme="majorHAnsi" w:cs="Times New Roman"/>
          <w:sz w:val="20"/>
          <w:szCs w:val="20"/>
        </w:rPr>
        <w:t>do this</w:t>
      </w:r>
      <w:r w:rsidR="00BD1DB7" w:rsidRPr="00BD1DB7">
        <w:rPr>
          <w:rFonts w:asciiTheme="majorHAnsi" w:hAnsiTheme="majorHAnsi" w:cs="Times New Roman"/>
          <w:sz w:val="20"/>
          <w:szCs w:val="20"/>
        </w:rPr>
        <w:t xml:space="preserve"> in NORMA, </w:t>
      </w:r>
      <w:r>
        <w:rPr>
          <w:rFonts w:asciiTheme="majorHAnsi" w:hAnsiTheme="majorHAnsi" w:cs="Times New Roman"/>
          <w:sz w:val="20"/>
          <w:szCs w:val="20"/>
        </w:rPr>
        <w:t xml:space="preserve">delete any existing Derivation Path for the ternary fact type, </w:t>
      </w:r>
      <w:r w:rsidR="00BD1DB7" w:rsidRPr="00BD1DB7">
        <w:rPr>
          <w:rFonts w:asciiTheme="majorHAnsi" w:hAnsiTheme="majorHAnsi" w:cs="Times New Roman"/>
          <w:sz w:val="20"/>
          <w:szCs w:val="20"/>
        </w:rPr>
        <w:t xml:space="preserve">right-click the </w:t>
      </w:r>
      <w:r>
        <w:rPr>
          <w:rFonts w:asciiTheme="majorHAnsi" w:hAnsiTheme="majorHAnsi" w:cs="Times New Roman"/>
          <w:sz w:val="20"/>
          <w:szCs w:val="20"/>
        </w:rPr>
        <w:t>ternary</w:t>
      </w:r>
      <w:r w:rsidR="00BD1DB7" w:rsidRPr="00BD1DB7">
        <w:rPr>
          <w:rFonts w:asciiTheme="majorHAnsi" w:hAnsiTheme="majorHAnsi" w:cs="Times New Roman"/>
          <w:sz w:val="20"/>
          <w:szCs w:val="20"/>
        </w:rPr>
        <w:t xml:space="preserve"> and choose </w:t>
      </w:r>
      <w:r w:rsidR="00BD1DB7" w:rsidRPr="00BD1DB7">
        <w:rPr>
          <w:rFonts w:ascii="Arial Narrow" w:hAnsi="Arial Narrow" w:cs="Times New Roman"/>
          <w:sz w:val="18"/>
          <w:szCs w:val="18"/>
        </w:rPr>
        <w:t xml:space="preserve">Add Derivation </w:t>
      </w:r>
      <w:r>
        <w:rPr>
          <w:rFonts w:ascii="Arial Narrow" w:hAnsi="Arial Narrow" w:cs="Times New Roman"/>
          <w:sz w:val="18"/>
          <w:szCs w:val="18"/>
        </w:rPr>
        <w:t>Rule.</w:t>
      </w:r>
    </w:p>
    <w:p w:rsidR="00A12BF7" w:rsidRDefault="00A12BF7" w:rsidP="00D5108C">
      <w:pPr>
        <w:tabs>
          <w:tab w:val="left" w:pos="1956"/>
        </w:tabs>
        <w:ind w:left="567"/>
        <w:rPr>
          <w:rFonts w:asciiTheme="majorHAnsi" w:hAnsiTheme="majorHAnsi" w:cs="Times New Roman"/>
          <w:sz w:val="20"/>
          <w:szCs w:val="20"/>
        </w:rPr>
      </w:pPr>
    </w:p>
    <w:p w:rsidR="00EB616A" w:rsidRDefault="00EB616A"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66816" behindDoc="1" locked="0" layoutInCell="1" allowOverlap="1" wp14:anchorId="7D354123" wp14:editId="7F10D04D">
            <wp:simplePos x="0" y="0"/>
            <wp:positionH relativeFrom="column">
              <wp:posOffset>733425</wp:posOffset>
            </wp:positionH>
            <wp:positionV relativeFrom="paragraph">
              <wp:posOffset>37465</wp:posOffset>
            </wp:positionV>
            <wp:extent cx="3589020" cy="1645920"/>
            <wp:effectExtent l="0" t="0" r="0" b="0"/>
            <wp:wrapNone/>
            <wp:docPr id="245" name="Picture 2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extLst>
                        <a:ext uri="{28A0092B-C50C-407E-A947-70E740481C1C}">
                          <a14:useLocalDpi xmlns:a14="http://schemas.microsoft.com/office/drawing/2010/main" val="0"/>
                        </a:ext>
                      </a:extLst>
                    </a:blip>
                    <a:stretch>
                      <a:fillRect/>
                    </a:stretch>
                  </pic:blipFill>
                  <pic:spPr>
                    <a:xfrm>
                      <a:off x="0" y="0"/>
                      <a:ext cx="3589020" cy="1645920"/>
                    </a:xfrm>
                    <a:prstGeom prst="rect">
                      <a:avLst/>
                    </a:prstGeom>
                  </pic:spPr>
                </pic:pic>
              </a:graphicData>
            </a:graphic>
            <wp14:sizeRelH relativeFrom="page">
              <wp14:pctWidth>0</wp14:pctWidth>
            </wp14:sizeRelH>
            <wp14:sizeRelV relativeFrom="page">
              <wp14:pctHeight>0</wp14:pctHeight>
            </wp14:sizeRelV>
          </wp:anchor>
        </w:drawing>
      </w:r>
    </w:p>
    <w:p w:rsidR="00536A6C" w:rsidRDefault="00536A6C" w:rsidP="00D5108C">
      <w:pPr>
        <w:tabs>
          <w:tab w:val="left" w:pos="1956"/>
        </w:tabs>
        <w:ind w:left="567"/>
        <w:rPr>
          <w:rFonts w:asciiTheme="majorHAnsi" w:hAnsiTheme="majorHAnsi" w:cs="Times New Roman"/>
          <w:sz w:val="20"/>
          <w:szCs w:val="20"/>
        </w:rPr>
      </w:pPr>
    </w:p>
    <w:p w:rsidR="00536A6C" w:rsidRDefault="00536A6C" w:rsidP="00D5108C">
      <w:pPr>
        <w:tabs>
          <w:tab w:val="left" w:pos="1956"/>
        </w:tabs>
        <w:ind w:left="567"/>
        <w:rPr>
          <w:rFonts w:asciiTheme="majorHAnsi" w:hAnsiTheme="majorHAnsi" w:cs="Times New Roman"/>
          <w:sz w:val="20"/>
          <w:szCs w:val="20"/>
        </w:rPr>
      </w:pPr>
    </w:p>
    <w:p w:rsidR="00536A6C" w:rsidRDefault="00536A6C" w:rsidP="00D5108C">
      <w:pPr>
        <w:tabs>
          <w:tab w:val="left" w:pos="1956"/>
        </w:tabs>
        <w:ind w:left="567"/>
        <w:rPr>
          <w:rFonts w:asciiTheme="majorHAnsi" w:hAnsiTheme="majorHAnsi" w:cs="Times New Roman"/>
          <w:sz w:val="20"/>
          <w:szCs w:val="20"/>
        </w:rPr>
      </w:pPr>
    </w:p>
    <w:p w:rsidR="00536A6C" w:rsidRDefault="00536A6C" w:rsidP="00D5108C">
      <w:pPr>
        <w:tabs>
          <w:tab w:val="left" w:pos="1956"/>
        </w:tabs>
        <w:ind w:left="567"/>
        <w:rPr>
          <w:rFonts w:asciiTheme="majorHAnsi" w:hAnsiTheme="majorHAnsi" w:cs="Times New Roman"/>
          <w:sz w:val="20"/>
          <w:szCs w:val="20"/>
        </w:rPr>
      </w:pPr>
    </w:p>
    <w:p w:rsidR="00536A6C" w:rsidRDefault="00536A6C" w:rsidP="00D5108C">
      <w:pPr>
        <w:tabs>
          <w:tab w:val="left" w:pos="1956"/>
        </w:tabs>
        <w:ind w:left="567"/>
        <w:rPr>
          <w:rFonts w:asciiTheme="majorHAnsi" w:hAnsiTheme="majorHAnsi" w:cs="Times New Roman"/>
          <w:sz w:val="20"/>
          <w:szCs w:val="20"/>
        </w:rPr>
      </w:pPr>
    </w:p>
    <w:p w:rsidR="00536A6C" w:rsidRDefault="00536A6C" w:rsidP="00D5108C">
      <w:pPr>
        <w:tabs>
          <w:tab w:val="left" w:pos="1956"/>
        </w:tabs>
        <w:ind w:left="567"/>
        <w:rPr>
          <w:rFonts w:asciiTheme="majorHAnsi" w:hAnsiTheme="majorHAnsi" w:cs="Times New Roman"/>
          <w:sz w:val="20"/>
          <w:szCs w:val="20"/>
        </w:rPr>
      </w:pPr>
    </w:p>
    <w:p w:rsidR="00536A6C" w:rsidRDefault="00536A6C" w:rsidP="00D5108C">
      <w:pPr>
        <w:tabs>
          <w:tab w:val="left" w:pos="1956"/>
        </w:tabs>
        <w:ind w:left="567"/>
        <w:rPr>
          <w:rFonts w:asciiTheme="majorHAnsi" w:hAnsiTheme="majorHAnsi" w:cs="Times New Roman"/>
          <w:sz w:val="20"/>
          <w:szCs w:val="20"/>
        </w:rPr>
      </w:pPr>
    </w:p>
    <w:p w:rsidR="00536A6C" w:rsidRDefault="00536A6C" w:rsidP="00D5108C">
      <w:pPr>
        <w:tabs>
          <w:tab w:val="left" w:pos="1956"/>
        </w:tabs>
        <w:ind w:left="567"/>
        <w:rPr>
          <w:rFonts w:asciiTheme="majorHAnsi" w:hAnsiTheme="majorHAnsi" w:cs="Times New Roman"/>
          <w:sz w:val="20"/>
          <w:szCs w:val="20"/>
        </w:rPr>
      </w:pPr>
    </w:p>
    <w:p w:rsidR="00D327BA" w:rsidRDefault="00D327BA" w:rsidP="00D5108C">
      <w:pPr>
        <w:tabs>
          <w:tab w:val="left" w:pos="1956"/>
        </w:tabs>
        <w:ind w:left="567"/>
        <w:rPr>
          <w:rFonts w:asciiTheme="majorHAnsi" w:hAnsiTheme="majorHAnsi" w:cs="Times New Roman"/>
          <w:sz w:val="20"/>
          <w:szCs w:val="20"/>
        </w:rPr>
      </w:pPr>
    </w:p>
    <w:p w:rsidR="00EB616A" w:rsidRDefault="00EB616A" w:rsidP="00D327BA">
      <w:pPr>
        <w:tabs>
          <w:tab w:val="left" w:pos="1956"/>
        </w:tabs>
        <w:ind w:left="567"/>
        <w:rPr>
          <w:rFonts w:asciiTheme="majorHAnsi" w:hAnsiTheme="majorHAnsi" w:cs="Times New Roman"/>
          <w:sz w:val="20"/>
          <w:szCs w:val="20"/>
        </w:rPr>
      </w:pPr>
    </w:p>
    <w:p w:rsidR="00EB616A" w:rsidRDefault="00EB616A">
      <w:pPr>
        <w:rPr>
          <w:rFonts w:asciiTheme="majorHAnsi" w:hAnsiTheme="majorHAnsi" w:cs="Times New Roman"/>
          <w:sz w:val="20"/>
          <w:szCs w:val="20"/>
        </w:rPr>
      </w:pPr>
      <w:r>
        <w:rPr>
          <w:rFonts w:asciiTheme="majorHAnsi" w:hAnsiTheme="majorHAnsi" w:cs="Times New Roman"/>
          <w:sz w:val="20"/>
          <w:szCs w:val="20"/>
        </w:rPr>
        <w:br w:type="page"/>
      </w:r>
    </w:p>
    <w:p w:rsidR="00D327BA" w:rsidRPr="00D327BA" w:rsidRDefault="00D327BA" w:rsidP="00D327BA">
      <w:pPr>
        <w:tabs>
          <w:tab w:val="left" w:pos="1956"/>
        </w:tabs>
        <w:ind w:left="567"/>
        <w:rPr>
          <w:rFonts w:asciiTheme="majorHAnsi" w:hAnsiTheme="majorHAnsi" w:cs="Times New Roman"/>
          <w:sz w:val="20"/>
          <w:szCs w:val="20"/>
        </w:rPr>
      </w:pPr>
      <w:r>
        <w:rPr>
          <w:rFonts w:asciiTheme="majorHAnsi" w:hAnsiTheme="majorHAnsi" w:cs="Times New Roman"/>
          <w:sz w:val="20"/>
          <w:szCs w:val="20"/>
        </w:rPr>
        <w:lastRenderedPageBreak/>
        <w:t>Now</w:t>
      </w:r>
      <w:r w:rsidRPr="00BD1DB7">
        <w:rPr>
          <w:rFonts w:asciiTheme="majorHAnsi" w:hAnsiTheme="majorHAnsi" w:cs="Times New Roman"/>
          <w:sz w:val="20"/>
          <w:szCs w:val="20"/>
        </w:rPr>
        <w:t xml:space="preserve"> select </w:t>
      </w:r>
      <w:r w:rsidRPr="00D327BA">
        <w:rPr>
          <w:rFonts w:ascii="Arial Narrow" w:hAnsi="Arial Narrow" w:cs="Times New Roman"/>
          <w:sz w:val="18"/>
          <w:szCs w:val="18"/>
        </w:rPr>
        <w:t>Student</w:t>
      </w:r>
      <w:r w:rsidRPr="00BD1DB7">
        <w:rPr>
          <w:rFonts w:asciiTheme="majorHAnsi" w:hAnsiTheme="majorHAnsi" w:cs="Times New Roman"/>
          <w:sz w:val="20"/>
          <w:szCs w:val="20"/>
        </w:rPr>
        <w:t xml:space="preserve"> as the root object type</w:t>
      </w:r>
      <w:r>
        <w:rPr>
          <w:rFonts w:asciiTheme="majorHAnsi" w:hAnsiTheme="majorHAnsi" w:cs="Times New Roman"/>
          <w:sz w:val="20"/>
          <w:szCs w:val="20"/>
        </w:rPr>
        <w:t xml:space="preserve">, then </w:t>
      </w:r>
      <w:r w:rsidRPr="00D327BA">
        <w:rPr>
          <w:rFonts w:asciiTheme="majorHAnsi" w:hAnsiTheme="majorHAnsi" w:cs="Times New Roman"/>
          <w:sz w:val="20"/>
          <w:szCs w:val="20"/>
        </w:rPr>
        <w:t xml:space="preserve">select </w:t>
      </w:r>
      <w:r>
        <w:rPr>
          <w:rFonts w:ascii="Arial Narrow" w:hAnsi="Arial Narrow" w:cs="Times New Roman"/>
          <w:sz w:val="18"/>
          <w:szCs w:val="18"/>
        </w:rPr>
        <w:t>&lt;Student&gt; made</w:t>
      </w:r>
      <w:r w:rsidRPr="00D327BA">
        <w:rPr>
          <w:rFonts w:ascii="Arial Narrow" w:hAnsi="Arial Narrow" w:cs="Times New Roman"/>
          <w:sz w:val="18"/>
          <w:szCs w:val="18"/>
        </w:rPr>
        <w:t xml:space="preserve"> Enrolment</w:t>
      </w:r>
      <w:r w:rsidRPr="00D327BA">
        <w:rPr>
          <w:rFonts w:asciiTheme="majorHAnsi" w:hAnsiTheme="majorHAnsi" w:cs="Times New Roman"/>
          <w:sz w:val="20"/>
          <w:szCs w:val="20"/>
        </w:rPr>
        <w:t>.</w:t>
      </w:r>
    </w:p>
    <w:p w:rsidR="00D327BA" w:rsidRPr="00BD1DB7" w:rsidRDefault="00D327BA" w:rsidP="00D327BA">
      <w:pPr>
        <w:tabs>
          <w:tab w:val="left" w:pos="1956"/>
        </w:tabs>
        <w:ind w:left="567"/>
        <w:rPr>
          <w:rFonts w:asciiTheme="majorHAnsi" w:hAnsiTheme="majorHAnsi" w:cs="Times New Roman"/>
          <w:sz w:val="20"/>
          <w:szCs w:val="20"/>
        </w:rPr>
      </w:pPr>
    </w:p>
    <w:p w:rsidR="00536A6C" w:rsidRDefault="00C217B2"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68864" behindDoc="1" locked="0" layoutInCell="1" allowOverlap="1" wp14:anchorId="6CD8BC7E" wp14:editId="51C42103">
            <wp:simplePos x="0" y="0"/>
            <wp:positionH relativeFrom="column">
              <wp:posOffset>3121660</wp:posOffset>
            </wp:positionH>
            <wp:positionV relativeFrom="paragraph">
              <wp:posOffset>19197</wp:posOffset>
            </wp:positionV>
            <wp:extent cx="2346960" cy="1112520"/>
            <wp:effectExtent l="0" t="0" r="0" b="0"/>
            <wp:wrapNone/>
            <wp:docPr id="247" name="Picture 2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extLst>
                        <a:ext uri="{28A0092B-C50C-407E-A947-70E740481C1C}">
                          <a14:useLocalDpi xmlns:a14="http://schemas.microsoft.com/office/drawing/2010/main" val="0"/>
                        </a:ext>
                      </a:extLst>
                    </a:blip>
                    <a:stretch>
                      <a:fillRect/>
                    </a:stretch>
                  </pic:blipFill>
                  <pic:spPr>
                    <a:xfrm>
                      <a:off x="0" y="0"/>
                      <a:ext cx="2346960" cy="11125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067840" behindDoc="1" locked="0" layoutInCell="1" allowOverlap="1">
            <wp:simplePos x="0" y="0"/>
            <wp:positionH relativeFrom="column">
              <wp:posOffset>771623</wp:posOffset>
            </wp:positionH>
            <wp:positionV relativeFrom="paragraph">
              <wp:posOffset>-1905</wp:posOffset>
            </wp:positionV>
            <wp:extent cx="1417320" cy="1303020"/>
            <wp:effectExtent l="0" t="0" r="0" b="0"/>
            <wp:wrapNone/>
            <wp:docPr id="246" name="Picture 2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extLst>
                        <a:ext uri="{28A0092B-C50C-407E-A947-70E740481C1C}">
                          <a14:useLocalDpi xmlns:a14="http://schemas.microsoft.com/office/drawing/2010/main" val="0"/>
                        </a:ext>
                      </a:extLst>
                    </a:blip>
                    <a:stretch>
                      <a:fillRect/>
                    </a:stretch>
                  </pic:blipFill>
                  <pic:spPr>
                    <a:xfrm>
                      <a:off x="0" y="0"/>
                      <a:ext cx="1417320" cy="1303020"/>
                    </a:xfrm>
                    <a:prstGeom prst="rect">
                      <a:avLst/>
                    </a:prstGeom>
                  </pic:spPr>
                </pic:pic>
              </a:graphicData>
            </a:graphic>
            <wp14:sizeRelH relativeFrom="page">
              <wp14:pctWidth>0</wp14:pctWidth>
            </wp14:sizeRelH>
            <wp14:sizeRelV relativeFrom="page">
              <wp14:pctHeight>0</wp14:pctHeight>
            </wp14:sizeRelV>
          </wp:anchor>
        </w:drawing>
      </w:r>
    </w:p>
    <w:p w:rsidR="00536A6C" w:rsidRDefault="00536A6C" w:rsidP="00D5108C">
      <w:pPr>
        <w:tabs>
          <w:tab w:val="left" w:pos="1956"/>
        </w:tabs>
        <w:ind w:left="567"/>
        <w:rPr>
          <w:rFonts w:asciiTheme="majorHAnsi" w:hAnsiTheme="majorHAnsi" w:cs="Times New Roman"/>
          <w:sz w:val="20"/>
          <w:szCs w:val="20"/>
        </w:rPr>
      </w:pPr>
    </w:p>
    <w:p w:rsidR="00536A6C" w:rsidRDefault="00536A6C" w:rsidP="00D5108C">
      <w:pPr>
        <w:tabs>
          <w:tab w:val="left" w:pos="1956"/>
        </w:tabs>
        <w:ind w:left="567"/>
        <w:rPr>
          <w:rFonts w:asciiTheme="majorHAnsi" w:hAnsiTheme="majorHAnsi" w:cs="Times New Roman"/>
          <w:sz w:val="20"/>
          <w:szCs w:val="20"/>
        </w:rPr>
      </w:pPr>
    </w:p>
    <w:p w:rsidR="00536A6C" w:rsidRDefault="00536A6C" w:rsidP="00D5108C">
      <w:pPr>
        <w:tabs>
          <w:tab w:val="left" w:pos="1956"/>
        </w:tabs>
        <w:ind w:left="567"/>
        <w:rPr>
          <w:rFonts w:asciiTheme="majorHAnsi" w:hAnsiTheme="majorHAnsi" w:cs="Times New Roman"/>
          <w:sz w:val="20"/>
          <w:szCs w:val="20"/>
        </w:rPr>
      </w:pPr>
    </w:p>
    <w:p w:rsidR="00536A6C" w:rsidRDefault="00536A6C" w:rsidP="00D5108C">
      <w:pPr>
        <w:tabs>
          <w:tab w:val="left" w:pos="1956"/>
        </w:tabs>
        <w:ind w:left="567"/>
        <w:rPr>
          <w:rFonts w:asciiTheme="majorHAnsi" w:hAnsiTheme="majorHAnsi" w:cs="Times New Roman"/>
          <w:sz w:val="20"/>
          <w:szCs w:val="20"/>
        </w:rPr>
      </w:pPr>
    </w:p>
    <w:p w:rsidR="00536A6C" w:rsidRDefault="00C217B2"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536A6C" w:rsidRDefault="00536A6C" w:rsidP="00D5108C">
      <w:pPr>
        <w:tabs>
          <w:tab w:val="left" w:pos="1956"/>
        </w:tabs>
        <w:ind w:left="567"/>
        <w:rPr>
          <w:rFonts w:asciiTheme="majorHAnsi" w:hAnsiTheme="majorHAnsi" w:cs="Times New Roman"/>
          <w:sz w:val="20"/>
          <w:szCs w:val="20"/>
        </w:rPr>
      </w:pPr>
    </w:p>
    <w:p w:rsidR="00536A6C" w:rsidRDefault="00536A6C" w:rsidP="00D5108C">
      <w:pPr>
        <w:tabs>
          <w:tab w:val="left" w:pos="1956"/>
        </w:tabs>
        <w:ind w:left="567"/>
        <w:rPr>
          <w:rFonts w:asciiTheme="majorHAnsi" w:hAnsiTheme="majorHAnsi" w:cs="Times New Roman"/>
          <w:sz w:val="20"/>
          <w:szCs w:val="20"/>
        </w:rPr>
      </w:pPr>
    </w:p>
    <w:p w:rsidR="00A96F85" w:rsidRPr="00A96F85" w:rsidRDefault="00A96F85" w:rsidP="00A96F85">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69888" behindDoc="1" locked="0" layoutInCell="1" allowOverlap="1" wp14:anchorId="6A4D0C76" wp14:editId="28E3F5CB">
            <wp:simplePos x="0" y="0"/>
            <wp:positionH relativeFrom="column">
              <wp:posOffset>2799715</wp:posOffset>
            </wp:positionH>
            <wp:positionV relativeFrom="paragraph">
              <wp:posOffset>27305</wp:posOffset>
            </wp:positionV>
            <wp:extent cx="2590800" cy="1325880"/>
            <wp:effectExtent l="0" t="0" r="0" b="7620"/>
            <wp:wrapSquare wrapText="bothSides"/>
            <wp:docPr id="248" name="Picture 2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extLst>
                        <a:ext uri="{28A0092B-C50C-407E-A947-70E740481C1C}">
                          <a14:useLocalDpi xmlns:a14="http://schemas.microsoft.com/office/drawing/2010/main" val="0"/>
                        </a:ext>
                      </a:extLst>
                    </a:blip>
                    <a:stretch>
                      <a:fillRect/>
                    </a:stretch>
                  </pic:blipFill>
                  <pic:spPr>
                    <a:xfrm>
                      <a:off x="0" y="0"/>
                      <a:ext cx="2590800" cy="1325880"/>
                    </a:xfrm>
                    <a:prstGeom prst="rect">
                      <a:avLst/>
                    </a:prstGeom>
                  </pic:spPr>
                </pic:pic>
              </a:graphicData>
            </a:graphic>
            <wp14:sizeRelH relativeFrom="page">
              <wp14:pctWidth>0</wp14:pctWidth>
            </wp14:sizeRelH>
            <wp14:sizeRelV relativeFrom="page">
              <wp14:pctHeight>0</wp14:pctHeight>
            </wp14:sizeRelV>
          </wp:anchor>
        </w:drawing>
      </w:r>
      <w:r w:rsidRPr="00A96F85">
        <w:rPr>
          <w:rFonts w:asciiTheme="majorHAnsi" w:hAnsiTheme="majorHAnsi" w:cs="Times New Roman"/>
          <w:sz w:val="20"/>
          <w:szCs w:val="20"/>
        </w:rPr>
        <w:t xml:space="preserve">Now select the </w:t>
      </w:r>
      <w:r w:rsidRPr="00A96F85">
        <w:rPr>
          <w:rFonts w:ascii="Arial Narrow" w:hAnsi="Arial Narrow" w:cs="Times New Roman"/>
          <w:sz w:val="18"/>
          <w:szCs w:val="18"/>
        </w:rPr>
        <w:t>Enrolment</w:t>
      </w:r>
      <w:r w:rsidRPr="00A96F85">
        <w:rPr>
          <w:rFonts w:asciiTheme="majorHAnsi" w:hAnsiTheme="majorHAnsi" w:cs="Times New Roman"/>
          <w:sz w:val="20"/>
          <w:szCs w:val="20"/>
        </w:rPr>
        <w:t xml:space="preserve"> role of this fact type, open its drop-down list, and select </w:t>
      </w:r>
      <w:r w:rsidRPr="00A96F85">
        <w:rPr>
          <w:rFonts w:ascii="Arial Narrow" w:hAnsi="Arial Narrow" w:cs="Times New Roman"/>
          <w:sz w:val="18"/>
          <w:szCs w:val="18"/>
        </w:rPr>
        <w:t>&lt;Enrolment&gt; is in Course</w:t>
      </w:r>
      <w:r w:rsidRPr="00A96F85">
        <w:rPr>
          <w:rFonts w:asciiTheme="majorHAnsi" w:hAnsiTheme="majorHAnsi" w:cs="Times New Roman"/>
          <w:sz w:val="20"/>
          <w:szCs w:val="20"/>
        </w:rPr>
        <w:t>.</w:t>
      </w:r>
    </w:p>
    <w:p w:rsidR="00536A6C" w:rsidRDefault="00536A6C" w:rsidP="00D5108C">
      <w:pPr>
        <w:tabs>
          <w:tab w:val="left" w:pos="1956"/>
        </w:tabs>
        <w:ind w:left="567"/>
        <w:rPr>
          <w:rFonts w:asciiTheme="majorHAnsi" w:hAnsiTheme="majorHAnsi" w:cs="Times New Roman"/>
          <w:sz w:val="20"/>
          <w:szCs w:val="20"/>
        </w:rPr>
      </w:pPr>
    </w:p>
    <w:p w:rsidR="00536A6C" w:rsidRDefault="00536A6C" w:rsidP="00D5108C">
      <w:pPr>
        <w:tabs>
          <w:tab w:val="left" w:pos="1956"/>
        </w:tabs>
        <w:ind w:left="567"/>
        <w:rPr>
          <w:rFonts w:asciiTheme="majorHAnsi" w:hAnsiTheme="majorHAnsi" w:cs="Times New Roman"/>
          <w:sz w:val="20"/>
          <w:szCs w:val="20"/>
        </w:rPr>
      </w:pPr>
    </w:p>
    <w:p w:rsidR="00536A6C" w:rsidRDefault="00536A6C" w:rsidP="00D5108C">
      <w:pPr>
        <w:tabs>
          <w:tab w:val="left" w:pos="1956"/>
        </w:tabs>
        <w:ind w:left="567"/>
        <w:rPr>
          <w:rFonts w:asciiTheme="majorHAnsi" w:hAnsiTheme="majorHAnsi" w:cs="Times New Roman"/>
          <w:sz w:val="20"/>
          <w:szCs w:val="20"/>
        </w:rPr>
      </w:pPr>
    </w:p>
    <w:p w:rsidR="00536A6C" w:rsidRDefault="00536A6C" w:rsidP="00D5108C">
      <w:pPr>
        <w:tabs>
          <w:tab w:val="left" w:pos="1956"/>
        </w:tabs>
        <w:ind w:left="567"/>
        <w:rPr>
          <w:rFonts w:asciiTheme="majorHAnsi" w:hAnsiTheme="majorHAnsi" w:cs="Times New Roman"/>
          <w:sz w:val="20"/>
          <w:szCs w:val="20"/>
        </w:rPr>
      </w:pPr>
    </w:p>
    <w:p w:rsidR="00536A6C" w:rsidRDefault="00536A6C" w:rsidP="00D5108C">
      <w:pPr>
        <w:tabs>
          <w:tab w:val="left" w:pos="1956"/>
        </w:tabs>
        <w:ind w:left="567"/>
        <w:rPr>
          <w:rFonts w:asciiTheme="majorHAnsi" w:hAnsiTheme="majorHAnsi" w:cs="Times New Roman"/>
          <w:sz w:val="20"/>
          <w:szCs w:val="20"/>
        </w:rPr>
      </w:pPr>
    </w:p>
    <w:p w:rsidR="00536A6C" w:rsidRDefault="00536A6C" w:rsidP="00D5108C">
      <w:pPr>
        <w:tabs>
          <w:tab w:val="left" w:pos="1956"/>
        </w:tabs>
        <w:ind w:left="567"/>
        <w:rPr>
          <w:rFonts w:asciiTheme="majorHAnsi" w:hAnsiTheme="majorHAnsi" w:cs="Times New Roman"/>
          <w:sz w:val="20"/>
          <w:szCs w:val="20"/>
        </w:rPr>
      </w:pPr>
    </w:p>
    <w:p w:rsidR="00A96F85" w:rsidRPr="00A96F85" w:rsidRDefault="00A96F85" w:rsidP="00A96F85">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70912" behindDoc="0" locked="0" layoutInCell="1" allowOverlap="1" wp14:anchorId="64889986" wp14:editId="6776902E">
            <wp:simplePos x="0" y="0"/>
            <wp:positionH relativeFrom="column">
              <wp:posOffset>2670175</wp:posOffset>
            </wp:positionH>
            <wp:positionV relativeFrom="paragraph">
              <wp:posOffset>22225</wp:posOffset>
            </wp:positionV>
            <wp:extent cx="2590800" cy="1470660"/>
            <wp:effectExtent l="0" t="0" r="0" b="0"/>
            <wp:wrapSquare wrapText="bothSides"/>
            <wp:docPr id="249" name="Picture 2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extLst>
                        <a:ext uri="{28A0092B-C50C-407E-A947-70E740481C1C}">
                          <a14:useLocalDpi xmlns:a14="http://schemas.microsoft.com/office/drawing/2010/main" val="0"/>
                        </a:ext>
                      </a:extLst>
                    </a:blip>
                    <a:stretch>
                      <a:fillRect/>
                    </a:stretch>
                  </pic:blipFill>
                  <pic:spPr>
                    <a:xfrm>
                      <a:off x="0" y="0"/>
                      <a:ext cx="2590800" cy="1470660"/>
                    </a:xfrm>
                    <a:prstGeom prst="rect">
                      <a:avLst/>
                    </a:prstGeom>
                  </pic:spPr>
                </pic:pic>
              </a:graphicData>
            </a:graphic>
            <wp14:sizeRelH relativeFrom="page">
              <wp14:pctWidth>0</wp14:pctWidth>
            </wp14:sizeRelH>
            <wp14:sizeRelV relativeFrom="page">
              <wp14:pctHeight>0</wp14:pctHeight>
            </wp14:sizeRelV>
          </wp:anchor>
        </w:drawing>
      </w:r>
      <w:r w:rsidRPr="00A96F85">
        <w:rPr>
          <w:rFonts w:asciiTheme="majorHAnsi" w:hAnsiTheme="majorHAnsi" w:cs="Times New Roman"/>
          <w:sz w:val="20"/>
          <w:szCs w:val="20"/>
        </w:rPr>
        <w:t xml:space="preserve">Now move up to the </w:t>
      </w:r>
      <w:r w:rsidRPr="00A96F85">
        <w:rPr>
          <w:rFonts w:ascii="Arial Narrow" w:hAnsi="Arial Narrow" w:cs="Times New Roman"/>
          <w:sz w:val="18"/>
          <w:szCs w:val="18"/>
        </w:rPr>
        <w:t>Enrolment</w:t>
      </w:r>
      <w:r w:rsidRPr="00A96F85">
        <w:rPr>
          <w:rFonts w:asciiTheme="majorHAnsi" w:hAnsiTheme="majorHAnsi" w:cs="Times New Roman"/>
          <w:sz w:val="20"/>
          <w:szCs w:val="20"/>
        </w:rPr>
        <w:t xml:space="preserve"> role of the first fact type, open its drop-down list, and select </w:t>
      </w:r>
      <w:r w:rsidRPr="00A96F85">
        <w:rPr>
          <w:rFonts w:ascii="Arial Narrow" w:hAnsi="Arial Narrow" w:cs="Times New Roman"/>
          <w:sz w:val="18"/>
          <w:szCs w:val="18"/>
        </w:rPr>
        <w:t>&lt;Enrolment&gt; resulted in Rating</w:t>
      </w:r>
      <w:r w:rsidRPr="00A96F85">
        <w:rPr>
          <w:rFonts w:asciiTheme="majorHAnsi" w:hAnsiTheme="majorHAnsi" w:cs="Times New Roman"/>
          <w:sz w:val="20"/>
          <w:szCs w:val="20"/>
        </w:rPr>
        <w:t>.</w:t>
      </w:r>
    </w:p>
    <w:p w:rsidR="00536A6C" w:rsidRDefault="00536A6C" w:rsidP="00D5108C">
      <w:pPr>
        <w:tabs>
          <w:tab w:val="left" w:pos="1956"/>
        </w:tabs>
        <w:ind w:left="567"/>
        <w:rPr>
          <w:rFonts w:asciiTheme="majorHAnsi" w:hAnsiTheme="majorHAnsi" w:cs="Times New Roman"/>
          <w:sz w:val="20"/>
          <w:szCs w:val="20"/>
        </w:rPr>
      </w:pPr>
    </w:p>
    <w:p w:rsidR="00536A6C" w:rsidRDefault="00536A6C" w:rsidP="00D5108C">
      <w:pPr>
        <w:tabs>
          <w:tab w:val="left" w:pos="1956"/>
        </w:tabs>
        <w:ind w:left="567"/>
        <w:rPr>
          <w:rFonts w:asciiTheme="majorHAnsi" w:hAnsiTheme="majorHAnsi" w:cs="Times New Roman"/>
          <w:sz w:val="20"/>
          <w:szCs w:val="20"/>
        </w:rPr>
      </w:pPr>
    </w:p>
    <w:p w:rsidR="00536A6C" w:rsidRDefault="00536A6C" w:rsidP="00D5108C">
      <w:pPr>
        <w:tabs>
          <w:tab w:val="left" w:pos="1956"/>
        </w:tabs>
        <w:ind w:left="567"/>
        <w:rPr>
          <w:rFonts w:asciiTheme="majorHAnsi" w:hAnsiTheme="majorHAnsi" w:cs="Times New Roman"/>
          <w:sz w:val="20"/>
          <w:szCs w:val="20"/>
        </w:rPr>
      </w:pPr>
    </w:p>
    <w:p w:rsidR="00536A6C" w:rsidRDefault="00536A6C" w:rsidP="00D5108C">
      <w:pPr>
        <w:tabs>
          <w:tab w:val="left" w:pos="1956"/>
        </w:tabs>
        <w:ind w:left="567"/>
        <w:rPr>
          <w:rFonts w:asciiTheme="majorHAnsi" w:hAnsiTheme="majorHAnsi" w:cs="Times New Roman"/>
          <w:sz w:val="20"/>
          <w:szCs w:val="20"/>
        </w:rPr>
      </w:pPr>
    </w:p>
    <w:p w:rsidR="00536A6C" w:rsidRDefault="00536A6C" w:rsidP="00D5108C">
      <w:pPr>
        <w:tabs>
          <w:tab w:val="left" w:pos="1956"/>
        </w:tabs>
        <w:ind w:left="567"/>
        <w:rPr>
          <w:rFonts w:asciiTheme="majorHAnsi" w:hAnsiTheme="majorHAnsi" w:cs="Times New Roman"/>
          <w:sz w:val="20"/>
          <w:szCs w:val="20"/>
        </w:rPr>
      </w:pPr>
    </w:p>
    <w:p w:rsidR="00536A6C" w:rsidRDefault="00CF46B7"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71936" behindDoc="1" locked="0" layoutInCell="1" allowOverlap="1" wp14:anchorId="08C53556" wp14:editId="109BCEF4">
            <wp:simplePos x="0" y="0"/>
            <wp:positionH relativeFrom="column">
              <wp:posOffset>3279775</wp:posOffset>
            </wp:positionH>
            <wp:positionV relativeFrom="paragraph">
              <wp:posOffset>152400</wp:posOffset>
            </wp:positionV>
            <wp:extent cx="2011680" cy="1089660"/>
            <wp:effectExtent l="0" t="0" r="7620" b="0"/>
            <wp:wrapSquare wrapText="bothSides"/>
            <wp:docPr id="250" name="Picture 2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extLst>
                        <a:ext uri="{28A0092B-C50C-407E-A947-70E740481C1C}">
                          <a14:useLocalDpi xmlns:a14="http://schemas.microsoft.com/office/drawing/2010/main" val="0"/>
                        </a:ext>
                      </a:extLst>
                    </a:blip>
                    <a:stretch>
                      <a:fillRect/>
                    </a:stretch>
                  </pic:blipFill>
                  <pic:spPr>
                    <a:xfrm>
                      <a:off x="0" y="0"/>
                      <a:ext cx="2011680" cy="1089660"/>
                    </a:xfrm>
                    <a:prstGeom prst="rect">
                      <a:avLst/>
                    </a:prstGeom>
                  </pic:spPr>
                </pic:pic>
              </a:graphicData>
            </a:graphic>
            <wp14:sizeRelH relativeFrom="page">
              <wp14:pctWidth>0</wp14:pctWidth>
            </wp14:sizeRelH>
            <wp14:sizeRelV relativeFrom="page">
              <wp14:pctHeight>0</wp14:pctHeight>
            </wp14:sizeRelV>
          </wp:anchor>
        </w:drawing>
      </w:r>
    </w:p>
    <w:p w:rsidR="00A96F85" w:rsidRPr="00A96F85" w:rsidRDefault="00A96F85" w:rsidP="00A96F85">
      <w:pPr>
        <w:tabs>
          <w:tab w:val="left" w:pos="1956"/>
        </w:tabs>
        <w:ind w:left="567"/>
        <w:rPr>
          <w:rFonts w:asciiTheme="majorHAnsi" w:hAnsiTheme="majorHAnsi" w:cs="Times New Roman"/>
          <w:sz w:val="20"/>
          <w:szCs w:val="20"/>
        </w:rPr>
      </w:pPr>
      <w:r w:rsidRPr="00A96F85">
        <w:rPr>
          <w:rFonts w:asciiTheme="majorHAnsi" w:hAnsiTheme="majorHAnsi" w:cs="Times New Roman"/>
          <w:sz w:val="20"/>
          <w:szCs w:val="20"/>
        </w:rPr>
        <w:t>NORMA branches the path as shown. That completes the derivation path.</w:t>
      </w:r>
    </w:p>
    <w:p w:rsidR="00536A6C" w:rsidRDefault="00536A6C" w:rsidP="00D5108C">
      <w:pPr>
        <w:tabs>
          <w:tab w:val="left" w:pos="1956"/>
        </w:tabs>
        <w:ind w:left="567"/>
        <w:rPr>
          <w:rFonts w:asciiTheme="majorHAnsi" w:hAnsiTheme="majorHAnsi" w:cs="Times New Roman"/>
          <w:sz w:val="20"/>
          <w:szCs w:val="20"/>
        </w:rPr>
      </w:pPr>
    </w:p>
    <w:p w:rsidR="00A12BF7" w:rsidRDefault="00A96F85" w:rsidP="00D5108C">
      <w:pPr>
        <w:tabs>
          <w:tab w:val="left" w:pos="1956"/>
        </w:tabs>
        <w:ind w:left="567"/>
        <w:rPr>
          <w:rFonts w:asciiTheme="majorHAnsi" w:hAnsiTheme="majorHAnsi" w:cs="Times New Roman"/>
          <w:sz w:val="20"/>
          <w:szCs w:val="20"/>
        </w:rPr>
      </w:pPr>
      <w:r w:rsidRPr="00A96F85">
        <w:rPr>
          <w:rFonts w:asciiTheme="majorHAnsi" w:hAnsiTheme="majorHAnsi" w:cs="Times New Roman"/>
          <w:sz w:val="20"/>
          <w:szCs w:val="20"/>
        </w:rPr>
        <w:t xml:space="preserve">To complete the derivation rule, select </w:t>
      </w:r>
      <w:r w:rsidR="008F3D18">
        <w:rPr>
          <w:rFonts w:asciiTheme="majorHAnsi" w:hAnsiTheme="majorHAnsi" w:cs="Times New Roman"/>
          <w:sz w:val="20"/>
          <w:szCs w:val="20"/>
        </w:rPr>
        <w:t>bind the</w:t>
      </w:r>
      <w:r w:rsidRPr="00A96F85">
        <w:rPr>
          <w:rFonts w:asciiTheme="majorHAnsi" w:hAnsiTheme="majorHAnsi" w:cs="Times New Roman"/>
          <w:sz w:val="20"/>
          <w:szCs w:val="20"/>
        </w:rPr>
        <w:t xml:space="preserve"> derived role</w:t>
      </w:r>
      <w:r w:rsidR="008F3D18">
        <w:rPr>
          <w:rFonts w:asciiTheme="majorHAnsi" w:hAnsiTheme="majorHAnsi" w:cs="Times New Roman"/>
          <w:sz w:val="20"/>
          <w:szCs w:val="20"/>
        </w:rPr>
        <w:t>s</w:t>
      </w:r>
      <w:r w:rsidRPr="00A96F85">
        <w:rPr>
          <w:rFonts w:asciiTheme="majorHAnsi" w:hAnsiTheme="majorHAnsi" w:cs="Times New Roman"/>
          <w:sz w:val="20"/>
          <w:szCs w:val="20"/>
        </w:rPr>
        <w:t xml:space="preserve"> to the relevant </w:t>
      </w:r>
      <w:r w:rsidRPr="00A96F85">
        <w:rPr>
          <w:rFonts w:ascii="Arial Narrow" w:hAnsi="Arial Narrow" w:cs="Times New Roman"/>
          <w:sz w:val="18"/>
          <w:szCs w:val="18"/>
        </w:rPr>
        <w:t>Path Variables</w:t>
      </w:r>
      <w:r w:rsidRPr="00A96F85">
        <w:rPr>
          <w:rFonts w:asciiTheme="majorHAnsi" w:hAnsiTheme="majorHAnsi" w:cs="Times New Roman"/>
          <w:sz w:val="20"/>
          <w:szCs w:val="20"/>
        </w:rPr>
        <w:t xml:space="preserve"> in the </w:t>
      </w:r>
      <w:r w:rsidRPr="00A96F85">
        <w:rPr>
          <w:rFonts w:ascii="Arial Narrow" w:hAnsi="Arial Narrow" w:cs="Times New Roman"/>
          <w:sz w:val="18"/>
          <w:szCs w:val="18"/>
        </w:rPr>
        <w:t>Derivation Source</w:t>
      </w:r>
      <w:r w:rsidRPr="00A96F85">
        <w:rPr>
          <w:rFonts w:asciiTheme="majorHAnsi" w:hAnsiTheme="majorHAnsi" w:cs="Times New Roman"/>
          <w:sz w:val="20"/>
          <w:szCs w:val="20"/>
        </w:rPr>
        <w:t xml:space="preserve"> propert</w:t>
      </w:r>
      <w:r w:rsidR="008F3D18">
        <w:rPr>
          <w:rFonts w:asciiTheme="majorHAnsi" w:hAnsiTheme="majorHAnsi" w:cs="Times New Roman"/>
          <w:sz w:val="20"/>
          <w:szCs w:val="20"/>
        </w:rPr>
        <w:t>ies</w:t>
      </w:r>
      <w:r w:rsidRPr="00A96F85">
        <w:rPr>
          <w:rFonts w:asciiTheme="majorHAnsi" w:hAnsiTheme="majorHAnsi" w:cs="Times New Roman"/>
          <w:sz w:val="20"/>
          <w:szCs w:val="20"/>
        </w:rPr>
        <w:t xml:space="preserve">, </w:t>
      </w:r>
      <w:r>
        <w:rPr>
          <w:rFonts w:asciiTheme="majorHAnsi" w:hAnsiTheme="majorHAnsi" w:cs="Times New Roman"/>
          <w:sz w:val="20"/>
          <w:szCs w:val="20"/>
        </w:rPr>
        <w:t xml:space="preserve">as discussed earlier. </w:t>
      </w:r>
    </w:p>
    <w:p w:rsidR="008F3D18" w:rsidRDefault="008F3D18"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73984" behindDoc="1" locked="0" layoutInCell="1" allowOverlap="1" wp14:anchorId="6BDA44B3" wp14:editId="2F8A86B5">
            <wp:simplePos x="0" y="0"/>
            <wp:positionH relativeFrom="column">
              <wp:posOffset>1080770</wp:posOffset>
            </wp:positionH>
            <wp:positionV relativeFrom="paragraph">
              <wp:posOffset>679450</wp:posOffset>
            </wp:positionV>
            <wp:extent cx="4053840" cy="1592580"/>
            <wp:effectExtent l="0" t="0" r="3810" b="7620"/>
            <wp:wrapNone/>
            <wp:docPr id="252" name="Picture 2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extLst>
                        <a:ext uri="{28A0092B-C50C-407E-A947-70E740481C1C}">
                          <a14:useLocalDpi xmlns:a14="http://schemas.microsoft.com/office/drawing/2010/main" val="0"/>
                        </a:ext>
                      </a:extLst>
                    </a:blip>
                    <a:stretch>
                      <a:fillRect/>
                    </a:stretch>
                  </pic:blipFill>
                  <pic:spPr>
                    <a:xfrm>
                      <a:off x="0" y="0"/>
                      <a:ext cx="4053840" cy="1592580"/>
                    </a:xfrm>
                    <a:prstGeom prst="rect">
                      <a:avLst/>
                    </a:prstGeom>
                  </pic:spPr>
                </pic:pic>
              </a:graphicData>
            </a:graphic>
            <wp14:sizeRelH relativeFrom="page">
              <wp14:pctWidth>0</wp14:pctWidth>
            </wp14:sizeRelH>
            <wp14:sizeRelV relativeFrom="page">
              <wp14:pctHeight>0</wp14:pctHeight>
            </wp14:sizeRelV>
          </wp:anchor>
        </w:drawing>
      </w:r>
      <w:r w:rsidR="00A96F85">
        <w:rPr>
          <w:rFonts w:asciiTheme="majorHAnsi" w:hAnsiTheme="majorHAnsi" w:cs="Times New Roman"/>
          <w:sz w:val="20"/>
          <w:szCs w:val="20"/>
        </w:rPr>
        <w:t xml:space="preserve">To view the rule verbalization, select the derived fact type and open the verbalization Browser. </w:t>
      </w:r>
      <w:r>
        <w:rPr>
          <w:rFonts w:asciiTheme="majorHAnsi" w:hAnsiTheme="majorHAnsi" w:cs="Times New Roman"/>
          <w:sz w:val="20"/>
          <w:szCs w:val="20"/>
        </w:rPr>
        <w:t>The verbalization differs from that given earlier, reflecting the decision to start the derivation path at Student instead of Enrolment. To display the rule on the diagram, copy and paste it to a Model Note.</w:t>
      </w:r>
    </w:p>
    <w:p w:rsidR="00A12BF7" w:rsidRDefault="00A12BF7" w:rsidP="00D5108C">
      <w:pPr>
        <w:tabs>
          <w:tab w:val="left" w:pos="1956"/>
        </w:tabs>
        <w:ind w:left="567"/>
        <w:rPr>
          <w:rFonts w:asciiTheme="majorHAnsi" w:hAnsiTheme="majorHAnsi" w:cs="Times New Roman"/>
          <w:sz w:val="20"/>
          <w:szCs w:val="20"/>
        </w:rPr>
      </w:pPr>
    </w:p>
    <w:p w:rsidR="00A12BF7" w:rsidRDefault="00A12BF7" w:rsidP="00D5108C">
      <w:pPr>
        <w:tabs>
          <w:tab w:val="left" w:pos="1956"/>
        </w:tabs>
        <w:ind w:left="567"/>
        <w:rPr>
          <w:rFonts w:asciiTheme="majorHAnsi" w:hAnsiTheme="majorHAnsi" w:cs="Times New Roman"/>
          <w:sz w:val="20"/>
          <w:szCs w:val="20"/>
        </w:rPr>
      </w:pPr>
    </w:p>
    <w:p w:rsidR="00A12BF7" w:rsidRDefault="00A12BF7" w:rsidP="00D5108C">
      <w:pPr>
        <w:tabs>
          <w:tab w:val="left" w:pos="1956"/>
        </w:tabs>
        <w:ind w:left="567"/>
        <w:rPr>
          <w:rFonts w:asciiTheme="majorHAnsi" w:hAnsiTheme="majorHAnsi" w:cs="Times New Roman"/>
          <w:sz w:val="20"/>
          <w:szCs w:val="20"/>
        </w:rPr>
      </w:pPr>
    </w:p>
    <w:p w:rsidR="00A12BF7" w:rsidRDefault="00A12BF7" w:rsidP="00D5108C">
      <w:pPr>
        <w:tabs>
          <w:tab w:val="left" w:pos="1956"/>
        </w:tabs>
        <w:ind w:left="567"/>
        <w:rPr>
          <w:rFonts w:asciiTheme="majorHAnsi" w:hAnsiTheme="majorHAnsi" w:cs="Times New Roman"/>
          <w:sz w:val="20"/>
          <w:szCs w:val="20"/>
        </w:rPr>
      </w:pPr>
    </w:p>
    <w:p w:rsidR="00A12BF7" w:rsidRDefault="00A12BF7" w:rsidP="00D5108C">
      <w:pPr>
        <w:tabs>
          <w:tab w:val="left" w:pos="1956"/>
        </w:tabs>
        <w:ind w:left="567"/>
        <w:rPr>
          <w:rFonts w:asciiTheme="majorHAnsi" w:hAnsiTheme="majorHAnsi" w:cs="Times New Roman"/>
          <w:sz w:val="20"/>
          <w:szCs w:val="20"/>
        </w:rPr>
      </w:pPr>
    </w:p>
    <w:p w:rsidR="00A12BF7" w:rsidRDefault="00A12BF7" w:rsidP="00D5108C">
      <w:pPr>
        <w:tabs>
          <w:tab w:val="left" w:pos="1956"/>
        </w:tabs>
        <w:ind w:left="567"/>
        <w:rPr>
          <w:rFonts w:asciiTheme="majorHAnsi" w:hAnsiTheme="majorHAnsi" w:cs="Times New Roman"/>
          <w:sz w:val="20"/>
          <w:szCs w:val="20"/>
        </w:rPr>
      </w:pPr>
    </w:p>
    <w:p w:rsidR="000B148B" w:rsidRDefault="000B148B" w:rsidP="00D5108C">
      <w:pPr>
        <w:tabs>
          <w:tab w:val="left" w:pos="1956"/>
        </w:tabs>
        <w:ind w:left="567"/>
        <w:rPr>
          <w:rFonts w:asciiTheme="majorHAnsi" w:hAnsiTheme="majorHAnsi" w:cs="Times New Roman"/>
          <w:sz w:val="20"/>
          <w:szCs w:val="20"/>
        </w:rPr>
      </w:pPr>
    </w:p>
    <w:p w:rsidR="000B148B" w:rsidRDefault="000B148B" w:rsidP="00D5108C">
      <w:pPr>
        <w:tabs>
          <w:tab w:val="left" w:pos="1956"/>
        </w:tabs>
        <w:ind w:left="567"/>
        <w:rPr>
          <w:rFonts w:asciiTheme="majorHAnsi" w:hAnsiTheme="majorHAnsi" w:cs="Times New Roman"/>
          <w:sz w:val="20"/>
          <w:szCs w:val="20"/>
        </w:rPr>
      </w:pPr>
    </w:p>
    <w:p w:rsidR="008F3D18" w:rsidRDefault="008F3D18" w:rsidP="00D5108C">
      <w:pPr>
        <w:tabs>
          <w:tab w:val="left" w:pos="1956"/>
        </w:tabs>
        <w:ind w:left="567"/>
        <w:rPr>
          <w:rFonts w:asciiTheme="majorHAnsi" w:hAnsiTheme="majorHAnsi" w:cs="Times New Roman"/>
          <w:sz w:val="20"/>
          <w:szCs w:val="20"/>
        </w:rPr>
      </w:pPr>
    </w:p>
    <w:p w:rsidR="008F3D18" w:rsidRDefault="008F3D18"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sectPr w:rsidR="00CF46B7" w:rsidSect="00801BFA">
          <w:headerReference w:type="default" r:id="rId387"/>
          <w:pgSz w:w="11906" w:h="16838"/>
          <w:pgMar w:top="1440" w:right="1701" w:bottom="1440" w:left="1701" w:header="709" w:footer="709" w:gutter="0"/>
          <w:cols w:space="708"/>
          <w:docGrid w:linePitch="360"/>
        </w:sectPr>
      </w:pPr>
    </w:p>
    <w:p w:rsidR="00CF46B7" w:rsidRPr="00200FCE" w:rsidRDefault="00342B65" w:rsidP="00CF46B7">
      <w:pPr>
        <w:pStyle w:val="Heading2"/>
        <w:ind w:left="567" w:hanging="567"/>
      </w:pPr>
      <w:bookmarkStart w:id="48" w:name="Sec2_10"/>
      <w:bookmarkEnd w:id="48"/>
      <w:r>
        <w:lastRenderedPageBreak/>
        <w:t>Cartesian Products</w:t>
      </w:r>
    </w:p>
    <w:p w:rsidR="00CF46B7" w:rsidRDefault="00CF46B7" w:rsidP="00CF46B7">
      <w:pPr>
        <w:tabs>
          <w:tab w:val="left" w:pos="1956"/>
        </w:tabs>
        <w:ind w:left="567"/>
        <w:rPr>
          <w:rFonts w:asciiTheme="majorHAnsi" w:hAnsiTheme="majorHAnsi" w:cs="Times New Roman"/>
          <w:sz w:val="20"/>
          <w:szCs w:val="20"/>
        </w:rPr>
      </w:pPr>
    </w:p>
    <w:p w:rsidR="00212BB4" w:rsidRPr="00212BB4" w:rsidRDefault="00342B65" w:rsidP="00212BB4">
      <w:pPr>
        <w:tabs>
          <w:tab w:val="left" w:pos="1956"/>
        </w:tabs>
        <w:ind w:left="567"/>
        <w:rPr>
          <w:rFonts w:asciiTheme="majorHAnsi" w:hAnsiTheme="majorHAnsi" w:cs="Times New Roman"/>
          <w:sz w:val="20"/>
          <w:szCs w:val="20"/>
        </w:rPr>
      </w:pPr>
      <w:r w:rsidRPr="00342B65">
        <w:rPr>
          <w:rFonts w:asciiTheme="majorHAnsi" w:hAnsiTheme="majorHAnsi" w:cs="Times New Roman"/>
          <w:sz w:val="20"/>
          <w:szCs w:val="20"/>
        </w:rPr>
        <w:t xml:space="preserve">Given any sets </w:t>
      </w:r>
      <w:r w:rsidRPr="00342B65">
        <w:rPr>
          <w:rFonts w:asciiTheme="majorHAnsi" w:hAnsiTheme="majorHAnsi" w:cs="Times New Roman"/>
          <w:i/>
          <w:sz w:val="20"/>
          <w:szCs w:val="20"/>
        </w:rPr>
        <w:t>A</w:t>
      </w:r>
      <w:r w:rsidRPr="00342B65">
        <w:rPr>
          <w:rFonts w:asciiTheme="majorHAnsi" w:hAnsiTheme="majorHAnsi" w:cs="Times New Roman"/>
          <w:sz w:val="20"/>
          <w:szCs w:val="20"/>
        </w:rPr>
        <w:t xml:space="preserve"> and </w:t>
      </w:r>
      <w:r w:rsidRPr="00342B65">
        <w:rPr>
          <w:rFonts w:asciiTheme="majorHAnsi" w:hAnsiTheme="majorHAnsi" w:cs="Times New Roman"/>
          <w:i/>
          <w:sz w:val="20"/>
          <w:szCs w:val="20"/>
        </w:rPr>
        <w:t>B</w:t>
      </w:r>
      <w:r w:rsidRPr="00342B65">
        <w:rPr>
          <w:rFonts w:asciiTheme="majorHAnsi" w:hAnsiTheme="majorHAnsi" w:cs="Times New Roman"/>
          <w:sz w:val="20"/>
          <w:szCs w:val="20"/>
        </w:rPr>
        <w:t xml:space="preserve">, their </w:t>
      </w:r>
      <w:r w:rsidRPr="00342B65">
        <w:rPr>
          <w:rFonts w:asciiTheme="majorHAnsi" w:hAnsiTheme="majorHAnsi" w:cs="Times New Roman"/>
          <w:i/>
          <w:sz w:val="20"/>
          <w:szCs w:val="20"/>
        </w:rPr>
        <w:t>Cartesian product</w:t>
      </w:r>
      <w:r w:rsidRPr="00342B65">
        <w:rPr>
          <w:rFonts w:asciiTheme="majorHAnsi" w:hAnsiTheme="majorHAnsi" w:cs="Times New Roman"/>
          <w:sz w:val="20"/>
          <w:szCs w:val="20"/>
        </w:rPr>
        <w:t xml:space="preserve"> </w:t>
      </w:r>
      <w:r w:rsidRPr="00342B65">
        <w:rPr>
          <w:rFonts w:asciiTheme="majorHAnsi" w:hAnsiTheme="majorHAnsi" w:cs="Times New Roman"/>
          <w:i/>
          <w:sz w:val="20"/>
          <w:szCs w:val="20"/>
        </w:rPr>
        <w:t>A</w:t>
      </w:r>
      <w:r w:rsidRPr="00342B65">
        <w:rPr>
          <w:rFonts w:asciiTheme="majorHAnsi" w:hAnsiTheme="majorHAnsi" w:cs="Times New Roman"/>
          <w:sz w:val="20"/>
          <w:szCs w:val="20"/>
        </w:rPr>
        <w:t xml:space="preserve"> </w:t>
      </w:r>
      <w:r w:rsidRPr="00342B65">
        <w:rPr>
          <w:rFonts w:asciiTheme="majorHAnsi" w:hAnsiTheme="majorHAnsi" w:cs="Times New Roman"/>
          <w:sz w:val="20"/>
          <w:szCs w:val="20"/>
        </w:rPr>
        <w:sym w:font="Symbol" w:char="F0B4"/>
      </w:r>
      <w:r w:rsidRPr="00342B65">
        <w:rPr>
          <w:rFonts w:asciiTheme="majorHAnsi" w:hAnsiTheme="majorHAnsi" w:cs="Times New Roman"/>
          <w:sz w:val="20"/>
          <w:szCs w:val="20"/>
        </w:rPr>
        <w:t xml:space="preserve"> </w:t>
      </w:r>
      <w:r w:rsidRPr="00342B65">
        <w:rPr>
          <w:rFonts w:asciiTheme="majorHAnsi" w:hAnsiTheme="majorHAnsi" w:cs="Times New Roman"/>
          <w:i/>
          <w:sz w:val="20"/>
          <w:szCs w:val="20"/>
        </w:rPr>
        <w:t>B</w:t>
      </w:r>
      <w:r w:rsidRPr="00342B65">
        <w:rPr>
          <w:rFonts w:asciiTheme="majorHAnsi" w:hAnsiTheme="majorHAnsi" w:cs="Times New Roman"/>
          <w:sz w:val="20"/>
          <w:szCs w:val="20"/>
        </w:rPr>
        <w:t xml:space="preserve">, is the set of all ordered pairs with members belonging to </w:t>
      </w:r>
      <w:r w:rsidRPr="00342B65">
        <w:rPr>
          <w:rFonts w:asciiTheme="majorHAnsi" w:hAnsiTheme="majorHAnsi" w:cs="Times New Roman"/>
          <w:i/>
          <w:sz w:val="20"/>
          <w:szCs w:val="20"/>
        </w:rPr>
        <w:t>A</w:t>
      </w:r>
      <w:r w:rsidRPr="00342B65">
        <w:rPr>
          <w:rFonts w:asciiTheme="majorHAnsi" w:hAnsiTheme="majorHAnsi" w:cs="Times New Roman"/>
          <w:sz w:val="20"/>
          <w:szCs w:val="20"/>
        </w:rPr>
        <w:t xml:space="preserve"> and </w:t>
      </w:r>
      <w:r w:rsidRPr="00342B65">
        <w:rPr>
          <w:rFonts w:asciiTheme="majorHAnsi" w:hAnsiTheme="majorHAnsi" w:cs="Times New Roman"/>
          <w:i/>
          <w:sz w:val="20"/>
          <w:szCs w:val="20"/>
        </w:rPr>
        <w:t>B</w:t>
      </w:r>
      <w:r w:rsidRPr="00342B65">
        <w:rPr>
          <w:rFonts w:asciiTheme="majorHAnsi" w:hAnsiTheme="majorHAnsi" w:cs="Times New Roman"/>
          <w:sz w:val="20"/>
          <w:szCs w:val="20"/>
        </w:rPr>
        <w:t xml:space="preserve"> respectively, i.e. </w:t>
      </w:r>
      <w:r w:rsidRPr="00342B65">
        <w:rPr>
          <w:rFonts w:asciiTheme="majorHAnsi" w:hAnsiTheme="majorHAnsi" w:cs="Times New Roman"/>
          <w:i/>
          <w:sz w:val="20"/>
          <w:szCs w:val="20"/>
        </w:rPr>
        <w:t>A</w:t>
      </w:r>
      <w:r w:rsidRPr="00342B65">
        <w:rPr>
          <w:rFonts w:asciiTheme="majorHAnsi" w:hAnsiTheme="majorHAnsi" w:cs="Times New Roman"/>
          <w:sz w:val="20"/>
          <w:szCs w:val="20"/>
        </w:rPr>
        <w:t xml:space="preserve"> </w:t>
      </w:r>
      <w:r w:rsidRPr="00342B65">
        <w:rPr>
          <w:rFonts w:asciiTheme="majorHAnsi" w:hAnsiTheme="majorHAnsi" w:cs="Times New Roman"/>
          <w:sz w:val="20"/>
          <w:szCs w:val="20"/>
        </w:rPr>
        <w:sym w:font="Symbol" w:char="F0B4"/>
      </w:r>
      <w:r w:rsidRPr="00342B65">
        <w:rPr>
          <w:rFonts w:asciiTheme="majorHAnsi" w:hAnsiTheme="majorHAnsi" w:cs="Times New Roman"/>
          <w:sz w:val="20"/>
          <w:szCs w:val="20"/>
        </w:rPr>
        <w:t xml:space="preserve"> </w:t>
      </w:r>
      <w:r w:rsidRPr="00342B65">
        <w:rPr>
          <w:rFonts w:asciiTheme="majorHAnsi" w:hAnsiTheme="majorHAnsi" w:cs="Times New Roman"/>
          <w:i/>
          <w:sz w:val="20"/>
          <w:szCs w:val="20"/>
        </w:rPr>
        <w:t>B</w:t>
      </w:r>
      <w:r w:rsidRPr="00342B65">
        <w:rPr>
          <w:rFonts w:asciiTheme="majorHAnsi" w:hAnsiTheme="majorHAnsi" w:cs="Times New Roman"/>
          <w:sz w:val="20"/>
          <w:szCs w:val="20"/>
        </w:rPr>
        <w:t xml:space="preserve"> = {(</w:t>
      </w:r>
      <w:r w:rsidRPr="00342B65">
        <w:rPr>
          <w:rFonts w:asciiTheme="majorHAnsi" w:hAnsiTheme="majorHAnsi" w:cs="Times New Roman"/>
          <w:i/>
          <w:sz w:val="20"/>
          <w:szCs w:val="20"/>
        </w:rPr>
        <w:t>x</w:t>
      </w:r>
      <w:r w:rsidRPr="00342B65">
        <w:rPr>
          <w:rFonts w:asciiTheme="majorHAnsi" w:hAnsiTheme="majorHAnsi" w:cs="Times New Roman"/>
          <w:sz w:val="20"/>
          <w:szCs w:val="20"/>
        </w:rPr>
        <w:t xml:space="preserve">, </w:t>
      </w:r>
      <w:r w:rsidRPr="00342B65">
        <w:rPr>
          <w:rFonts w:asciiTheme="majorHAnsi" w:hAnsiTheme="majorHAnsi" w:cs="Times New Roman"/>
          <w:i/>
          <w:sz w:val="20"/>
          <w:szCs w:val="20"/>
        </w:rPr>
        <w:t>y</w:t>
      </w:r>
      <w:r w:rsidRPr="00342B65">
        <w:rPr>
          <w:rFonts w:asciiTheme="majorHAnsi" w:hAnsiTheme="majorHAnsi" w:cs="Times New Roman"/>
          <w:sz w:val="20"/>
          <w:szCs w:val="20"/>
        </w:rPr>
        <w:t xml:space="preserve">) | </w:t>
      </w:r>
      <w:r w:rsidRPr="00342B65">
        <w:rPr>
          <w:rFonts w:asciiTheme="majorHAnsi" w:hAnsiTheme="majorHAnsi" w:cs="Times New Roman"/>
          <w:i/>
          <w:sz w:val="20"/>
          <w:szCs w:val="20"/>
        </w:rPr>
        <w:t>x</w:t>
      </w:r>
      <w:r w:rsidRPr="00342B65">
        <w:rPr>
          <w:rFonts w:asciiTheme="majorHAnsi" w:hAnsiTheme="majorHAnsi" w:cs="Times New Roman"/>
          <w:sz w:val="20"/>
          <w:szCs w:val="20"/>
        </w:rPr>
        <w:t xml:space="preserve"> </w:t>
      </w:r>
      <w:r w:rsidRPr="00342B65">
        <w:rPr>
          <w:rFonts w:asciiTheme="majorHAnsi" w:hAnsiTheme="majorHAnsi" w:cs="Times New Roman"/>
          <w:sz w:val="20"/>
          <w:szCs w:val="20"/>
        </w:rPr>
        <w:sym w:font="Symbol" w:char="F0CE"/>
      </w:r>
      <w:r w:rsidRPr="00342B65">
        <w:rPr>
          <w:rFonts w:asciiTheme="majorHAnsi" w:hAnsiTheme="majorHAnsi" w:cs="Times New Roman"/>
          <w:sz w:val="20"/>
          <w:szCs w:val="20"/>
        </w:rPr>
        <w:t xml:space="preserve"> </w:t>
      </w:r>
      <w:r w:rsidRPr="00342B65">
        <w:rPr>
          <w:rFonts w:asciiTheme="majorHAnsi" w:hAnsiTheme="majorHAnsi" w:cs="Times New Roman"/>
          <w:i/>
          <w:sz w:val="20"/>
          <w:szCs w:val="20"/>
        </w:rPr>
        <w:t>A</w:t>
      </w:r>
      <w:r w:rsidRPr="00342B65">
        <w:rPr>
          <w:rFonts w:asciiTheme="majorHAnsi" w:hAnsiTheme="majorHAnsi" w:cs="Times New Roman"/>
          <w:sz w:val="20"/>
          <w:szCs w:val="20"/>
        </w:rPr>
        <w:t xml:space="preserve"> &amp; </w:t>
      </w:r>
      <w:r w:rsidRPr="00342B65">
        <w:rPr>
          <w:rFonts w:asciiTheme="majorHAnsi" w:hAnsiTheme="majorHAnsi" w:cs="Times New Roman"/>
          <w:i/>
          <w:sz w:val="20"/>
          <w:szCs w:val="20"/>
        </w:rPr>
        <w:t>y</w:t>
      </w:r>
      <w:r w:rsidRPr="00342B65">
        <w:rPr>
          <w:rFonts w:asciiTheme="majorHAnsi" w:hAnsiTheme="majorHAnsi" w:cs="Times New Roman"/>
          <w:sz w:val="20"/>
          <w:szCs w:val="20"/>
        </w:rPr>
        <w:t xml:space="preserve"> </w:t>
      </w:r>
      <w:r w:rsidRPr="00342B65">
        <w:rPr>
          <w:rFonts w:asciiTheme="majorHAnsi" w:hAnsiTheme="majorHAnsi" w:cs="Times New Roman"/>
          <w:sz w:val="20"/>
          <w:szCs w:val="20"/>
        </w:rPr>
        <w:sym w:font="Symbol" w:char="F0CE"/>
      </w:r>
      <w:r w:rsidRPr="00342B65">
        <w:rPr>
          <w:rFonts w:asciiTheme="majorHAnsi" w:hAnsiTheme="majorHAnsi" w:cs="Times New Roman"/>
          <w:sz w:val="20"/>
          <w:szCs w:val="20"/>
        </w:rPr>
        <w:t xml:space="preserve"> </w:t>
      </w:r>
      <w:r w:rsidRPr="00342B65">
        <w:rPr>
          <w:rFonts w:asciiTheme="majorHAnsi" w:hAnsiTheme="majorHAnsi" w:cs="Times New Roman"/>
          <w:i/>
          <w:sz w:val="20"/>
          <w:szCs w:val="20"/>
        </w:rPr>
        <w:t>B</w:t>
      </w:r>
      <w:r w:rsidRPr="00342B65">
        <w:rPr>
          <w:rFonts w:asciiTheme="majorHAnsi" w:hAnsiTheme="majorHAnsi" w:cs="Times New Roman"/>
          <w:sz w:val="20"/>
          <w:szCs w:val="20"/>
        </w:rPr>
        <w:t xml:space="preserve">}. The ORM schema </w:t>
      </w:r>
      <w:r>
        <w:rPr>
          <w:rFonts w:asciiTheme="majorHAnsi" w:hAnsiTheme="majorHAnsi" w:cs="Times New Roman"/>
          <w:sz w:val="20"/>
          <w:szCs w:val="20"/>
        </w:rPr>
        <w:t xml:space="preserve">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_Ref344906579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2</w:t>
      </w:r>
      <w:r w:rsidR="00FA72A8" w:rsidRPr="00FA72A8">
        <w:rPr>
          <w:rFonts w:asciiTheme="majorHAnsi" w:hAnsiTheme="majorHAnsi" w:cs="Times New Roman"/>
          <w:sz w:val="20"/>
          <w:szCs w:val="20"/>
        </w:rPr>
        <w:noBreakHyphen/>
        <w:t>13</w:t>
      </w:r>
      <w:r>
        <w:rPr>
          <w:rFonts w:asciiTheme="majorHAnsi" w:hAnsiTheme="majorHAnsi" w:cs="Times New Roman"/>
          <w:sz w:val="20"/>
          <w:szCs w:val="20"/>
        </w:rPr>
        <w:fldChar w:fldCharType="end"/>
      </w:r>
      <w:r>
        <w:rPr>
          <w:rFonts w:asciiTheme="majorHAnsi" w:hAnsiTheme="majorHAnsi" w:cs="Times New Roman"/>
          <w:sz w:val="20"/>
          <w:szCs w:val="20"/>
        </w:rPr>
        <w:t xml:space="preserve"> </w:t>
      </w:r>
      <w:r w:rsidRPr="00342B65">
        <w:rPr>
          <w:rFonts w:asciiTheme="majorHAnsi" w:hAnsiTheme="majorHAnsi" w:cs="Times New Roman"/>
          <w:sz w:val="20"/>
          <w:szCs w:val="20"/>
        </w:rPr>
        <w:t xml:space="preserve">includes the derived fact type </w:t>
      </w:r>
      <w:r w:rsidRPr="00342B65">
        <w:rPr>
          <w:rFonts w:ascii="Arial Narrow" w:hAnsi="Arial Narrow" w:cs="Times New Roman"/>
          <w:sz w:val="18"/>
          <w:szCs w:val="18"/>
        </w:rPr>
        <w:t>Person may pair with Person</w:t>
      </w:r>
      <w:r w:rsidRPr="00342B65">
        <w:rPr>
          <w:rFonts w:asciiTheme="majorHAnsi" w:hAnsiTheme="majorHAnsi" w:cs="Times New Roman"/>
          <w:sz w:val="20"/>
          <w:szCs w:val="20"/>
        </w:rPr>
        <w:t>, which could be used to list all pairs of people of opposite gender (</w:t>
      </w:r>
      <w:r>
        <w:rPr>
          <w:rFonts w:asciiTheme="majorHAnsi" w:hAnsiTheme="majorHAnsi" w:cs="Times New Roman"/>
          <w:sz w:val="20"/>
          <w:szCs w:val="20"/>
        </w:rPr>
        <w:t>e.g.</w:t>
      </w:r>
      <w:r w:rsidRPr="00342B65">
        <w:rPr>
          <w:rFonts w:asciiTheme="majorHAnsi" w:hAnsiTheme="majorHAnsi" w:cs="Times New Roman"/>
          <w:sz w:val="20"/>
          <w:szCs w:val="20"/>
        </w:rPr>
        <w:t xml:space="preserve"> to help choose mixed doubles team</w:t>
      </w:r>
      <w:r>
        <w:rPr>
          <w:rFonts w:asciiTheme="majorHAnsi" w:hAnsiTheme="majorHAnsi" w:cs="Times New Roman"/>
          <w:sz w:val="20"/>
          <w:szCs w:val="20"/>
        </w:rPr>
        <w:t>s</w:t>
      </w:r>
      <w:r w:rsidRPr="00342B65">
        <w:rPr>
          <w:rFonts w:asciiTheme="majorHAnsi" w:hAnsiTheme="majorHAnsi" w:cs="Times New Roman"/>
          <w:sz w:val="20"/>
          <w:szCs w:val="20"/>
        </w:rPr>
        <w:t xml:space="preserve"> for a tennis match). This list is the Cartesian product of person pairs, where the persons are of opposite gender.</w:t>
      </w:r>
      <w:r w:rsidR="00212BB4">
        <w:rPr>
          <w:rFonts w:asciiTheme="majorHAnsi" w:hAnsiTheme="majorHAnsi" w:cs="Times New Roman"/>
          <w:sz w:val="20"/>
          <w:szCs w:val="20"/>
        </w:rPr>
        <w:t xml:space="preserve"> </w:t>
      </w:r>
      <w:r w:rsidR="00212BB4" w:rsidRPr="00212BB4">
        <w:rPr>
          <w:rFonts w:asciiTheme="majorHAnsi" w:hAnsiTheme="majorHAnsi" w:cs="Times New Roman"/>
          <w:sz w:val="20"/>
          <w:szCs w:val="20"/>
        </w:rPr>
        <w:t xml:space="preserve">Using “&lt;&gt;” for “is not equal to”, the derivation </w:t>
      </w:r>
      <w:r w:rsidR="00212BB4">
        <w:rPr>
          <w:rFonts w:asciiTheme="majorHAnsi" w:hAnsiTheme="majorHAnsi" w:cs="Times New Roman"/>
          <w:sz w:val="20"/>
          <w:szCs w:val="20"/>
        </w:rPr>
        <w:t>rul</w:t>
      </w:r>
      <w:r w:rsidR="00212BB4" w:rsidRPr="00212BB4">
        <w:rPr>
          <w:rFonts w:asciiTheme="majorHAnsi" w:hAnsiTheme="majorHAnsi" w:cs="Times New Roman"/>
          <w:sz w:val="20"/>
          <w:szCs w:val="20"/>
        </w:rPr>
        <w:t xml:space="preserve">e </w:t>
      </w:r>
      <w:r w:rsidR="00212BB4">
        <w:rPr>
          <w:rFonts w:asciiTheme="majorHAnsi" w:hAnsiTheme="majorHAnsi" w:cs="Times New Roman"/>
          <w:sz w:val="20"/>
          <w:szCs w:val="20"/>
        </w:rPr>
        <w:t>is</w:t>
      </w:r>
      <w:r w:rsidR="00212BB4" w:rsidRPr="00212BB4">
        <w:rPr>
          <w:rFonts w:asciiTheme="majorHAnsi" w:hAnsiTheme="majorHAnsi" w:cs="Times New Roman"/>
          <w:sz w:val="20"/>
          <w:szCs w:val="20"/>
        </w:rPr>
        <w:t xml:space="preserve"> expressed in FORML thus:</w:t>
      </w:r>
    </w:p>
    <w:p w:rsidR="00212BB4" w:rsidRPr="00212BB4" w:rsidRDefault="00212BB4" w:rsidP="00212BB4">
      <w:pPr>
        <w:tabs>
          <w:tab w:val="left" w:pos="1956"/>
        </w:tabs>
        <w:ind w:left="567"/>
        <w:rPr>
          <w:rFonts w:asciiTheme="majorHAnsi" w:hAnsiTheme="majorHAnsi" w:cs="Times New Roman"/>
          <w:sz w:val="10"/>
          <w:szCs w:val="10"/>
        </w:rPr>
      </w:pPr>
    </w:p>
    <w:p w:rsidR="00212BB4" w:rsidRPr="00212BB4" w:rsidRDefault="00212BB4" w:rsidP="00212BB4">
      <w:pPr>
        <w:tabs>
          <w:tab w:val="left" w:pos="1956"/>
        </w:tabs>
        <w:ind w:left="1020"/>
        <w:rPr>
          <w:rFonts w:ascii="Arial Narrow" w:hAnsi="Arial Narrow" w:cs="Times New Roman"/>
          <w:sz w:val="18"/>
          <w:szCs w:val="18"/>
        </w:rPr>
      </w:pPr>
      <w:r w:rsidRPr="00212BB4">
        <w:rPr>
          <w:rFonts w:ascii="Arial Narrow" w:hAnsi="Arial Narrow" w:cs="Times New Roman"/>
          <w:b/>
          <w:sz w:val="18"/>
          <w:szCs w:val="18"/>
        </w:rPr>
        <w:t>*</w:t>
      </w:r>
      <w:r w:rsidRPr="00212BB4">
        <w:rPr>
          <w:rFonts w:ascii="Arial Narrow" w:hAnsi="Arial Narrow" w:cs="Times New Roman"/>
          <w:sz w:val="18"/>
          <w:szCs w:val="18"/>
        </w:rPr>
        <w:t>Person</w:t>
      </w:r>
      <w:r w:rsidRPr="00212BB4">
        <w:rPr>
          <w:rFonts w:ascii="Arial Narrow" w:hAnsi="Arial Narrow" w:cs="Times New Roman"/>
          <w:sz w:val="18"/>
          <w:szCs w:val="18"/>
          <w:vertAlign w:val="subscript"/>
        </w:rPr>
        <w:t>1</w:t>
      </w:r>
      <w:r w:rsidRPr="00212BB4">
        <w:rPr>
          <w:rFonts w:ascii="Arial Narrow" w:hAnsi="Arial Narrow" w:cs="Times New Roman"/>
          <w:sz w:val="18"/>
          <w:szCs w:val="18"/>
        </w:rPr>
        <w:t xml:space="preserve"> may pair with Person</w:t>
      </w:r>
      <w:r w:rsidRPr="00212BB4">
        <w:rPr>
          <w:rFonts w:ascii="Arial Narrow" w:hAnsi="Arial Narrow" w:cs="Times New Roman"/>
          <w:sz w:val="18"/>
          <w:szCs w:val="18"/>
          <w:vertAlign w:val="subscript"/>
        </w:rPr>
        <w:t>2</w:t>
      </w:r>
      <w:r w:rsidRPr="00212BB4">
        <w:rPr>
          <w:rFonts w:ascii="Arial Narrow" w:hAnsi="Arial Narrow" w:cs="Times New Roman"/>
          <w:sz w:val="18"/>
          <w:szCs w:val="18"/>
        </w:rPr>
        <w:t xml:space="preserve"> </w:t>
      </w:r>
      <w:proofErr w:type="spellStart"/>
      <w:r w:rsidRPr="00212BB4">
        <w:rPr>
          <w:rFonts w:ascii="Arial Narrow" w:hAnsi="Arial Narrow" w:cs="Times New Roman"/>
          <w:b/>
          <w:sz w:val="18"/>
          <w:szCs w:val="18"/>
        </w:rPr>
        <w:t>iff</w:t>
      </w:r>
      <w:proofErr w:type="spellEnd"/>
    </w:p>
    <w:p w:rsidR="00212BB4" w:rsidRDefault="00212BB4" w:rsidP="00212BB4">
      <w:pPr>
        <w:tabs>
          <w:tab w:val="left" w:pos="1956"/>
        </w:tabs>
        <w:ind w:left="1020"/>
        <w:rPr>
          <w:rFonts w:ascii="Arial Narrow" w:hAnsi="Arial Narrow" w:cs="Times New Roman"/>
          <w:sz w:val="18"/>
          <w:szCs w:val="18"/>
        </w:rPr>
      </w:pPr>
      <w:r w:rsidRPr="00212BB4">
        <w:rPr>
          <w:rFonts w:ascii="Arial Narrow" w:hAnsi="Arial Narrow" w:cs="Times New Roman"/>
          <w:sz w:val="18"/>
          <w:szCs w:val="18"/>
        </w:rPr>
        <w:t xml:space="preserve">    Person</w:t>
      </w:r>
      <w:r w:rsidRPr="00212BB4">
        <w:rPr>
          <w:rFonts w:ascii="Arial Narrow" w:hAnsi="Arial Narrow" w:cs="Times New Roman"/>
          <w:sz w:val="18"/>
          <w:szCs w:val="18"/>
          <w:vertAlign w:val="subscript"/>
        </w:rPr>
        <w:t>1</w:t>
      </w:r>
      <w:r w:rsidRPr="00212BB4">
        <w:rPr>
          <w:rFonts w:ascii="Arial Narrow" w:hAnsi="Arial Narrow" w:cs="Times New Roman"/>
          <w:sz w:val="18"/>
          <w:szCs w:val="18"/>
        </w:rPr>
        <w:t xml:space="preserve"> is of Gender</w:t>
      </w:r>
      <w:r w:rsidRPr="00212BB4">
        <w:rPr>
          <w:rFonts w:ascii="Arial Narrow" w:hAnsi="Arial Narrow" w:cs="Times New Roman"/>
          <w:sz w:val="18"/>
          <w:szCs w:val="18"/>
          <w:vertAlign w:val="subscript"/>
        </w:rPr>
        <w:t>1</w:t>
      </w:r>
      <w:r w:rsidRPr="00212BB4">
        <w:rPr>
          <w:rFonts w:ascii="Arial Narrow" w:hAnsi="Arial Narrow" w:cs="Times New Roman"/>
          <w:sz w:val="18"/>
          <w:szCs w:val="18"/>
        </w:rPr>
        <w:t xml:space="preserve"> </w:t>
      </w:r>
      <w:r w:rsidRPr="00212BB4">
        <w:rPr>
          <w:rFonts w:ascii="Arial Narrow" w:hAnsi="Arial Narrow" w:cs="Times New Roman"/>
          <w:b/>
          <w:sz w:val="18"/>
          <w:szCs w:val="18"/>
        </w:rPr>
        <w:t>and</w:t>
      </w:r>
      <w:r w:rsidRPr="00212BB4">
        <w:rPr>
          <w:rFonts w:ascii="Arial Narrow" w:hAnsi="Arial Narrow" w:cs="Times New Roman"/>
          <w:sz w:val="18"/>
          <w:szCs w:val="18"/>
        </w:rPr>
        <w:t xml:space="preserve"> Person</w:t>
      </w:r>
      <w:r w:rsidRPr="00212BB4">
        <w:rPr>
          <w:rFonts w:ascii="Arial Narrow" w:hAnsi="Arial Narrow" w:cs="Times New Roman"/>
          <w:sz w:val="18"/>
          <w:szCs w:val="18"/>
          <w:vertAlign w:val="subscript"/>
        </w:rPr>
        <w:t>2</w:t>
      </w:r>
      <w:r w:rsidRPr="00212BB4">
        <w:rPr>
          <w:rFonts w:ascii="Arial Narrow" w:hAnsi="Arial Narrow" w:cs="Times New Roman"/>
          <w:sz w:val="18"/>
          <w:szCs w:val="18"/>
        </w:rPr>
        <w:t xml:space="preserve"> is of Gender</w:t>
      </w:r>
      <w:r w:rsidRPr="00212BB4">
        <w:rPr>
          <w:rFonts w:ascii="Arial Narrow" w:hAnsi="Arial Narrow" w:cs="Times New Roman"/>
          <w:sz w:val="18"/>
          <w:szCs w:val="18"/>
          <w:vertAlign w:val="subscript"/>
        </w:rPr>
        <w:t>2</w:t>
      </w:r>
      <w:r w:rsidRPr="00212BB4">
        <w:rPr>
          <w:rFonts w:ascii="Arial Narrow" w:hAnsi="Arial Narrow" w:cs="Times New Roman"/>
          <w:sz w:val="18"/>
          <w:szCs w:val="18"/>
        </w:rPr>
        <w:t xml:space="preserve"> </w:t>
      </w:r>
    </w:p>
    <w:p w:rsidR="00212BB4" w:rsidRPr="00212BB4" w:rsidRDefault="00212BB4" w:rsidP="00212BB4">
      <w:pPr>
        <w:tabs>
          <w:tab w:val="left" w:pos="1956"/>
        </w:tabs>
        <w:ind w:left="1020"/>
        <w:rPr>
          <w:rFonts w:ascii="Arial Narrow" w:hAnsi="Arial Narrow" w:cs="Times New Roman"/>
          <w:sz w:val="18"/>
          <w:szCs w:val="18"/>
        </w:rPr>
      </w:pPr>
      <w:r>
        <w:rPr>
          <w:rFonts w:ascii="Arial Narrow" w:hAnsi="Arial Narrow" w:cs="Times New Roman"/>
          <w:sz w:val="18"/>
          <w:szCs w:val="18"/>
        </w:rPr>
        <w:t xml:space="preserve">    </w:t>
      </w:r>
      <w:proofErr w:type="gramStart"/>
      <w:r w:rsidRPr="00212BB4">
        <w:rPr>
          <w:rFonts w:ascii="Arial Narrow" w:hAnsi="Arial Narrow" w:cs="Times New Roman"/>
          <w:b/>
          <w:sz w:val="18"/>
          <w:szCs w:val="18"/>
        </w:rPr>
        <w:t>and</w:t>
      </w:r>
      <w:proofErr w:type="gramEnd"/>
      <w:r w:rsidRPr="00212BB4">
        <w:rPr>
          <w:rFonts w:ascii="Arial Narrow" w:hAnsi="Arial Narrow" w:cs="Times New Roman"/>
          <w:sz w:val="18"/>
          <w:szCs w:val="18"/>
        </w:rPr>
        <w:t xml:space="preserve"> Gender</w:t>
      </w:r>
      <w:r w:rsidRPr="00212BB4">
        <w:rPr>
          <w:rFonts w:ascii="Arial Narrow" w:hAnsi="Arial Narrow" w:cs="Times New Roman"/>
          <w:sz w:val="18"/>
          <w:szCs w:val="18"/>
          <w:vertAlign w:val="subscript"/>
        </w:rPr>
        <w:t>1</w:t>
      </w:r>
      <w:r w:rsidRPr="00212BB4">
        <w:rPr>
          <w:rFonts w:ascii="Arial Narrow" w:hAnsi="Arial Narrow" w:cs="Times New Roman"/>
          <w:sz w:val="18"/>
          <w:szCs w:val="18"/>
        </w:rPr>
        <w:t xml:space="preserve"> &lt;&gt; Gender</w:t>
      </w:r>
      <w:r w:rsidRPr="00212BB4">
        <w:rPr>
          <w:rFonts w:ascii="Arial Narrow" w:hAnsi="Arial Narrow" w:cs="Times New Roman"/>
          <w:sz w:val="18"/>
          <w:szCs w:val="18"/>
          <w:vertAlign w:val="subscript"/>
        </w:rPr>
        <w:t>2</w:t>
      </w:r>
      <w:r w:rsidRPr="00212BB4">
        <w:rPr>
          <w:rFonts w:ascii="Arial Narrow" w:hAnsi="Arial Narrow" w:cs="Times New Roman"/>
          <w:sz w:val="18"/>
          <w:szCs w:val="18"/>
        </w:rPr>
        <w:t>.</w:t>
      </w:r>
    </w:p>
    <w:p w:rsidR="00212BB4" w:rsidRDefault="00212BB4" w:rsidP="00212BB4">
      <w:pPr>
        <w:tabs>
          <w:tab w:val="left" w:pos="1956"/>
        </w:tabs>
        <w:ind w:left="567"/>
        <w:rPr>
          <w:rFonts w:asciiTheme="majorHAnsi" w:hAnsiTheme="majorHAnsi" w:cs="Times New Roman"/>
          <w:sz w:val="20"/>
          <w:szCs w:val="20"/>
        </w:rPr>
      </w:pPr>
    </w:p>
    <w:p w:rsidR="00C76FA6" w:rsidRPr="00212BB4" w:rsidRDefault="00C76FA6" w:rsidP="00212BB4">
      <w:pPr>
        <w:tabs>
          <w:tab w:val="left" w:pos="1956"/>
        </w:tabs>
        <w:ind w:left="567"/>
        <w:rPr>
          <w:rFonts w:asciiTheme="majorHAnsi" w:hAnsiTheme="majorHAnsi" w:cs="Times New Roman"/>
          <w:sz w:val="20"/>
          <w:szCs w:val="20"/>
        </w:rPr>
      </w:pPr>
    </w:p>
    <w:p w:rsidR="00212BB4" w:rsidRDefault="00212BB4" w:rsidP="00D5108C">
      <w:pPr>
        <w:tabs>
          <w:tab w:val="left" w:pos="1956"/>
        </w:tabs>
        <w:ind w:left="567"/>
        <w:rPr>
          <w:rFonts w:asciiTheme="majorHAnsi" w:hAnsiTheme="majorHAnsi" w:cs="Times New Roman"/>
          <w:sz w:val="20"/>
          <w:szCs w:val="20"/>
        </w:rPr>
      </w:pPr>
      <w:r w:rsidRPr="00212BB4">
        <w:rPr>
          <w:noProof/>
          <w:lang w:eastAsia="en-AU"/>
        </w:rPr>
        <w:drawing>
          <wp:anchor distT="0" distB="0" distL="114300" distR="114300" simplePos="0" relativeHeight="252075008" behindDoc="1" locked="0" layoutInCell="1" allowOverlap="1" wp14:anchorId="06736AAD" wp14:editId="14D0215A">
            <wp:simplePos x="0" y="0"/>
            <wp:positionH relativeFrom="column">
              <wp:posOffset>1281430</wp:posOffset>
            </wp:positionH>
            <wp:positionV relativeFrom="paragraph">
              <wp:posOffset>18415</wp:posOffset>
            </wp:positionV>
            <wp:extent cx="2874645" cy="879475"/>
            <wp:effectExtent l="0" t="0" r="1905"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874645" cy="8794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46B7" w:rsidRDefault="00CF46B7"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342B65" w:rsidRPr="00C4398A" w:rsidRDefault="00342B65" w:rsidP="00342B65">
      <w:pPr>
        <w:pStyle w:val="Caption"/>
        <w:ind w:left="567"/>
      </w:pPr>
      <w:bookmarkStart w:id="49" w:name="_Ref344906579"/>
      <w:r>
        <w:t xml:space="preserve">Figure </w:t>
      </w:r>
      <w:fldSimple w:instr=" STYLEREF 1 \s ">
        <w:r w:rsidR="00FA72A8">
          <w:rPr>
            <w:noProof/>
          </w:rPr>
          <w:t>2</w:t>
        </w:r>
      </w:fldSimple>
      <w:r>
        <w:noBreakHyphen/>
      </w:r>
      <w:fldSimple w:instr=" SEQ Figure \* ARABIC \s 1 ">
        <w:r w:rsidR="00FA72A8">
          <w:rPr>
            <w:noProof/>
          </w:rPr>
          <w:t>13</w:t>
        </w:r>
      </w:fldSimple>
      <w:bookmarkEnd w:id="49"/>
      <w:r>
        <w:t> </w:t>
      </w:r>
      <w:proofErr w:type="gramStart"/>
      <w:r>
        <w:t>T</w:t>
      </w:r>
      <w:r w:rsidR="002B71BB">
        <w:t>he</w:t>
      </w:r>
      <w:proofErr w:type="gramEnd"/>
      <w:r w:rsidR="002B71BB">
        <w:t xml:space="preserve"> derivation rule derives the Cartesian product</w:t>
      </w:r>
      <w:r>
        <w:t xml:space="preserve"> of sets of people of opposite gender</w:t>
      </w:r>
    </w:p>
    <w:p w:rsidR="00CF46B7" w:rsidRDefault="00CF46B7" w:rsidP="00D5108C">
      <w:pPr>
        <w:tabs>
          <w:tab w:val="left" w:pos="1956"/>
        </w:tabs>
        <w:ind w:left="567"/>
        <w:rPr>
          <w:rFonts w:asciiTheme="majorHAnsi" w:hAnsiTheme="majorHAnsi" w:cs="Times New Roman"/>
          <w:sz w:val="20"/>
          <w:szCs w:val="20"/>
        </w:rPr>
      </w:pPr>
    </w:p>
    <w:p w:rsidR="00206D7A" w:rsidRDefault="00206D7A" w:rsidP="00D5108C">
      <w:pPr>
        <w:tabs>
          <w:tab w:val="left" w:pos="1956"/>
        </w:tabs>
        <w:ind w:left="567"/>
        <w:rPr>
          <w:rFonts w:asciiTheme="majorHAnsi" w:hAnsiTheme="majorHAnsi" w:cs="Times New Roman"/>
          <w:sz w:val="20"/>
          <w:szCs w:val="20"/>
        </w:rPr>
      </w:pPr>
      <w:r w:rsidRPr="00206D7A">
        <w:rPr>
          <w:noProof/>
          <w:lang w:eastAsia="en-AU"/>
        </w:rPr>
        <w:drawing>
          <wp:anchor distT="0" distB="0" distL="114300" distR="114300" simplePos="0" relativeHeight="252076032" behindDoc="0" locked="0" layoutInCell="1" allowOverlap="1">
            <wp:simplePos x="0" y="0"/>
            <wp:positionH relativeFrom="column">
              <wp:posOffset>3380740</wp:posOffset>
            </wp:positionH>
            <wp:positionV relativeFrom="paragraph">
              <wp:posOffset>-1905</wp:posOffset>
            </wp:positionV>
            <wp:extent cx="1939925" cy="1350645"/>
            <wp:effectExtent l="0" t="0" r="0" b="1905"/>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1939925" cy="1350645"/>
                    </a:xfrm>
                    <a:prstGeom prst="rect">
                      <a:avLst/>
                    </a:prstGeom>
                    <a:noFill/>
                    <a:ln>
                      <a:noFill/>
                    </a:ln>
                  </pic:spPr>
                </pic:pic>
              </a:graphicData>
            </a:graphic>
            <wp14:sizeRelH relativeFrom="page">
              <wp14:pctWidth>0</wp14:pctWidth>
            </wp14:sizeRelH>
            <wp14:sizeRelV relativeFrom="page">
              <wp14:pctHeight>0</wp14:pctHeight>
            </wp14:sizeRelV>
          </wp:anchor>
        </w:drawing>
      </w:r>
      <w:r w:rsidR="002B71BB">
        <w:rPr>
          <w:rFonts w:asciiTheme="majorHAnsi" w:hAnsiTheme="majorHAnsi" w:cs="Times New Roman"/>
          <w:sz w:val="20"/>
          <w:szCs w:val="20"/>
        </w:rPr>
        <w:t xml:space="preserve">One way of visualizing </w:t>
      </w:r>
      <w:r>
        <w:rPr>
          <w:rFonts w:asciiTheme="majorHAnsi" w:hAnsiTheme="majorHAnsi" w:cs="Times New Roman"/>
          <w:sz w:val="20"/>
          <w:szCs w:val="20"/>
        </w:rPr>
        <w:t xml:space="preserve">the derivation rule </w:t>
      </w:r>
      <w:r w:rsidR="002B71BB">
        <w:rPr>
          <w:rFonts w:asciiTheme="majorHAnsi" w:hAnsiTheme="majorHAnsi" w:cs="Times New Roman"/>
          <w:sz w:val="20"/>
          <w:szCs w:val="20"/>
        </w:rPr>
        <w:t>i</w:t>
      </w:r>
      <w:r>
        <w:rPr>
          <w:rFonts w:asciiTheme="majorHAnsi" w:hAnsiTheme="majorHAnsi" w:cs="Times New Roman"/>
          <w:sz w:val="20"/>
          <w:szCs w:val="20"/>
        </w:rPr>
        <w:t xml:space="preserve">s shown opposite. The derivation path involves two separate copies of the </w:t>
      </w:r>
      <w:r w:rsidRPr="00206D7A">
        <w:rPr>
          <w:rFonts w:ascii="Arial Narrow" w:hAnsi="Arial Narrow" w:cs="Times New Roman"/>
          <w:sz w:val="18"/>
          <w:szCs w:val="18"/>
        </w:rPr>
        <w:t>Person is of Gender</w:t>
      </w:r>
      <w:r>
        <w:rPr>
          <w:rFonts w:asciiTheme="majorHAnsi" w:hAnsiTheme="majorHAnsi" w:cs="Times New Roman"/>
          <w:sz w:val="20"/>
          <w:szCs w:val="20"/>
        </w:rPr>
        <w:t xml:space="preserve"> fact type, using subscripts to distinguish the Person and Gender variables. An inequality operator “&lt;&gt;” is applied between the Gender variables. The roles in the derived fact type are then bound to the roles played by Person</w:t>
      </w:r>
      <w:r w:rsidRPr="00206D7A">
        <w:rPr>
          <w:rFonts w:asciiTheme="majorHAnsi" w:hAnsiTheme="majorHAnsi" w:cs="Times New Roman"/>
          <w:sz w:val="20"/>
          <w:szCs w:val="20"/>
          <w:vertAlign w:val="subscript"/>
        </w:rPr>
        <w:t>1</w:t>
      </w:r>
      <w:r>
        <w:rPr>
          <w:rFonts w:asciiTheme="majorHAnsi" w:hAnsiTheme="majorHAnsi" w:cs="Times New Roman"/>
          <w:sz w:val="20"/>
          <w:szCs w:val="20"/>
        </w:rPr>
        <w:t xml:space="preserve"> and Person</w:t>
      </w:r>
      <w:r w:rsidRPr="00206D7A">
        <w:rPr>
          <w:rFonts w:asciiTheme="majorHAnsi" w:hAnsiTheme="majorHAnsi" w:cs="Times New Roman"/>
          <w:sz w:val="20"/>
          <w:szCs w:val="20"/>
          <w:vertAlign w:val="subscript"/>
        </w:rPr>
        <w:t>2</w:t>
      </w:r>
      <w:r>
        <w:rPr>
          <w:rFonts w:asciiTheme="majorHAnsi" w:hAnsiTheme="majorHAnsi" w:cs="Times New Roman"/>
          <w:sz w:val="20"/>
          <w:szCs w:val="20"/>
        </w:rPr>
        <w:t>.</w:t>
      </w:r>
    </w:p>
    <w:p w:rsidR="00206D7A" w:rsidRDefault="00206D7A" w:rsidP="00D5108C">
      <w:pPr>
        <w:tabs>
          <w:tab w:val="left" w:pos="1956"/>
        </w:tabs>
        <w:ind w:left="567"/>
        <w:rPr>
          <w:rFonts w:asciiTheme="majorHAnsi" w:hAnsiTheme="majorHAnsi" w:cs="Times New Roman"/>
          <w:sz w:val="20"/>
          <w:szCs w:val="20"/>
        </w:rPr>
      </w:pPr>
    </w:p>
    <w:p w:rsidR="00C76FA6" w:rsidRDefault="00C76FA6" w:rsidP="00D5108C">
      <w:pPr>
        <w:tabs>
          <w:tab w:val="left" w:pos="1956"/>
        </w:tabs>
        <w:ind w:left="567"/>
        <w:rPr>
          <w:rFonts w:asciiTheme="majorHAnsi" w:hAnsiTheme="majorHAnsi" w:cs="Times New Roman"/>
          <w:sz w:val="20"/>
          <w:szCs w:val="20"/>
        </w:rPr>
      </w:pPr>
    </w:p>
    <w:p w:rsidR="00096DAB" w:rsidRDefault="00C76FA6" w:rsidP="00212BB4">
      <w:pPr>
        <w:tabs>
          <w:tab w:val="left" w:pos="1956"/>
        </w:tabs>
        <w:ind w:left="567"/>
        <w:rPr>
          <w:rFonts w:asciiTheme="majorHAnsi" w:hAnsiTheme="majorHAnsi" w:cs="Times New Roman"/>
          <w:sz w:val="20"/>
          <w:szCs w:val="20"/>
        </w:rPr>
      </w:pPr>
      <w:r w:rsidRPr="006E292D">
        <w:rPr>
          <w:noProof/>
          <w:lang w:eastAsia="en-AU"/>
        </w:rPr>
        <w:drawing>
          <wp:anchor distT="0" distB="0" distL="114300" distR="114300" simplePos="0" relativeHeight="252086272" behindDoc="0" locked="0" layoutInCell="1" allowOverlap="1" wp14:anchorId="0983FC1E" wp14:editId="276BBD67">
            <wp:simplePos x="0" y="0"/>
            <wp:positionH relativeFrom="column">
              <wp:posOffset>3345815</wp:posOffset>
            </wp:positionH>
            <wp:positionV relativeFrom="paragraph">
              <wp:posOffset>16510</wp:posOffset>
            </wp:positionV>
            <wp:extent cx="2044700" cy="2197100"/>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2044700" cy="21971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An alternative way to view the derivation rule is shown opposite. Here the pseudo-predicate “</w:t>
      </w:r>
      <w:r w:rsidRPr="00C76FA6">
        <w:rPr>
          <w:rFonts w:asciiTheme="majorHAnsi" w:hAnsiTheme="majorHAnsi" w:cs="Times New Roman"/>
          <w:i/>
          <w:sz w:val="20"/>
          <w:szCs w:val="20"/>
        </w:rPr>
        <w:t>coexists with</w:t>
      </w:r>
      <w:r>
        <w:rPr>
          <w:rFonts w:asciiTheme="majorHAnsi" w:hAnsiTheme="majorHAnsi" w:cs="Times New Roman"/>
          <w:sz w:val="20"/>
          <w:szCs w:val="20"/>
        </w:rPr>
        <w:t>” explicitly captures the two existential quantifiers for the Person</w:t>
      </w:r>
      <w:r w:rsidRPr="00C76FA6">
        <w:rPr>
          <w:rFonts w:asciiTheme="majorHAnsi" w:hAnsiTheme="majorHAnsi" w:cs="Times New Roman"/>
          <w:sz w:val="20"/>
          <w:szCs w:val="20"/>
          <w:vertAlign w:val="subscript"/>
        </w:rPr>
        <w:t>1</w:t>
      </w:r>
      <w:r>
        <w:rPr>
          <w:rFonts w:asciiTheme="majorHAnsi" w:hAnsiTheme="majorHAnsi" w:cs="Times New Roman"/>
          <w:sz w:val="20"/>
          <w:szCs w:val="20"/>
        </w:rPr>
        <w:t xml:space="preserve"> and Person</w:t>
      </w:r>
      <w:r w:rsidRPr="00C76FA6">
        <w:rPr>
          <w:rFonts w:asciiTheme="majorHAnsi" w:hAnsiTheme="majorHAnsi" w:cs="Times New Roman"/>
          <w:sz w:val="20"/>
          <w:szCs w:val="20"/>
          <w:vertAlign w:val="subscript"/>
        </w:rPr>
        <w:t>2</w:t>
      </w:r>
      <w:r>
        <w:rPr>
          <w:rFonts w:asciiTheme="majorHAnsi" w:hAnsiTheme="majorHAnsi" w:cs="Times New Roman"/>
          <w:sz w:val="20"/>
          <w:szCs w:val="20"/>
        </w:rPr>
        <w:t xml:space="preserve"> variables (these quantifications are implicit in the above view). The path continues along the second branch by adding </w:t>
      </w:r>
      <w:r w:rsidRPr="00C76FA6">
        <w:rPr>
          <w:rFonts w:ascii="Arial Narrow" w:hAnsi="Arial Narrow" w:cs="Times New Roman"/>
          <w:sz w:val="18"/>
          <w:szCs w:val="18"/>
        </w:rPr>
        <w:t>Person</w:t>
      </w:r>
      <w:r w:rsidRPr="00C76FA6">
        <w:rPr>
          <w:rFonts w:ascii="Arial Narrow" w:hAnsi="Arial Narrow" w:cs="Times New Roman"/>
          <w:sz w:val="18"/>
          <w:szCs w:val="18"/>
          <w:vertAlign w:val="subscript"/>
        </w:rPr>
        <w:t>2</w:t>
      </w:r>
      <w:r w:rsidRPr="00C76FA6">
        <w:rPr>
          <w:rFonts w:ascii="Arial Narrow" w:hAnsi="Arial Narrow" w:cs="Times New Roman"/>
          <w:sz w:val="18"/>
          <w:szCs w:val="18"/>
        </w:rPr>
        <w:t xml:space="preserve"> is of Gender</w:t>
      </w:r>
      <w:r w:rsidRPr="00C76FA6">
        <w:rPr>
          <w:rFonts w:ascii="Arial Narrow" w:hAnsi="Arial Narrow" w:cs="Times New Roman"/>
          <w:sz w:val="18"/>
          <w:szCs w:val="18"/>
          <w:vertAlign w:val="subscript"/>
        </w:rPr>
        <w:t>2</w:t>
      </w:r>
      <w:r>
        <w:rPr>
          <w:rFonts w:asciiTheme="majorHAnsi" w:hAnsiTheme="majorHAnsi" w:cs="Times New Roman"/>
          <w:sz w:val="20"/>
          <w:szCs w:val="20"/>
        </w:rPr>
        <w:t xml:space="preserve">, and then the inequality between genders is added as a path condition. </w:t>
      </w:r>
    </w:p>
    <w:p w:rsidR="00096DAB" w:rsidRDefault="00096DAB" w:rsidP="00212BB4">
      <w:pPr>
        <w:tabs>
          <w:tab w:val="left" w:pos="1956"/>
        </w:tabs>
        <w:ind w:left="567"/>
        <w:rPr>
          <w:rFonts w:asciiTheme="majorHAnsi" w:hAnsiTheme="majorHAnsi" w:cs="Times New Roman"/>
          <w:sz w:val="20"/>
          <w:szCs w:val="20"/>
        </w:rPr>
      </w:pPr>
    </w:p>
    <w:p w:rsidR="00C76FA6" w:rsidRDefault="00C76FA6" w:rsidP="00212BB4">
      <w:pPr>
        <w:tabs>
          <w:tab w:val="left" w:pos="1956"/>
        </w:tabs>
        <w:ind w:left="567"/>
        <w:rPr>
          <w:rFonts w:asciiTheme="majorHAnsi" w:hAnsiTheme="majorHAnsi" w:cs="Times New Roman"/>
          <w:sz w:val="20"/>
          <w:szCs w:val="20"/>
        </w:rPr>
      </w:pPr>
      <w:r>
        <w:rPr>
          <w:rFonts w:asciiTheme="majorHAnsi" w:hAnsiTheme="majorHAnsi" w:cs="Times New Roman"/>
          <w:sz w:val="20"/>
          <w:szCs w:val="20"/>
        </w:rPr>
        <w:t>This visualization corresponds more closely to NORMA’s user interface for entering derivation rules</w:t>
      </w:r>
      <w:r w:rsidR="008273C4">
        <w:rPr>
          <w:rFonts w:asciiTheme="majorHAnsi" w:hAnsiTheme="majorHAnsi" w:cs="Times New Roman"/>
          <w:sz w:val="20"/>
          <w:szCs w:val="20"/>
        </w:rPr>
        <w:t>, although the inequality is treated as a function calculation rather than as extending the path with a binary fact type</w:t>
      </w:r>
      <w:r>
        <w:rPr>
          <w:rFonts w:asciiTheme="majorHAnsi" w:hAnsiTheme="majorHAnsi" w:cs="Times New Roman"/>
          <w:sz w:val="20"/>
          <w:szCs w:val="20"/>
        </w:rPr>
        <w:t xml:space="preserve"> </w:t>
      </w:r>
    </w:p>
    <w:p w:rsidR="00C76FA6" w:rsidRDefault="00C76FA6" w:rsidP="00212BB4">
      <w:pPr>
        <w:tabs>
          <w:tab w:val="left" w:pos="1956"/>
        </w:tabs>
        <w:ind w:left="567"/>
        <w:rPr>
          <w:rFonts w:asciiTheme="majorHAnsi" w:hAnsiTheme="majorHAnsi" w:cs="Times New Roman"/>
          <w:sz w:val="20"/>
          <w:szCs w:val="20"/>
        </w:rPr>
      </w:pPr>
    </w:p>
    <w:p w:rsidR="00C76FA6" w:rsidRDefault="00C76FA6" w:rsidP="00212BB4">
      <w:pPr>
        <w:tabs>
          <w:tab w:val="left" w:pos="1956"/>
        </w:tabs>
        <w:ind w:left="567"/>
        <w:rPr>
          <w:rFonts w:asciiTheme="majorHAnsi" w:hAnsiTheme="majorHAnsi" w:cs="Times New Roman"/>
          <w:sz w:val="20"/>
          <w:szCs w:val="20"/>
        </w:rPr>
      </w:pPr>
    </w:p>
    <w:p w:rsidR="00C76FA6" w:rsidRDefault="00C76FA6" w:rsidP="00212BB4">
      <w:pPr>
        <w:tabs>
          <w:tab w:val="left" w:pos="1956"/>
        </w:tabs>
        <w:ind w:left="567"/>
        <w:rPr>
          <w:rFonts w:asciiTheme="majorHAnsi" w:hAnsiTheme="majorHAnsi" w:cs="Times New Roman"/>
          <w:sz w:val="20"/>
          <w:szCs w:val="20"/>
        </w:rPr>
      </w:pPr>
    </w:p>
    <w:p w:rsidR="00C76FA6" w:rsidRDefault="00C76FA6">
      <w:pPr>
        <w:rPr>
          <w:rFonts w:asciiTheme="majorHAnsi" w:hAnsiTheme="majorHAnsi" w:cs="Times New Roman"/>
          <w:sz w:val="20"/>
          <w:szCs w:val="20"/>
        </w:rPr>
      </w:pPr>
      <w:r>
        <w:rPr>
          <w:rFonts w:asciiTheme="majorHAnsi" w:hAnsiTheme="majorHAnsi" w:cs="Times New Roman"/>
          <w:sz w:val="20"/>
          <w:szCs w:val="20"/>
        </w:rPr>
        <w:br w:type="page"/>
      </w:r>
    </w:p>
    <w:p w:rsidR="00212BB4" w:rsidRDefault="00212BB4" w:rsidP="00212BB4">
      <w:pPr>
        <w:tabs>
          <w:tab w:val="left" w:pos="1956"/>
        </w:tabs>
        <w:ind w:left="567"/>
        <w:rPr>
          <w:rFonts w:asciiTheme="majorHAnsi" w:hAnsiTheme="majorHAnsi" w:cs="Times New Roman"/>
          <w:sz w:val="20"/>
          <w:szCs w:val="20"/>
        </w:rPr>
      </w:pPr>
      <w:r w:rsidRPr="00212BB4">
        <w:rPr>
          <w:rFonts w:asciiTheme="majorHAnsi" w:hAnsiTheme="majorHAnsi" w:cs="Times New Roman"/>
          <w:sz w:val="20"/>
          <w:szCs w:val="20"/>
        </w:rPr>
        <w:lastRenderedPageBreak/>
        <w:t>To add the derivation rule in the Model Browser, right-click the fact type</w:t>
      </w:r>
      <w:r w:rsidR="00206D7A">
        <w:rPr>
          <w:rFonts w:asciiTheme="majorHAnsi" w:hAnsiTheme="majorHAnsi" w:cs="Times New Roman"/>
          <w:sz w:val="20"/>
          <w:szCs w:val="20"/>
        </w:rPr>
        <w:t xml:space="preserve"> </w:t>
      </w:r>
      <w:r w:rsidR="00206D7A" w:rsidRPr="00206D7A">
        <w:rPr>
          <w:rFonts w:ascii="Arial Narrow" w:hAnsi="Arial Narrow" w:cs="Times New Roman"/>
          <w:sz w:val="18"/>
          <w:szCs w:val="18"/>
        </w:rPr>
        <w:t>Person may pair with Person</w:t>
      </w:r>
      <w:r w:rsidRPr="00212BB4">
        <w:rPr>
          <w:rFonts w:asciiTheme="majorHAnsi" w:hAnsiTheme="majorHAnsi" w:cs="Times New Roman"/>
          <w:sz w:val="20"/>
          <w:szCs w:val="20"/>
        </w:rPr>
        <w:t xml:space="preserve">, chose </w:t>
      </w:r>
      <w:r w:rsidR="00206D7A" w:rsidRPr="00206D7A">
        <w:rPr>
          <w:rFonts w:ascii="Arial Narrow" w:hAnsi="Arial Narrow" w:cs="Times New Roman"/>
          <w:sz w:val="18"/>
          <w:szCs w:val="18"/>
        </w:rPr>
        <w:t>Add</w:t>
      </w:r>
      <w:r w:rsidRPr="00206D7A">
        <w:rPr>
          <w:rFonts w:ascii="Arial Narrow" w:hAnsi="Arial Narrow" w:cs="Times New Roman"/>
          <w:sz w:val="18"/>
          <w:szCs w:val="18"/>
        </w:rPr>
        <w:t xml:space="preserve"> Derivation Rule</w:t>
      </w:r>
      <w:r w:rsidRPr="00212BB4">
        <w:rPr>
          <w:rFonts w:asciiTheme="majorHAnsi" w:hAnsiTheme="majorHAnsi" w:cs="Times New Roman"/>
          <w:sz w:val="20"/>
          <w:szCs w:val="20"/>
        </w:rPr>
        <w:t xml:space="preserve">, and select </w:t>
      </w:r>
      <w:r w:rsidRPr="00206D7A">
        <w:rPr>
          <w:rFonts w:ascii="Arial Narrow" w:hAnsi="Arial Narrow" w:cs="Times New Roman"/>
          <w:sz w:val="18"/>
          <w:szCs w:val="18"/>
        </w:rPr>
        <w:t>Person</w:t>
      </w:r>
      <w:r w:rsidRPr="00212BB4">
        <w:rPr>
          <w:rFonts w:asciiTheme="majorHAnsi" w:hAnsiTheme="majorHAnsi" w:cs="Times New Roman"/>
          <w:sz w:val="20"/>
          <w:szCs w:val="20"/>
        </w:rPr>
        <w:t xml:space="preserve"> as the root object type.</w:t>
      </w:r>
    </w:p>
    <w:p w:rsidR="00C76FA6" w:rsidRPr="00212BB4" w:rsidRDefault="0068536B" w:rsidP="00212BB4">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77056" behindDoc="1" locked="0" layoutInCell="1" allowOverlap="1" wp14:anchorId="09DB7E08" wp14:editId="447EB479">
            <wp:simplePos x="0" y="0"/>
            <wp:positionH relativeFrom="column">
              <wp:posOffset>411480</wp:posOffset>
            </wp:positionH>
            <wp:positionV relativeFrom="paragraph">
              <wp:posOffset>148590</wp:posOffset>
            </wp:positionV>
            <wp:extent cx="3101340" cy="990600"/>
            <wp:effectExtent l="0" t="0" r="3810" b="0"/>
            <wp:wrapNone/>
            <wp:docPr id="235" name="Picture 23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extLst>
                        <a:ext uri="{28A0092B-C50C-407E-A947-70E740481C1C}">
                          <a14:useLocalDpi xmlns:a14="http://schemas.microsoft.com/office/drawing/2010/main" val="0"/>
                        </a:ext>
                      </a:extLst>
                    </a:blip>
                    <a:stretch>
                      <a:fillRect/>
                    </a:stretch>
                  </pic:blipFill>
                  <pic:spPr>
                    <a:xfrm>
                      <a:off x="0" y="0"/>
                      <a:ext cx="3101340" cy="990600"/>
                    </a:xfrm>
                    <a:prstGeom prst="rect">
                      <a:avLst/>
                    </a:prstGeom>
                  </pic:spPr>
                </pic:pic>
              </a:graphicData>
            </a:graphic>
            <wp14:sizeRelH relativeFrom="page">
              <wp14:pctWidth>0</wp14:pctWidth>
            </wp14:sizeRelH>
            <wp14:sizeRelV relativeFrom="page">
              <wp14:pctHeight>0</wp14:pctHeight>
            </wp14:sizeRelV>
          </wp:anchor>
        </w:drawing>
      </w:r>
    </w:p>
    <w:p w:rsidR="00CF46B7" w:rsidRDefault="00AB48BF"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78080" behindDoc="1" locked="0" layoutInCell="1" allowOverlap="1" wp14:anchorId="265C8CB1" wp14:editId="478E3878">
            <wp:simplePos x="0" y="0"/>
            <wp:positionH relativeFrom="column">
              <wp:posOffset>3664585</wp:posOffset>
            </wp:positionH>
            <wp:positionV relativeFrom="paragraph">
              <wp:posOffset>154305</wp:posOffset>
            </wp:positionV>
            <wp:extent cx="1569720" cy="1005840"/>
            <wp:effectExtent l="0" t="0" r="0" b="3810"/>
            <wp:wrapNone/>
            <wp:docPr id="253" name="Picture 2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extLst>
                        <a:ext uri="{28A0092B-C50C-407E-A947-70E740481C1C}">
                          <a14:useLocalDpi xmlns:a14="http://schemas.microsoft.com/office/drawing/2010/main" val="0"/>
                        </a:ext>
                      </a:extLst>
                    </a:blip>
                    <a:stretch>
                      <a:fillRect/>
                    </a:stretch>
                  </pic:blipFill>
                  <pic:spPr>
                    <a:xfrm>
                      <a:off x="0" y="0"/>
                      <a:ext cx="1569720" cy="1005840"/>
                    </a:xfrm>
                    <a:prstGeom prst="rect">
                      <a:avLst/>
                    </a:prstGeom>
                  </pic:spPr>
                </pic:pic>
              </a:graphicData>
            </a:graphic>
            <wp14:sizeRelH relativeFrom="page">
              <wp14:pctWidth>0</wp14:pctWidth>
            </wp14:sizeRelH>
            <wp14:sizeRelV relativeFrom="page">
              <wp14:pctHeight>0</wp14:pctHeight>
            </wp14:sizeRelV>
          </wp:anchor>
        </w:drawing>
      </w:r>
    </w:p>
    <w:p w:rsidR="00CF46B7" w:rsidRDefault="00CF46B7"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CF46B7" w:rsidRDefault="00AB48BF"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CF46B7" w:rsidRDefault="00CF46B7"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AB48BF" w:rsidRPr="00AB48BF" w:rsidRDefault="00AB48BF" w:rsidP="00AB48BF">
      <w:pPr>
        <w:tabs>
          <w:tab w:val="left" w:pos="1956"/>
        </w:tabs>
        <w:ind w:left="567"/>
        <w:rPr>
          <w:rFonts w:asciiTheme="majorHAnsi" w:hAnsiTheme="majorHAnsi" w:cs="Times New Roman"/>
          <w:sz w:val="20"/>
          <w:szCs w:val="20"/>
        </w:rPr>
      </w:pPr>
      <w:r w:rsidRPr="00AB48BF">
        <w:rPr>
          <w:rFonts w:asciiTheme="majorHAnsi" w:hAnsiTheme="majorHAnsi" w:cs="Times New Roman"/>
          <w:sz w:val="20"/>
          <w:szCs w:val="20"/>
        </w:rPr>
        <w:t xml:space="preserve">Open the drop-down, and select </w:t>
      </w:r>
      <w:r w:rsidRPr="00AB48BF">
        <w:rPr>
          <w:rFonts w:ascii="Arial Narrow" w:hAnsi="Arial Narrow" w:cs="Times New Roman"/>
          <w:sz w:val="18"/>
          <w:szCs w:val="18"/>
        </w:rPr>
        <w:t>Person is of Gender</w:t>
      </w:r>
      <w:r w:rsidRPr="00AB48BF">
        <w:rPr>
          <w:rFonts w:asciiTheme="majorHAnsi" w:hAnsiTheme="majorHAnsi" w:cs="Times New Roman"/>
          <w:sz w:val="20"/>
          <w:szCs w:val="20"/>
        </w:rPr>
        <w:t xml:space="preserve"> to extend the path</w:t>
      </w:r>
      <w:r w:rsidR="00873127">
        <w:rPr>
          <w:rStyle w:val="FootnoteReference"/>
          <w:rFonts w:asciiTheme="majorHAnsi" w:hAnsiTheme="majorHAnsi" w:cs="Times New Roman"/>
          <w:sz w:val="20"/>
          <w:szCs w:val="20"/>
        </w:rPr>
        <w:footnoteReference w:id="15"/>
      </w:r>
      <w:r w:rsidRPr="00AB48BF">
        <w:rPr>
          <w:rFonts w:asciiTheme="majorHAnsi" w:hAnsiTheme="majorHAnsi" w:cs="Times New Roman"/>
          <w:sz w:val="20"/>
          <w:szCs w:val="20"/>
        </w:rPr>
        <w:t>. We’ll use</w:t>
      </w:r>
      <w:r>
        <w:rPr>
          <w:rFonts w:asciiTheme="majorHAnsi" w:hAnsiTheme="majorHAnsi" w:cs="Times New Roman"/>
          <w:sz w:val="20"/>
          <w:szCs w:val="20"/>
        </w:rPr>
        <w:t xml:space="preserve"> the</w:t>
      </w:r>
      <w:r w:rsidRPr="00AB48BF">
        <w:rPr>
          <w:rFonts w:asciiTheme="majorHAnsi" w:hAnsiTheme="majorHAnsi" w:cs="Times New Roman"/>
          <w:sz w:val="20"/>
          <w:szCs w:val="20"/>
        </w:rPr>
        <w:t xml:space="preserve"> Person role occurrence in this path for the first person in our pair of persons.</w:t>
      </w:r>
    </w:p>
    <w:p w:rsidR="00CF46B7" w:rsidRDefault="00AB48BF"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79104" behindDoc="1" locked="0" layoutInCell="1" allowOverlap="1" wp14:anchorId="430BB8A3" wp14:editId="33B71DC8">
            <wp:simplePos x="0" y="0"/>
            <wp:positionH relativeFrom="column">
              <wp:posOffset>1783715</wp:posOffset>
            </wp:positionH>
            <wp:positionV relativeFrom="paragraph">
              <wp:posOffset>155575</wp:posOffset>
            </wp:positionV>
            <wp:extent cx="2103120" cy="838200"/>
            <wp:effectExtent l="0" t="0" r="0" b="0"/>
            <wp:wrapNone/>
            <wp:docPr id="254" name="Picture 2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extLst>
                        <a:ext uri="{28A0092B-C50C-407E-A947-70E740481C1C}">
                          <a14:useLocalDpi xmlns:a14="http://schemas.microsoft.com/office/drawing/2010/main" val="0"/>
                        </a:ext>
                      </a:extLst>
                    </a:blip>
                    <a:stretch>
                      <a:fillRect/>
                    </a:stretch>
                  </pic:blipFill>
                  <pic:spPr>
                    <a:xfrm>
                      <a:off x="0" y="0"/>
                      <a:ext cx="2103120" cy="838200"/>
                    </a:xfrm>
                    <a:prstGeom prst="rect">
                      <a:avLst/>
                    </a:prstGeom>
                  </pic:spPr>
                </pic:pic>
              </a:graphicData>
            </a:graphic>
            <wp14:sizeRelH relativeFrom="page">
              <wp14:pctWidth>0</wp14:pctWidth>
            </wp14:sizeRelH>
            <wp14:sizeRelV relativeFrom="page">
              <wp14:pctHeight>0</wp14:pctHeight>
            </wp14:sizeRelV>
          </wp:anchor>
        </w:drawing>
      </w:r>
    </w:p>
    <w:p w:rsidR="00CF46B7" w:rsidRDefault="00CF46B7"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C76FA6" w:rsidRDefault="00C76FA6" w:rsidP="00D5108C">
      <w:pPr>
        <w:tabs>
          <w:tab w:val="left" w:pos="1956"/>
        </w:tabs>
        <w:ind w:left="567"/>
        <w:rPr>
          <w:rFonts w:asciiTheme="majorHAnsi" w:hAnsiTheme="majorHAnsi" w:cs="Times New Roman"/>
          <w:sz w:val="20"/>
          <w:szCs w:val="20"/>
        </w:rPr>
      </w:pPr>
    </w:p>
    <w:p w:rsidR="00AB48BF" w:rsidRDefault="00AB48BF" w:rsidP="00AB48BF">
      <w:pPr>
        <w:tabs>
          <w:tab w:val="left" w:pos="1956"/>
        </w:tabs>
        <w:ind w:left="567"/>
        <w:rPr>
          <w:rFonts w:asciiTheme="majorHAnsi" w:hAnsiTheme="majorHAnsi" w:cs="Times New Roman"/>
          <w:sz w:val="20"/>
          <w:szCs w:val="20"/>
        </w:rPr>
      </w:pPr>
      <w:r w:rsidRPr="00AB48BF">
        <w:rPr>
          <w:rFonts w:asciiTheme="majorHAnsi" w:hAnsiTheme="majorHAnsi" w:cs="Times New Roman"/>
          <w:sz w:val="20"/>
          <w:szCs w:val="20"/>
        </w:rPr>
        <w:t xml:space="preserve">Now go back to </w:t>
      </w:r>
      <w:r w:rsidRPr="00AB48BF">
        <w:rPr>
          <w:rFonts w:ascii="Arial Narrow" w:hAnsi="Arial Narrow" w:cs="Times New Roman"/>
          <w:sz w:val="18"/>
          <w:szCs w:val="18"/>
        </w:rPr>
        <w:t>Derivation Path from Person</w:t>
      </w:r>
      <w:r w:rsidRPr="00AB48BF">
        <w:rPr>
          <w:rFonts w:asciiTheme="majorHAnsi" w:hAnsiTheme="majorHAnsi" w:cs="Times New Roman"/>
          <w:sz w:val="20"/>
          <w:szCs w:val="20"/>
        </w:rPr>
        <w:t>. To get the second person,</w:t>
      </w:r>
      <w:r>
        <w:rPr>
          <w:rFonts w:asciiTheme="majorHAnsi" w:hAnsiTheme="majorHAnsi" w:cs="Times New Roman"/>
          <w:sz w:val="20"/>
          <w:szCs w:val="20"/>
        </w:rPr>
        <w:t xml:space="preserve"> there’s no point in adding an </w:t>
      </w:r>
      <w:r w:rsidRPr="00AB48BF">
        <w:rPr>
          <w:rFonts w:ascii="Arial Narrow" w:hAnsi="Arial Narrow" w:cs="Times New Roman"/>
          <w:b/>
          <w:sz w:val="18"/>
          <w:szCs w:val="18"/>
        </w:rPr>
        <w:t>and</w:t>
      </w:r>
      <w:r w:rsidRPr="00AB48BF">
        <w:rPr>
          <w:rFonts w:asciiTheme="majorHAnsi" w:hAnsiTheme="majorHAnsi" w:cs="Times New Roman"/>
          <w:sz w:val="20"/>
          <w:szCs w:val="20"/>
        </w:rPr>
        <w:t xml:space="preserve">-branch from the same root, because the same person variable would be then used for both the branches. To obtain a different Person variable, </w:t>
      </w:r>
      <w:r w:rsidR="002B71BB">
        <w:rPr>
          <w:rFonts w:asciiTheme="majorHAnsi" w:hAnsiTheme="majorHAnsi" w:cs="Times New Roman"/>
          <w:sz w:val="20"/>
          <w:szCs w:val="20"/>
        </w:rPr>
        <w:t xml:space="preserve">open the drop-down list, </w:t>
      </w:r>
      <w:r w:rsidRPr="00AB48BF">
        <w:rPr>
          <w:rFonts w:asciiTheme="majorHAnsi" w:hAnsiTheme="majorHAnsi" w:cs="Times New Roman"/>
          <w:sz w:val="20"/>
          <w:szCs w:val="20"/>
        </w:rPr>
        <w:t xml:space="preserve">expand the </w:t>
      </w:r>
      <w:r w:rsidRPr="002B71BB">
        <w:rPr>
          <w:rFonts w:asciiTheme="majorHAnsi" w:hAnsiTheme="majorHAnsi" w:cs="Times New Roman"/>
          <w:sz w:val="20"/>
          <w:szCs w:val="20"/>
        </w:rPr>
        <w:t>[+]</w:t>
      </w:r>
      <w:r w:rsidRPr="00AB48BF">
        <w:rPr>
          <w:rFonts w:asciiTheme="majorHAnsi" w:hAnsiTheme="majorHAnsi" w:cs="Times New Roman"/>
          <w:sz w:val="20"/>
          <w:szCs w:val="20"/>
        </w:rPr>
        <w:t xml:space="preserve"> button before </w:t>
      </w:r>
      <w:r w:rsidRPr="00AB48BF">
        <w:rPr>
          <w:rFonts w:ascii="Arial Narrow" w:hAnsi="Arial Narrow" w:cs="Times New Roman"/>
          <w:sz w:val="18"/>
          <w:szCs w:val="18"/>
        </w:rPr>
        <w:t>Person coexists with …</w:t>
      </w:r>
      <w:r w:rsidRPr="00AB48BF">
        <w:rPr>
          <w:rFonts w:asciiTheme="majorHAnsi" w:hAnsiTheme="majorHAnsi" w:cs="Times New Roman"/>
          <w:sz w:val="20"/>
          <w:szCs w:val="20"/>
        </w:rPr>
        <w:t xml:space="preserve"> and choose </w:t>
      </w:r>
      <w:r w:rsidRPr="00AB48BF">
        <w:rPr>
          <w:rFonts w:ascii="Arial Narrow" w:hAnsi="Arial Narrow" w:cs="Times New Roman"/>
          <w:sz w:val="18"/>
          <w:szCs w:val="18"/>
        </w:rPr>
        <w:t>Person</w:t>
      </w:r>
      <w:r w:rsidRPr="00AB48BF">
        <w:rPr>
          <w:rFonts w:asciiTheme="majorHAnsi" w:hAnsiTheme="majorHAnsi" w:cs="Times New Roman"/>
          <w:sz w:val="20"/>
          <w:szCs w:val="20"/>
        </w:rPr>
        <w:t xml:space="preserve"> from the list of available object types. </w:t>
      </w:r>
    </w:p>
    <w:p w:rsidR="0068536B" w:rsidRPr="00AB48BF" w:rsidRDefault="0068536B" w:rsidP="00AB48BF">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CF46B7" w:rsidRDefault="002B71B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82176" behindDoc="1" locked="0" layoutInCell="1" allowOverlap="1" wp14:anchorId="145DD1D8" wp14:editId="6E47F846">
            <wp:simplePos x="0" y="0"/>
            <wp:positionH relativeFrom="column">
              <wp:posOffset>3136265</wp:posOffset>
            </wp:positionH>
            <wp:positionV relativeFrom="paragraph">
              <wp:posOffset>45720</wp:posOffset>
            </wp:positionV>
            <wp:extent cx="2194560" cy="1028700"/>
            <wp:effectExtent l="0" t="0" r="0" b="0"/>
            <wp:wrapNone/>
            <wp:docPr id="265" name="Picture 2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2194560" cy="10287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081152" behindDoc="1" locked="0" layoutInCell="1" allowOverlap="1" wp14:anchorId="5A0C8718" wp14:editId="2DA792B0">
            <wp:simplePos x="0" y="0"/>
            <wp:positionH relativeFrom="column">
              <wp:posOffset>412115</wp:posOffset>
            </wp:positionH>
            <wp:positionV relativeFrom="paragraph">
              <wp:posOffset>45720</wp:posOffset>
            </wp:positionV>
            <wp:extent cx="2217420" cy="563880"/>
            <wp:effectExtent l="0" t="0" r="0" b="7620"/>
            <wp:wrapNone/>
            <wp:docPr id="264" name="Picture 2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extLst>
                        <a:ext uri="{28A0092B-C50C-407E-A947-70E740481C1C}">
                          <a14:useLocalDpi xmlns:a14="http://schemas.microsoft.com/office/drawing/2010/main" val="0"/>
                        </a:ext>
                      </a:extLst>
                    </a:blip>
                    <a:stretch>
                      <a:fillRect/>
                    </a:stretch>
                  </pic:blipFill>
                  <pic:spPr>
                    <a:xfrm>
                      <a:off x="0" y="0"/>
                      <a:ext cx="2217420" cy="563880"/>
                    </a:xfrm>
                    <a:prstGeom prst="rect">
                      <a:avLst/>
                    </a:prstGeom>
                  </pic:spPr>
                </pic:pic>
              </a:graphicData>
            </a:graphic>
            <wp14:sizeRelH relativeFrom="page">
              <wp14:pctWidth>0</wp14:pctWidth>
            </wp14:sizeRelH>
            <wp14:sizeRelV relativeFrom="page">
              <wp14:pctHeight>0</wp14:pctHeight>
            </wp14:sizeRelV>
          </wp:anchor>
        </w:drawing>
      </w:r>
    </w:p>
    <w:p w:rsidR="00CF46B7" w:rsidRDefault="00CF46B7" w:rsidP="00D5108C">
      <w:pPr>
        <w:tabs>
          <w:tab w:val="left" w:pos="1956"/>
        </w:tabs>
        <w:ind w:left="567"/>
        <w:rPr>
          <w:rFonts w:asciiTheme="majorHAnsi" w:hAnsiTheme="majorHAnsi" w:cs="Times New Roman"/>
          <w:sz w:val="20"/>
          <w:szCs w:val="20"/>
        </w:rPr>
      </w:pPr>
    </w:p>
    <w:p w:rsidR="00CF46B7" w:rsidRDefault="002B71BB"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CF46B7" w:rsidRDefault="00CF46B7"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2B71BB" w:rsidRPr="002B71BB" w:rsidRDefault="002B71BB" w:rsidP="002B71BB">
      <w:pPr>
        <w:tabs>
          <w:tab w:val="left" w:pos="1956"/>
        </w:tabs>
        <w:ind w:left="567"/>
        <w:rPr>
          <w:rFonts w:asciiTheme="majorHAnsi" w:hAnsiTheme="majorHAnsi" w:cs="Times New Roman"/>
          <w:sz w:val="20"/>
          <w:szCs w:val="20"/>
        </w:rPr>
      </w:pPr>
      <w:r w:rsidRPr="002B71BB">
        <w:rPr>
          <w:rFonts w:asciiTheme="majorHAnsi" w:hAnsiTheme="majorHAnsi" w:cs="Times New Roman"/>
          <w:sz w:val="20"/>
          <w:szCs w:val="20"/>
        </w:rPr>
        <w:t>This creates a second branch with a new Person variable (</w:t>
      </w:r>
      <w:r w:rsidRPr="002B71BB">
        <w:rPr>
          <w:rFonts w:ascii="Arial Narrow" w:hAnsi="Arial Narrow" w:cs="Times New Roman"/>
          <w:sz w:val="18"/>
          <w:szCs w:val="18"/>
        </w:rPr>
        <w:t>Person#2</w:t>
      </w:r>
      <w:r w:rsidRPr="002B71BB">
        <w:rPr>
          <w:rFonts w:asciiTheme="majorHAnsi" w:hAnsiTheme="majorHAnsi" w:cs="Times New Roman"/>
          <w:sz w:val="20"/>
          <w:szCs w:val="20"/>
        </w:rPr>
        <w:t xml:space="preserve">) different from the earlier Person variable (now named </w:t>
      </w:r>
      <w:r w:rsidRPr="002B71BB">
        <w:rPr>
          <w:rFonts w:ascii="Arial Narrow" w:hAnsi="Arial Narrow" w:cs="Times New Roman"/>
          <w:sz w:val="18"/>
          <w:szCs w:val="18"/>
        </w:rPr>
        <w:t>Person#1</w:t>
      </w:r>
      <w:r w:rsidRPr="002B71BB">
        <w:rPr>
          <w:rFonts w:asciiTheme="majorHAnsi" w:hAnsiTheme="majorHAnsi" w:cs="Times New Roman"/>
          <w:sz w:val="20"/>
          <w:szCs w:val="20"/>
        </w:rPr>
        <w:t>). The “</w:t>
      </w:r>
      <w:r w:rsidRPr="002B71BB">
        <w:rPr>
          <w:rFonts w:asciiTheme="majorHAnsi" w:hAnsiTheme="majorHAnsi" w:cs="Times New Roman"/>
          <w:i/>
          <w:sz w:val="20"/>
          <w:szCs w:val="20"/>
        </w:rPr>
        <w:t>coexists with…</w:t>
      </w:r>
      <w:r w:rsidRPr="002B71BB">
        <w:rPr>
          <w:rFonts w:asciiTheme="majorHAnsi" w:hAnsiTheme="majorHAnsi" w:cs="Times New Roman"/>
          <w:sz w:val="20"/>
          <w:szCs w:val="20"/>
        </w:rPr>
        <w:t>” predicate reading has the semantics of “</w:t>
      </w:r>
      <w:r w:rsidRPr="002B71BB">
        <w:rPr>
          <w:rFonts w:asciiTheme="majorHAnsi" w:hAnsiTheme="majorHAnsi" w:cs="Times New Roman"/>
          <w:b/>
          <w:sz w:val="20"/>
          <w:szCs w:val="20"/>
        </w:rPr>
        <w:t>where</w:t>
      </w:r>
      <w:r w:rsidRPr="002B71BB">
        <w:rPr>
          <w:rFonts w:asciiTheme="majorHAnsi" w:hAnsiTheme="majorHAnsi" w:cs="Times New Roman"/>
          <w:sz w:val="20"/>
          <w:szCs w:val="20"/>
        </w:rPr>
        <w:t xml:space="preserve"> </w:t>
      </w:r>
      <w:r w:rsidRPr="002B71BB">
        <w:rPr>
          <w:rFonts w:asciiTheme="majorHAnsi" w:hAnsiTheme="majorHAnsi" w:cs="Times New Roman"/>
          <w:b/>
          <w:sz w:val="20"/>
          <w:szCs w:val="20"/>
        </w:rPr>
        <w:t>exists</w:t>
      </w:r>
      <w:r w:rsidRPr="002B71BB">
        <w:rPr>
          <w:rFonts w:asciiTheme="majorHAnsi" w:hAnsiTheme="majorHAnsi" w:cs="Times New Roman"/>
          <w:sz w:val="20"/>
          <w:szCs w:val="20"/>
        </w:rPr>
        <w:t xml:space="preserve">”, and thus produces the Cartesian product of the two branches. The user interface visually suggests this Cartesian product (or cross join) operation by the cross-join icon that precedes “Person#1 coexists with Person#2”. Now continue the path from Person#2 by opening the drop-down list for this coexistence fact </w:t>
      </w:r>
      <w:proofErr w:type="gramStart"/>
      <w:r w:rsidRPr="002B71BB">
        <w:rPr>
          <w:rFonts w:asciiTheme="majorHAnsi" w:hAnsiTheme="majorHAnsi" w:cs="Times New Roman"/>
          <w:sz w:val="20"/>
          <w:szCs w:val="20"/>
        </w:rPr>
        <w:t>type,</w:t>
      </w:r>
      <w:proofErr w:type="gramEnd"/>
      <w:r w:rsidRPr="002B71BB">
        <w:rPr>
          <w:rFonts w:asciiTheme="majorHAnsi" w:hAnsiTheme="majorHAnsi" w:cs="Times New Roman"/>
          <w:sz w:val="20"/>
          <w:szCs w:val="20"/>
        </w:rPr>
        <w:t xml:space="preserve"> and selecting </w:t>
      </w:r>
      <w:r w:rsidRPr="002B71BB">
        <w:rPr>
          <w:rFonts w:ascii="Arial Narrow" w:hAnsi="Arial Narrow" w:cs="Times New Roman"/>
          <w:sz w:val="18"/>
          <w:szCs w:val="18"/>
        </w:rPr>
        <w:t>Person is of Gender</w:t>
      </w:r>
      <w:r w:rsidRPr="002B71BB">
        <w:rPr>
          <w:rFonts w:asciiTheme="majorHAnsi" w:hAnsiTheme="majorHAnsi" w:cs="Times New Roman"/>
          <w:sz w:val="20"/>
          <w:szCs w:val="20"/>
        </w:rPr>
        <w:t>.</w:t>
      </w:r>
    </w:p>
    <w:p w:rsidR="00CF46B7" w:rsidRDefault="00CF46B7" w:rsidP="00D5108C">
      <w:pPr>
        <w:tabs>
          <w:tab w:val="left" w:pos="1956"/>
        </w:tabs>
        <w:ind w:left="567"/>
        <w:rPr>
          <w:rFonts w:asciiTheme="majorHAnsi" w:hAnsiTheme="majorHAnsi" w:cs="Times New Roman"/>
          <w:sz w:val="20"/>
          <w:szCs w:val="20"/>
        </w:rPr>
      </w:pPr>
    </w:p>
    <w:p w:rsidR="00CF46B7" w:rsidRDefault="002B71B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83200" behindDoc="1" locked="0" layoutInCell="1" allowOverlap="1" wp14:anchorId="0988889C" wp14:editId="55ED7AA6">
            <wp:simplePos x="0" y="0"/>
            <wp:positionH relativeFrom="column">
              <wp:posOffset>378665</wp:posOffset>
            </wp:positionH>
            <wp:positionV relativeFrom="paragraph">
              <wp:posOffset>24130</wp:posOffset>
            </wp:positionV>
            <wp:extent cx="2255520" cy="967740"/>
            <wp:effectExtent l="0" t="0" r="0" b="3810"/>
            <wp:wrapNone/>
            <wp:docPr id="266" name="Picture 2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extLst>
                        <a:ext uri="{28A0092B-C50C-407E-A947-70E740481C1C}">
                          <a14:useLocalDpi xmlns:a14="http://schemas.microsoft.com/office/drawing/2010/main" val="0"/>
                        </a:ext>
                      </a:extLst>
                    </a:blip>
                    <a:stretch>
                      <a:fillRect/>
                    </a:stretch>
                  </pic:blipFill>
                  <pic:spPr>
                    <a:xfrm>
                      <a:off x="0" y="0"/>
                      <a:ext cx="2255520" cy="967740"/>
                    </a:xfrm>
                    <a:prstGeom prst="rect">
                      <a:avLst/>
                    </a:prstGeom>
                  </pic:spPr>
                </pic:pic>
              </a:graphicData>
            </a:graphic>
            <wp14:sizeRelH relativeFrom="page">
              <wp14:pctWidth>0</wp14:pctWidth>
            </wp14:sizeRelH>
            <wp14:sizeRelV relativeFrom="page">
              <wp14:pctHeight>0</wp14:pctHeight>
            </wp14:sizeRelV>
          </wp:anchor>
        </w:drawing>
      </w:r>
    </w:p>
    <w:p w:rsidR="00CF46B7" w:rsidRDefault="00CF46B7" w:rsidP="00D5108C">
      <w:pPr>
        <w:tabs>
          <w:tab w:val="left" w:pos="1956"/>
        </w:tabs>
        <w:ind w:left="567"/>
        <w:rPr>
          <w:rFonts w:asciiTheme="majorHAnsi" w:hAnsiTheme="majorHAnsi" w:cs="Times New Roman"/>
          <w:sz w:val="20"/>
          <w:szCs w:val="20"/>
        </w:rPr>
      </w:pPr>
    </w:p>
    <w:p w:rsidR="00CF46B7" w:rsidRDefault="002B71B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84224" behindDoc="1" locked="0" layoutInCell="1" allowOverlap="1" wp14:anchorId="12871211" wp14:editId="62CCCEE5">
            <wp:simplePos x="0" y="0"/>
            <wp:positionH relativeFrom="column">
              <wp:posOffset>2676525</wp:posOffset>
            </wp:positionH>
            <wp:positionV relativeFrom="paragraph">
              <wp:posOffset>-635</wp:posOffset>
            </wp:positionV>
            <wp:extent cx="2727960" cy="853440"/>
            <wp:effectExtent l="0" t="0" r="0" b="3810"/>
            <wp:wrapNone/>
            <wp:docPr id="267" name="Picture 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extLst>
                        <a:ext uri="{28A0092B-C50C-407E-A947-70E740481C1C}">
                          <a14:useLocalDpi xmlns:a14="http://schemas.microsoft.com/office/drawing/2010/main" val="0"/>
                        </a:ext>
                      </a:extLst>
                    </a:blip>
                    <a:stretch>
                      <a:fillRect/>
                    </a:stretch>
                  </pic:blipFill>
                  <pic:spPr>
                    <a:xfrm>
                      <a:off x="0" y="0"/>
                      <a:ext cx="2727960" cy="853440"/>
                    </a:xfrm>
                    <a:prstGeom prst="rect">
                      <a:avLst/>
                    </a:prstGeom>
                  </pic:spPr>
                </pic:pic>
              </a:graphicData>
            </a:graphic>
            <wp14:sizeRelH relativeFrom="page">
              <wp14:pctWidth>0</wp14:pctWidth>
            </wp14:sizeRelH>
            <wp14:sizeRelV relativeFrom="page">
              <wp14:pctHeight>0</wp14:pctHeight>
            </wp14:sizeRelV>
          </wp:anchor>
        </w:drawing>
      </w:r>
    </w:p>
    <w:p w:rsidR="00CF46B7" w:rsidRDefault="002B71BB"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t xml:space="preserve">    </w:t>
      </w:r>
      <w:r w:rsidRPr="00B20E00">
        <w:rPr>
          <w:rFonts w:ascii="Lucida Sans Unicode" w:hAnsi="Lucida Sans Unicode" w:cs="Lucida Sans Unicode"/>
        </w:rPr>
        <w:t>⇨</w:t>
      </w:r>
    </w:p>
    <w:p w:rsidR="00CF46B7" w:rsidRDefault="00CF46B7"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2B71BB" w:rsidRPr="002B71BB" w:rsidRDefault="002B71BB" w:rsidP="002B71BB">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lastRenderedPageBreak/>
        <w:drawing>
          <wp:anchor distT="0" distB="0" distL="114300" distR="114300" simplePos="0" relativeHeight="252085248" behindDoc="0" locked="0" layoutInCell="1" allowOverlap="1" wp14:anchorId="713B89ED" wp14:editId="14274568">
            <wp:simplePos x="0" y="0"/>
            <wp:positionH relativeFrom="column">
              <wp:posOffset>3314065</wp:posOffset>
            </wp:positionH>
            <wp:positionV relativeFrom="paragraph">
              <wp:posOffset>39370</wp:posOffset>
            </wp:positionV>
            <wp:extent cx="2057400" cy="1051560"/>
            <wp:effectExtent l="0" t="0" r="0" b="0"/>
            <wp:wrapSquare wrapText="bothSides"/>
            <wp:docPr id="268" name="Picture 2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extLst>
                        <a:ext uri="{28A0092B-C50C-407E-A947-70E740481C1C}">
                          <a14:useLocalDpi xmlns:a14="http://schemas.microsoft.com/office/drawing/2010/main" val="0"/>
                        </a:ext>
                      </a:extLst>
                    </a:blip>
                    <a:stretch>
                      <a:fillRect/>
                    </a:stretch>
                  </pic:blipFill>
                  <pic:spPr>
                    <a:xfrm>
                      <a:off x="0" y="0"/>
                      <a:ext cx="2057400" cy="1051560"/>
                    </a:xfrm>
                    <a:prstGeom prst="rect">
                      <a:avLst/>
                    </a:prstGeom>
                  </pic:spPr>
                </pic:pic>
              </a:graphicData>
            </a:graphic>
            <wp14:sizeRelH relativeFrom="page">
              <wp14:pctWidth>0</wp14:pctWidth>
            </wp14:sizeRelH>
            <wp14:sizeRelV relativeFrom="page">
              <wp14:pctHeight>0</wp14:pctHeight>
            </wp14:sizeRelV>
          </wp:anchor>
        </w:drawing>
      </w:r>
      <w:r w:rsidRPr="002B71BB">
        <w:rPr>
          <w:rFonts w:asciiTheme="majorHAnsi" w:hAnsiTheme="majorHAnsi" w:cs="Times New Roman"/>
          <w:sz w:val="20"/>
          <w:szCs w:val="20"/>
        </w:rPr>
        <w:t>The derivation path now displays as shown. Although the Person variables are distinct, the two Gender role occurrences are unrelated, and have no variables yet assigned to them. We need to add the condition that these two genders are not equal. NORMA treats the inequality operator “&lt;&gt;” as a function, so to add this condition we need to add a function calculation to the path and then declare that calculation to be a path condition.</w:t>
      </w:r>
    </w:p>
    <w:p w:rsidR="00CF46B7" w:rsidRDefault="00CF46B7" w:rsidP="00D5108C">
      <w:pPr>
        <w:tabs>
          <w:tab w:val="left" w:pos="1956"/>
        </w:tabs>
        <w:ind w:left="567"/>
        <w:rPr>
          <w:rFonts w:asciiTheme="majorHAnsi" w:hAnsiTheme="majorHAnsi" w:cs="Times New Roman"/>
          <w:sz w:val="20"/>
          <w:szCs w:val="20"/>
        </w:rPr>
      </w:pPr>
    </w:p>
    <w:p w:rsidR="008273C4" w:rsidRPr="008273C4" w:rsidRDefault="008273C4" w:rsidP="008273C4">
      <w:pPr>
        <w:tabs>
          <w:tab w:val="left" w:pos="1956"/>
        </w:tabs>
        <w:ind w:left="567"/>
        <w:rPr>
          <w:rFonts w:asciiTheme="majorHAnsi" w:hAnsiTheme="majorHAnsi" w:cs="Times New Roman"/>
          <w:sz w:val="20"/>
          <w:szCs w:val="20"/>
        </w:rPr>
      </w:pPr>
      <w:r w:rsidRPr="008273C4">
        <w:rPr>
          <w:rFonts w:asciiTheme="majorHAnsi" w:hAnsiTheme="majorHAnsi" w:cs="Times New Roman"/>
          <w:sz w:val="20"/>
          <w:szCs w:val="20"/>
        </w:rPr>
        <w:t xml:space="preserve">To do this, right-click </w:t>
      </w:r>
      <w:r w:rsidRPr="008273C4">
        <w:rPr>
          <w:rFonts w:ascii="Arial Narrow" w:hAnsi="Arial Narrow" w:cs="Times New Roman"/>
          <w:sz w:val="18"/>
          <w:szCs w:val="18"/>
        </w:rPr>
        <w:t>Derivation Path from Person</w:t>
      </w:r>
      <w:r w:rsidRPr="008273C4">
        <w:rPr>
          <w:rFonts w:asciiTheme="majorHAnsi" w:hAnsiTheme="majorHAnsi" w:cs="Times New Roman"/>
          <w:sz w:val="20"/>
          <w:szCs w:val="20"/>
        </w:rPr>
        <w:t xml:space="preserve">, select </w:t>
      </w:r>
      <w:r w:rsidRPr="008273C4">
        <w:rPr>
          <w:rFonts w:ascii="Arial Narrow" w:hAnsi="Arial Narrow" w:cs="Times New Roman"/>
          <w:sz w:val="18"/>
          <w:szCs w:val="18"/>
        </w:rPr>
        <w:t>Add Calculation</w:t>
      </w:r>
      <w:r w:rsidRPr="008273C4">
        <w:rPr>
          <w:rFonts w:asciiTheme="majorHAnsi" w:hAnsiTheme="majorHAnsi" w:cs="Times New Roman"/>
          <w:sz w:val="20"/>
          <w:szCs w:val="20"/>
        </w:rPr>
        <w:t xml:space="preserve"> from its context menu, choose </w:t>
      </w:r>
      <w:r w:rsidRPr="008273C4">
        <w:rPr>
          <w:rFonts w:ascii="Arial Narrow" w:hAnsi="Arial Narrow" w:cs="Times New Roman"/>
          <w:sz w:val="18"/>
          <w:szCs w:val="18"/>
        </w:rPr>
        <w:t>&lt;&gt;</w:t>
      </w:r>
      <w:r w:rsidRPr="008273C4">
        <w:rPr>
          <w:rFonts w:asciiTheme="majorHAnsi" w:hAnsiTheme="majorHAnsi" w:cs="Times New Roman"/>
          <w:sz w:val="20"/>
          <w:szCs w:val="20"/>
        </w:rPr>
        <w:t xml:space="preserve"> as the function, then for the left argument’s </w:t>
      </w:r>
      <w:r w:rsidRPr="008273C4">
        <w:rPr>
          <w:rFonts w:ascii="Arial Narrow" w:hAnsi="Arial Narrow" w:cs="Times New Roman"/>
          <w:sz w:val="18"/>
          <w:szCs w:val="18"/>
        </w:rPr>
        <w:t>Data Source</w:t>
      </w:r>
      <w:r w:rsidRPr="008273C4">
        <w:rPr>
          <w:rFonts w:asciiTheme="majorHAnsi" w:hAnsiTheme="majorHAnsi" w:cs="Times New Roman"/>
          <w:sz w:val="20"/>
          <w:szCs w:val="20"/>
        </w:rPr>
        <w:t xml:space="preserve">, open </w:t>
      </w:r>
      <w:r w:rsidRPr="008273C4">
        <w:rPr>
          <w:rFonts w:ascii="Arial Narrow" w:hAnsi="Arial Narrow" w:cs="Times New Roman"/>
          <w:sz w:val="18"/>
          <w:szCs w:val="18"/>
        </w:rPr>
        <w:t>Path Variables</w:t>
      </w:r>
      <w:r w:rsidRPr="008273C4">
        <w:rPr>
          <w:rFonts w:asciiTheme="majorHAnsi" w:hAnsiTheme="majorHAnsi" w:cs="Times New Roman"/>
          <w:sz w:val="20"/>
          <w:szCs w:val="20"/>
        </w:rPr>
        <w:t xml:space="preserve"> and select </w:t>
      </w:r>
      <w:r w:rsidRPr="008273C4">
        <w:rPr>
          <w:rFonts w:ascii="Arial Narrow" w:hAnsi="Arial Narrow" w:cs="Times New Roman"/>
          <w:sz w:val="18"/>
          <w:szCs w:val="18"/>
        </w:rPr>
        <w:t>Gender</w:t>
      </w:r>
      <w:r w:rsidRPr="008273C4">
        <w:rPr>
          <w:rFonts w:asciiTheme="majorHAnsi" w:hAnsiTheme="majorHAnsi" w:cs="Times New Roman"/>
          <w:sz w:val="20"/>
          <w:szCs w:val="20"/>
        </w:rPr>
        <w:t xml:space="preserve"> from </w:t>
      </w:r>
      <w:r w:rsidRPr="008273C4">
        <w:rPr>
          <w:rFonts w:ascii="Arial Narrow" w:hAnsi="Arial Narrow" w:cs="Times New Roman"/>
          <w:sz w:val="18"/>
          <w:szCs w:val="18"/>
        </w:rPr>
        <w:t>Person#1 is of Gender</w:t>
      </w:r>
      <w:r w:rsidRPr="008273C4">
        <w:rPr>
          <w:rFonts w:asciiTheme="majorHAnsi" w:hAnsiTheme="majorHAnsi" w:cs="Times New Roman"/>
          <w:sz w:val="20"/>
          <w:szCs w:val="20"/>
        </w:rPr>
        <w:t xml:space="preserve">. Then for the right argument’s </w:t>
      </w:r>
      <w:r w:rsidRPr="008273C4">
        <w:rPr>
          <w:rFonts w:ascii="Arial Narrow" w:hAnsi="Arial Narrow" w:cs="Times New Roman"/>
          <w:sz w:val="18"/>
          <w:szCs w:val="18"/>
        </w:rPr>
        <w:t>Data Source</w:t>
      </w:r>
      <w:r w:rsidRPr="008273C4">
        <w:rPr>
          <w:rFonts w:asciiTheme="majorHAnsi" w:hAnsiTheme="majorHAnsi" w:cs="Times New Roman"/>
          <w:sz w:val="20"/>
          <w:szCs w:val="20"/>
        </w:rPr>
        <w:t xml:space="preserve">, open </w:t>
      </w:r>
      <w:r w:rsidRPr="008273C4">
        <w:rPr>
          <w:rFonts w:ascii="Arial Narrow" w:hAnsi="Arial Narrow" w:cs="Times New Roman"/>
          <w:sz w:val="18"/>
          <w:szCs w:val="18"/>
        </w:rPr>
        <w:t>Path Variables</w:t>
      </w:r>
      <w:r w:rsidRPr="008273C4">
        <w:rPr>
          <w:rFonts w:asciiTheme="majorHAnsi" w:hAnsiTheme="majorHAnsi" w:cs="Times New Roman"/>
          <w:sz w:val="20"/>
          <w:szCs w:val="20"/>
        </w:rPr>
        <w:t xml:space="preserve"> and select </w:t>
      </w:r>
      <w:r w:rsidRPr="008273C4">
        <w:rPr>
          <w:rFonts w:ascii="Arial Narrow" w:hAnsi="Arial Narrow" w:cs="Times New Roman"/>
          <w:sz w:val="18"/>
          <w:szCs w:val="18"/>
        </w:rPr>
        <w:t>Gender</w:t>
      </w:r>
      <w:r w:rsidRPr="008273C4">
        <w:rPr>
          <w:rFonts w:asciiTheme="majorHAnsi" w:hAnsiTheme="majorHAnsi" w:cs="Times New Roman"/>
          <w:sz w:val="20"/>
          <w:szCs w:val="20"/>
        </w:rPr>
        <w:t xml:space="preserve"> from </w:t>
      </w:r>
      <w:r w:rsidRPr="008273C4">
        <w:rPr>
          <w:rFonts w:ascii="Arial Narrow" w:hAnsi="Arial Narrow" w:cs="Times New Roman"/>
          <w:sz w:val="18"/>
          <w:szCs w:val="18"/>
        </w:rPr>
        <w:t>Person#2 is of Gender</w:t>
      </w:r>
      <w:r w:rsidRPr="008273C4">
        <w:rPr>
          <w:rFonts w:asciiTheme="majorHAnsi" w:hAnsiTheme="majorHAnsi" w:cs="Times New Roman"/>
          <w:sz w:val="20"/>
          <w:szCs w:val="20"/>
        </w:rPr>
        <w:t>.</w:t>
      </w:r>
    </w:p>
    <w:p w:rsidR="00CF46B7" w:rsidRDefault="00CF46B7" w:rsidP="00D5108C">
      <w:pPr>
        <w:tabs>
          <w:tab w:val="left" w:pos="1956"/>
        </w:tabs>
        <w:ind w:left="567"/>
        <w:rPr>
          <w:rFonts w:asciiTheme="majorHAnsi" w:hAnsiTheme="majorHAnsi" w:cs="Times New Roman"/>
          <w:sz w:val="20"/>
          <w:szCs w:val="20"/>
        </w:rPr>
      </w:pPr>
    </w:p>
    <w:p w:rsidR="00CF46B7" w:rsidRDefault="00663C7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87296" behindDoc="1" locked="0" layoutInCell="1" allowOverlap="1" wp14:anchorId="6AB2252F" wp14:editId="4F49723C">
            <wp:simplePos x="0" y="0"/>
            <wp:positionH relativeFrom="column">
              <wp:posOffset>735965</wp:posOffset>
            </wp:positionH>
            <wp:positionV relativeFrom="paragraph">
              <wp:posOffset>136525</wp:posOffset>
            </wp:positionV>
            <wp:extent cx="1699260" cy="365760"/>
            <wp:effectExtent l="0" t="0" r="0" b="0"/>
            <wp:wrapNone/>
            <wp:docPr id="255" name="Picture 2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extLst>
                        <a:ext uri="{28A0092B-C50C-407E-A947-70E740481C1C}">
                          <a14:useLocalDpi xmlns:a14="http://schemas.microsoft.com/office/drawing/2010/main" val="0"/>
                        </a:ext>
                      </a:extLst>
                    </a:blip>
                    <a:stretch>
                      <a:fillRect/>
                    </a:stretch>
                  </pic:blipFill>
                  <pic:spPr>
                    <a:xfrm>
                      <a:off x="0" y="0"/>
                      <a:ext cx="1699260" cy="36576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088320" behindDoc="1" locked="0" layoutInCell="1" allowOverlap="1" wp14:anchorId="4FB052CB" wp14:editId="3A651E46">
            <wp:simplePos x="0" y="0"/>
            <wp:positionH relativeFrom="column">
              <wp:posOffset>3110865</wp:posOffset>
            </wp:positionH>
            <wp:positionV relativeFrom="paragraph">
              <wp:posOffset>136525</wp:posOffset>
            </wp:positionV>
            <wp:extent cx="1668780" cy="541020"/>
            <wp:effectExtent l="0" t="0" r="7620" b="0"/>
            <wp:wrapNone/>
            <wp:docPr id="269" name="Picture 2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extLst>
                        <a:ext uri="{28A0092B-C50C-407E-A947-70E740481C1C}">
                          <a14:useLocalDpi xmlns:a14="http://schemas.microsoft.com/office/drawing/2010/main" val="0"/>
                        </a:ext>
                      </a:extLst>
                    </a:blip>
                    <a:stretch>
                      <a:fillRect/>
                    </a:stretch>
                  </pic:blipFill>
                  <pic:spPr>
                    <a:xfrm>
                      <a:off x="0" y="0"/>
                      <a:ext cx="1668780" cy="541020"/>
                    </a:xfrm>
                    <a:prstGeom prst="rect">
                      <a:avLst/>
                    </a:prstGeom>
                  </pic:spPr>
                </pic:pic>
              </a:graphicData>
            </a:graphic>
            <wp14:sizeRelH relativeFrom="page">
              <wp14:pctWidth>0</wp14:pctWidth>
            </wp14:sizeRelH>
            <wp14:sizeRelV relativeFrom="page">
              <wp14:pctHeight>0</wp14:pctHeight>
            </wp14:sizeRelV>
          </wp:anchor>
        </w:drawing>
      </w:r>
    </w:p>
    <w:p w:rsidR="00CF46B7" w:rsidRDefault="00663C7B"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CF46B7" w:rsidRDefault="00CF46B7"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CF46B7" w:rsidRDefault="003B141E"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90368" behindDoc="1" locked="0" layoutInCell="1" allowOverlap="1" wp14:anchorId="7F20829B" wp14:editId="1D3F6AC6">
            <wp:simplePos x="0" y="0"/>
            <wp:positionH relativeFrom="column">
              <wp:posOffset>3110865</wp:posOffset>
            </wp:positionH>
            <wp:positionV relativeFrom="paragraph">
              <wp:posOffset>111760</wp:posOffset>
            </wp:positionV>
            <wp:extent cx="2583180" cy="1150620"/>
            <wp:effectExtent l="0" t="0" r="7620" b="0"/>
            <wp:wrapNone/>
            <wp:docPr id="271" name="Picture 2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extLst>
                        <a:ext uri="{28A0092B-C50C-407E-A947-70E740481C1C}">
                          <a14:useLocalDpi xmlns:a14="http://schemas.microsoft.com/office/drawing/2010/main" val="0"/>
                        </a:ext>
                      </a:extLst>
                    </a:blip>
                    <a:stretch>
                      <a:fillRect/>
                    </a:stretch>
                  </pic:blipFill>
                  <pic:spPr>
                    <a:xfrm>
                      <a:off x="0" y="0"/>
                      <a:ext cx="2583180" cy="1150620"/>
                    </a:xfrm>
                    <a:prstGeom prst="rect">
                      <a:avLst/>
                    </a:prstGeom>
                  </pic:spPr>
                </pic:pic>
              </a:graphicData>
            </a:graphic>
            <wp14:sizeRelH relativeFrom="page">
              <wp14:pctWidth>0</wp14:pctWidth>
            </wp14:sizeRelH>
            <wp14:sizeRelV relativeFrom="page">
              <wp14:pctHeight>0</wp14:pctHeight>
            </wp14:sizeRelV>
          </wp:anchor>
        </w:drawing>
      </w:r>
    </w:p>
    <w:p w:rsidR="00CF46B7" w:rsidRDefault="00663C7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89344" behindDoc="1" locked="0" layoutInCell="1" allowOverlap="1" wp14:anchorId="06414669" wp14:editId="1136D1EF">
            <wp:simplePos x="0" y="0"/>
            <wp:positionH relativeFrom="column">
              <wp:posOffset>740036</wp:posOffset>
            </wp:positionH>
            <wp:positionV relativeFrom="paragraph">
              <wp:posOffset>48895</wp:posOffset>
            </wp:positionV>
            <wp:extent cx="1874520" cy="891540"/>
            <wp:effectExtent l="0" t="0" r="0" b="3810"/>
            <wp:wrapNone/>
            <wp:docPr id="270" name="Picture 2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1874520" cy="891540"/>
                    </a:xfrm>
                    <a:prstGeom prst="rect">
                      <a:avLst/>
                    </a:prstGeom>
                  </pic:spPr>
                </pic:pic>
              </a:graphicData>
            </a:graphic>
            <wp14:sizeRelH relativeFrom="page">
              <wp14:pctWidth>0</wp14:pctWidth>
            </wp14:sizeRelH>
            <wp14:sizeRelV relativeFrom="page">
              <wp14:pctHeight>0</wp14:pctHeight>
            </wp14:sizeRelV>
          </wp:anchor>
        </w:drawing>
      </w:r>
    </w:p>
    <w:p w:rsidR="00CF46B7" w:rsidRDefault="00CF46B7"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CF46B7" w:rsidRDefault="00663C7B"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CF46B7" w:rsidRDefault="00CF46B7"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663C7B" w:rsidRPr="00663C7B" w:rsidRDefault="003B141E" w:rsidP="00663C7B">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92416" behindDoc="1" locked="0" layoutInCell="1" allowOverlap="1" wp14:anchorId="08BA4DF2" wp14:editId="6E4CE838">
            <wp:simplePos x="0" y="0"/>
            <wp:positionH relativeFrom="column">
              <wp:posOffset>3187065</wp:posOffset>
            </wp:positionH>
            <wp:positionV relativeFrom="paragraph">
              <wp:posOffset>838835</wp:posOffset>
            </wp:positionV>
            <wp:extent cx="2339340" cy="1196340"/>
            <wp:effectExtent l="0" t="0" r="3810" b="3810"/>
            <wp:wrapNone/>
            <wp:docPr id="273" name="Picture 27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extLst>
                        <a:ext uri="{28A0092B-C50C-407E-A947-70E740481C1C}">
                          <a14:useLocalDpi xmlns:a14="http://schemas.microsoft.com/office/drawing/2010/main" val="0"/>
                        </a:ext>
                      </a:extLst>
                    </a:blip>
                    <a:stretch>
                      <a:fillRect/>
                    </a:stretch>
                  </pic:blipFill>
                  <pic:spPr>
                    <a:xfrm>
                      <a:off x="0" y="0"/>
                      <a:ext cx="2339340" cy="1196340"/>
                    </a:xfrm>
                    <a:prstGeom prst="rect">
                      <a:avLst/>
                    </a:prstGeom>
                  </pic:spPr>
                </pic:pic>
              </a:graphicData>
            </a:graphic>
            <wp14:sizeRelH relativeFrom="page">
              <wp14:pctWidth>0</wp14:pctWidth>
            </wp14:sizeRelH>
            <wp14:sizeRelV relativeFrom="page">
              <wp14:pctHeight>0</wp14:pctHeight>
            </wp14:sizeRelV>
          </wp:anchor>
        </w:drawing>
      </w:r>
      <w:r w:rsidR="00663C7B" w:rsidRPr="00663C7B">
        <w:rPr>
          <w:rFonts w:asciiTheme="majorHAnsi" w:hAnsiTheme="majorHAnsi" w:cs="Times New Roman"/>
          <w:sz w:val="20"/>
          <w:szCs w:val="20"/>
        </w:rPr>
        <w:t xml:space="preserve">That adds the calculation to the path, but we still need to declare it as a path condition (because a function calculation could be used instead as input to another function calculation or as a derivation source for the final projection). To </w:t>
      </w:r>
      <w:r w:rsidR="00663C7B" w:rsidRPr="00663C7B">
        <w:rPr>
          <w:rFonts w:asciiTheme="majorHAnsi" w:hAnsiTheme="majorHAnsi" w:cs="Times New Roman"/>
          <w:i/>
          <w:sz w:val="20"/>
          <w:szCs w:val="20"/>
        </w:rPr>
        <w:t xml:space="preserve">declare the </w:t>
      </w:r>
      <w:r w:rsidR="00663C7B">
        <w:rPr>
          <w:rFonts w:asciiTheme="majorHAnsi" w:hAnsiTheme="majorHAnsi" w:cs="Times New Roman"/>
          <w:i/>
          <w:sz w:val="20"/>
          <w:szCs w:val="20"/>
        </w:rPr>
        <w:t>inequality</w:t>
      </w:r>
      <w:r w:rsidR="00663C7B" w:rsidRPr="00663C7B">
        <w:rPr>
          <w:rFonts w:asciiTheme="majorHAnsi" w:hAnsiTheme="majorHAnsi" w:cs="Times New Roman"/>
          <w:i/>
          <w:sz w:val="20"/>
          <w:szCs w:val="20"/>
        </w:rPr>
        <w:t xml:space="preserve"> as a path condition</w:t>
      </w:r>
      <w:r w:rsidR="00663C7B" w:rsidRPr="00663C7B">
        <w:rPr>
          <w:rFonts w:asciiTheme="majorHAnsi" w:hAnsiTheme="majorHAnsi" w:cs="Times New Roman"/>
          <w:sz w:val="20"/>
          <w:szCs w:val="20"/>
        </w:rPr>
        <w:t xml:space="preserve">, select the calculation and toggle its </w:t>
      </w:r>
      <w:proofErr w:type="spellStart"/>
      <w:r w:rsidR="00663C7B" w:rsidRPr="00663C7B">
        <w:rPr>
          <w:rFonts w:ascii="Arial Narrow" w:hAnsi="Arial Narrow" w:cs="Times New Roman"/>
          <w:sz w:val="18"/>
          <w:szCs w:val="18"/>
        </w:rPr>
        <w:t>PathCondition</w:t>
      </w:r>
      <w:proofErr w:type="spellEnd"/>
      <w:r w:rsidR="00663C7B" w:rsidRPr="00663C7B">
        <w:rPr>
          <w:rFonts w:asciiTheme="majorHAnsi" w:hAnsiTheme="majorHAnsi" w:cs="Times New Roman"/>
          <w:sz w:val="20"/>
          <w:szCs w:val="20"/>
        </w:rPr>
        <w:t xml:space="preserve"> property to </w:t>
      </w:r>
      <w:r w:rsidR="00663C7B" w:rsidRPr="00663C7B">
        <w:rPr>
          <w:rFonts w:ascii="Arial Narrow" w:hAnsi="Arial Narrow" w:cs="Times New Roman"/>
          <w:sz w:val="18"/>
          <w:szCs w:val="18"/>
        </w:rPr>
        <w:t>True</w:t>
      </w:r>
      <w:r w:rsidR="00663C7B" w:rsidRPr="00663C7B">
        <w:rPr>
          <w:rFonts w:asciiTheme="majorHAnsi" w:hAnsiTheme="majorHAnsi" w:cs="Times New Roman"/>
          <w:sz w:val="20"/>
          <w:szCs w:val="20"/>
        </w:rPr>
        <w:t xml:space="preserve"> (by default, this property is set to False).</w:t>
      </w:r>
    </w:p>
    <w:p w:rsidR="00CF46B7" w:rsidRDefault="00663C7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91392" behindDoc="1" locked="0" layoutInCell="1" allowOverlap="1" wp14:anchorId="224A5759" wp14:editId="1905C661">
            <wp:simplePos x="0" y="0"/>
            <wp:positionH relativeFrom="column">
              <wp:posOffset>786765</wp:posOffset>
            </wp:positionH>
            <wp:positionV relativeFrom="paragraph">
              <wp:posOffset>167005</wp:posOffset>
            </wp:positionV>
            <wp:extent cx="1493520" cy="236220"/>
            <wp:effectExtent l="0" t="0" r="0" b="0"/>
            <wp:wrapNone/>
            <wp:docPr id="272" name="Picture 2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extLst>
                        <a:ext uri="{28A0092B-C50C-407E-A947-70E740481C1C}">
                          <a14:useLocalDpi xmlns:a14="http://schemas.microsoft.com/office/drawing/2010/main" val="0"/>
                        </a:ext>
                      </a:extLst>
                    </a:blip>
                    <a:stretch>
                      <a:fillRect/>
                    </a:stretch>
                  </pic:blipFill>
                  <pic:spPr>
                    <a:xfrm>
                      <a:off x="0" y="0"/>
                      <a:ext cx="1493520" cy="236220"/>
                    </a:xfrm>
                    <a:prstGeom prst="rect">
                      <a:avLst/>
                    </a:prstGeom>
                  </pic:spPr>
                </pic:pic>
              </a:graphicData>
            </a:graphic>
            <wp14:sizeRelH relativeFrom="page">
              <wp14:pctWidth>0</wp14:pctWidth>
            </wp14:sizeRelH>
            <wp14:sizeRelV relativeFrom="page">
              <wp14:pctHeight>0</wp14:pctHeight>
            </wp14:sizeRelV>
          </wp:anchor>
        </w:drawing>
      </w:r>
    </w:p>
    <w:p w:rsidR="00CF46B7" w:rsidRDefault="00663C7B"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663C7B" w:rsidRDefault="00663C7B" w:rsidP="00D5108C">
      <w:pPr>
        <w:tabs>
          <w:tab w:val="left" w:pos="1956"/>
        </w:tabs>
        <w:ind w:left="567"/>
        <w:rPr>
          <w:rFonts w:asciiTheme="majorHAnsi" w:hAnsiTheme="majorHAnsi" w:cs="Times New Roman"/>
          <w:sz w:val="20"/>
          <w:szCs w:val="20"/>
        </w:rPr>
      </w:pPr>
    </w:p>
    <w:p w:rsidR="00663C7B" w:rsidRDefault="00663C7B" w:rsidP="00D5108C">
      <w:pPr>
        <w:tabs>
          <w:tab w:val="left" w:pos="1956"/>
        </w:tabs>
        <w:ind w:left="567"/>
        <w:rPr>
          <w:rFonts w:asciiTheme="majorHAnsi" w:hAnsiTheme="majorHAnsi" w:cs="Times New Roman"/>
          <w:sz w:val="20"/>
          <w:szCs w:val="20"/>
        </w:rPr>
      </w:pPr>
    </w:p>
    <w:p w:rsidR="00663C7B" w:rsidRDefault="00663C7B" w:rsidP="00D5108C">
      <w:pPr>
        <w:tabs>
          <w:tab w:val="left" w:pos="1956"/>
        </w:tabs>
        <w:ind w:left="567"/>
        <w:rPr>
          <w:rFonts w:asciiTheme="majorHAnsi" w:hAnsiTheme="majorHAnsi" w:cs="Times New Roman"/>
          <w:sz w:val="20"/>
          <w:szCs w:val="20"/>
        </w:rPr>
      </w:pPr>
    </w:p>
    <w:p w:rsidR="00663C7B" w:rsidRDefault="00663C7B" w:rsidP="00D5108C">
      <w:pPr>
        <w:tabs>
          <w:tab w:val="left" w:pos="1956"/>
        </w:tabs>
        <w:ind w:left="567"/>
        <w:rPr>
          <w:rFonts w:asciiTheme="majorHAnsi" w:hAnsiTheme="majorHAnsi" w:cs="Times New Roman"/>
          <w:sz w:val="20"/>
          <w:szCs w:val="20"/>
        </w:rPr>
      </w:pPr>
    </w:p>
    <w:p w:rsidR="00663C7B" w:rsidRDefault="00663C7B" w:rsidP="00D5108C">
      <w:pPr>
        <w:tabs>
          <w:tab w:val="left" w:pos="1956"/>
        </w:tabs>
        <w:ind w:left="567"/>
        <w:rPr>
          <w:rFonts w:asciiTheme="majorHAnsi" w:hAnsiTheme="majorHAnsi" w:cs="Times New Roman"/>
          <w:sz w:val="20"/>
          <w:szCs w:val="20"/>
        </w:rPr>
      </w:pPr>
    </w:p>
    <w:p w:rsidR="00663C7B" w:rsidRDefault="00663C7B" w:rsidP="00D5108C">
      <w:pPr>
        <w:tabs>
          <w:tab w:val="left" w:pos="1956"/>
        </w:tabs>
        <w:ind w:left="567"/>
        <w:rPr>
          <w:rFonts w:asciiTheme="majorHAnsi" w:hAnsiTheme="majorHAnsi" w:cs="Times New Roman"/>
          <w:sz w:val="20"/>
          <w:szCs w:val="20"/>
        </w:rPr>
      </w:pPr>
      <w:r w:rsidRPr="00663C7B">
        <w:rPr>
          <w:rFonts w:asciiTheme="majorHAnsi" w:hAnsiTheme="majorHAnsi" w:cs="Times New Roman"/>
          <w:sz w:val="20"/>
          <w:szCs w:val="20"/>
        </w:rPr>
        <w:t xml:space="preserve">Now select the </w:t>
      </w:r>
      <w:r w:rsidR="00574B78" w:rsidRPr="00574B78">
        <w:rPr>
          <w:rFonts w:ascii="Arial Narrow" w:hAnsi="Arial Narrow" w:cs="Times New Roman"/>
          <w:sz w:val="18"/>
          <w:szCs w:val="18"/>
        </w:rPr>
        <w:t>Derivation Path from ‘</w:t>
      </w:r>
      <w:r w:rsidRPr="00574B78">
        <w:rPr>
          <w:rFonts w:ascii="Arial Narrow" w:hAnsi="Arial Narrow" w:cs="Times New Roman"/>
          <w:sz w:val="18"/>
          <w:szCs w:val="18"/>
        </w:rPr>
        <w:t>Person</w:t>
      </w:r>
      <w:r w:rsidR="00574B78" w:rsidRPr="00574B78">
        <w:rPr>
          <w:rFonts w:ascii="Arial Narrow" w:hAnsi="Arial Narrow" w:cs="Times New Roman"/>
          <w:sz w:val="18"/>
          <w:szCs w:val="18"/>
        </w:rPr>
        <w:t>’</w:t>
      </w:r>
      <w:r w:rsidR="00574B78">
        <w:rPr>
          <w:rFonts w:asciiTheme="majorHAnsi" w:hAnsiTheme="majorHAnsi" w:cs="Times New Roman"/>
          <w:sz w:val="20"/>
          <w:szCs w:val="20"/>
        </w:rPr>
        <w:t xml:space="preserve"> header, and bind the </w:t>
      </w:r>
      <w:proofErr w:type="spellStart"/>
      <w:r w:rsidR="00574B78" w:rsidRPr="00663C7B">
        <w:rPr>
          <w:rFonts w:ascii="Arial Narrow" w:hAnsi="Arial Narrow" w:cs="Times New Roman"/>
          <w:sz w:val="18"/>
          <w:szCs w:val="18"/>
        </w:rPr>
        <w:t>DerivationSource</w:t>
      </w:r>
      <w:proofErr w:type="spellEnd"/>
      <w:r w:rsidR="00574B78">
        <w:rPr>
          <w:rFonts w:ascii="Arial Narrow" w:hAnsi="Arial Narrow" w:cs="Times New Roman"/>
          <w:sz w:val="18"/>
          <w:szCs w:val="18"/>
        </w:rPr>
        <w:t xml:space="preserve"> </w:t>
      </w:r>
      <w:r w:rsidR="00574B78" w:rsidRPr="00574B78">
        <w:rPr>
          <w:rFonts w:asciiTheme="majorHAnsi" w:hAnsiTheme="majorHAnsi" w:cs="Times New Roman"/>
          <w:sz w:val="20"/>
          <w:szCs w:val="20"/>
        </w:rPr>
        <w:t>properties</w:t>
      </w:r>
      <w:r w:rsidR="00574B78">
        <w:rPr>
          <w:rFonts w:asciiTheme="majorHAnsi" w:hAnsiTheme="majorHAnsi" w:cs="Times New Roman"/>
          <w:sz w:val="20"/>
          <w:szCs w:val="20"/>
        </w:rPr>
        <w:t xml:space="preserve"> of the derived roles </w:t>
      </w:r>
      <w:r>
        <w:rPr>
          <w:rFonts w:asciiTheme="majorHAnsi" w:hAnsiTheme="majorHAnsi" w:cs="Times New Roman"/>
          <w:sz w:val="20"/>
          <w:szCs w:val="20"/>
        </w:rPr>
        <w:t xml:space="preserve">to the </w:t>
      </w:r>
      <w:r w:rsidRPr="00663C7B">
        <w:rPr>
          <w:rFonts w:ascii="Arial Narrow" w:hAnsi="Arial Narrow" w:cs="Times New Roman"/>
          <w:sz w:val="18"/>
          <w:szCs w:val="18"/>
        </w:rPr>
        <w:t>Path Variables</w:t>
      </w:r>
      <w:r w:rsidRPr="00663C7B">
        <w:rPr>
          <w:rFonts w:asciiTheme="majorHAnsi" w:hAnsiTheme="majorHAnsi" w:cs="Times New Roman"/>
          <w:sz w:val="20"/>
          <w:szCs w:val="20"/>
        </w:rPr>
        <w:t xml:space="preserve"> </w:t>
      </w:r>
      <w:r w:rsidRPr="00663C7B">
        <w:rPr>
          <w:rFonts w:ascii="Arial Narrow" w:hAnsi="Arial Narrow" w:cs="Times New Roman"/>
          <w:sz w:val="18"/>
          <w:szCs w:val="18"/>
        </w:rPr>
        <w:t>Person#1</w:t>
      </w:r>
      <w:r w:rsidRPr="00663C7B">
        <w:rPr>
          <w:rFonts w:asciiTheme="majorHAnsi" w:hAnsiTheme="majorHAnsi" w:cs="Times New Roman"/>
          <w:sz w:val="20"/>
          <w:szCs w:val="20"/>
        </w:rPr>
        <w:t xml:space="preserve"> and </w:t>
      </w:r>
      <w:r w:rsidRPr="00663C7B">
        <w:rPr>
          <w:rFonts w:ascii="Arial Narrow" w:hAnsi="Arial Narrow" w:cs="Times New Roman"/>
          <w:sz w:val="18"/>
          <w:szCs w:val="18"/>
        </w:rPr>
        <w:t>Person#2</w:t>
      </w:r>
      <w:r w:rsidRPr="00663C7B">
        <w:rPr>
          <w:rFonts w:asciiTheme="majorHAnsi" w:hAnsiTheme="majorHAnsi" w:cs="Times New Roman"/>
          <w:sz w:val="20"/>
          <w:szCs w:val="20"/>
        </w:rPr>
        <w:t>.</w:t>
      </w:r>
    </w:p>
    <w:p w:rsidR="00663C7B" w:rsidRDefault="00574B78"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316672" behindDoc="1" locked="0" layoutInCell="1" allowOverlap="1" wp14:anchorId="1CA72A50" wp14:editId="540EF28A">
            <wp:simplePos x="0" y="0"/>
            <wp:positionH relativeFrom="column">
              <wp:posOffset>1110615</wp:posOffset>
            </wp:positionH>
            <wp:positionV relativeFrom="paragraph">
              <wp:posOffset>130810</wp:posOffset>
            </wp:positionV>
            <wp:extent cx="1417320" cy="685800"/>
            <wp:effectExtent l="0" t="0" r="0" b="0"/>
            <wp:wrapNone/>
            <wp:docPr id="57" name="Picture 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extLst>
                        <a:ext uri="{28A0092B-C50C-407E-A947-70E740481C1C}">
                          <a14:useLocalDpi xmlns:a14="http://schemas.microsoft.com/office/drawing/2010/main" val="0"/>
                        </a:ext>
                      </a:extLst>
                    </a:blip>
                    <a:stretch>
                      <a:fillRect/>
                    </a:stretch>
                  </pic:blipFill>
                  <pic:spPr>
                    <a:xfrm>
                      <a:off x="0" y="0"/>
                      <a:ext cx="1417320" cy="6858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317696" behindDoc="1" locked="0" layoutInCell="1" allowOverlap="1" wp14:anchorId="2D3B640E" wp14:editId="5A7A3098">
            <wp:simplePos x="0" y="0"/>
            <wp:positionH relativeFrom="column">
              <wp:posOffset>2973747</wp:posOffset>
            </wp:positionH>
            <wp:positionV relativeFrom="paragraph">
              <wp:posOffset>125095</wp:posOffset>
            </wp:positionV>
            <wp:extent cx="1409700" cy="693420"/>
            <wp:effectExtent l="0" t="0" r="0" b="0"/>
            <wp:wrapNone/>
            <wp:docPr id="214" name="Picture 2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1409700" cy="693420"/>
                    </a:xfrm>
                    <a:prstGeom prst="rect">
                      <a:avLst/>
                    </a:prstGeom>
                  </pic:spPr>
                </pic:pic>
              </a:graphicData>
            </a:graphic>
            <wp14:sizeRelH relativeFrom="page">
              <wp14:pctWidth>0</wp14:pctWidth>
            </wp14:sizeRelH>
            <wp14:sizeRelV relativeFrom="page">
              <wp14:pctHeight>0</wp14:pctHeight>
            </wp14:sizeRelV>
          </wp:anchor>
        </w:drawing>
      </w:r>
    </w:p>
    <w:p w:rsidR="00663C7B" w:rsidRDefault="00663C7B" w:rsidP="00D5108C">
      <w:pPr>
        <w:tabs>
          <w:tab w:val="left" w:pos="1956"/>
        </w:tabs>
        <w:ind w:left="567"/>
        <w:rPr>
          <w:rFonts w:asciiTheme="majorHAnsi" w:hAnsiTheme="majorHAnsi" w:cs="Times New Roman"/>
          <w:sz w:val="20"/>
          <w:szCs w:val="20"/>
        </w:rPr>
      </w:pPr>
    </w:p>
    <w:p w:rsidR="00663C7B" w:rsidRDefault="00663C7B" w:rsidP="00D5108C">
      <w:pPr>
        <w:tabs>
          <w:tab w:val="left" w:pos="1956"/>
        </w:tabs>
        <w:ind w:left="567"/>
        <w:rPr>
          <w:rFonts w:asciiTheme="majorHAnsi" w:hAnsiTheme="majorHAnsi" w:cs="Times New Roman"/>
          <w:sz w:val="20"/>
          <w:szCs w:val="20"/>
        </w:rPr>
      </w:pPr>
    </w:p>
    <w:p w:rsidR="00663C7B" w:rsidRDefault="00663C7B" w:rsidP="00D5108C">
      <w:pPr>
        <w:tabs>
          <w:tab w:val="left" w:pos="1956"/>
        </w:tabs>
        <w:ind w:left="567"/>
        <w:rPr>
          <w:rFonts w:asciiTheme="majorHAnsi" w:hAnsiTheme="majorHAnsi" w:cs="Times New Roman"/>
          <w:sz w:val="20"/>
          <w:szCs w:val="20"/>
        </w:rPr>
      </w:pPr>
    </w:p>
    <w:p w:rsidR="00663C7B" w:rsidRDefault="00663C7B" w:rsidP="00D5108C">
      <w:pPr>
        <w:tabs>
          <w:tab w:val="left" w:pos="1956"/>
        </w:tabs>
        <w:ind w:left="567"/>
        <w:rPr>
          <w:rFonts w:asciiTheme="majorHAnsi" w:hAnsiTheme="majorHAnsi" w:cs="Times New Roman"/>
          <w:sz w:val="20"/>
          <w:szCs w:val="20"/>
        </w:rPr>
      </w:pPr>
    </w:p>
    <w:p w:rsidR="00663C7B" w:rsidRDefault="00663C7B" w:rsidP="00D5108C">
      <w:pPr>
        <w:tabs>
          <w:tab w:val="left" w:pos="1956"/>
        </w:tabs>
        <w:ind w:left="567"/>
        <w:rPr>
          <w:rFonts w:asciiTheme="majorHAnsi" w:hAnsiTheme="majorHAnsi" w:cs="Times New Roman"/>
          <w:sz w:val="20"/>
          <w:szCs w:val="20"/>
        </w:rPr>
      </w:pPr>
    </w:p>
    <w:p w:rsidR="00574B78" w:rsidRDefault="00574B78" w:rsidP="00D5108C">
      <w:pPr>
        <w:tabs>
          <w:tab w:val="left" w:pos="1956"/>
        </w:tabs>
        <w:ind w:left="567"/>
        <w:rPr>
          <w:rFonts w:asciiTheme="majorHAnsi" w:hAnsiTheme="majorHAnsi" w:cs="Times New Roman"/>
          <w:sz w:val="20"/>
          <w:szCs w:val="20"/>
        </w:rPr>
      </w:pPr>
    </w:p>
    <w:p w:rsidR="003B141E" w:rsidRDefault="003B141E" w:rsidP="00D5108C">
      <w:pPr>
        <w:tabs>
          <w:tab w:val="left" w:pos="1956"/>
        </w:tabs>
        <w:ind w:left="567"/>
        <w:rPr>
          <w:rFonts w:asciiTheme="majorHAnsi" w:hAnsiTheme="majorHAnsi" w:cs="Times New Roman"/>
          <w:sz w:val="20"/>
          <w:szCs w:val="20"/>
        </w:rPr>
        <w:sectPr w:rsidR="003B141E" w:rsidSect="00801BFA">
          <w:headerReference w:type="default" r:id="rId407"/>
          <w:pgSz w:w="11906" w:h="16838"/>
          <w:pgMar w:top="1440" w:right="1701" w:bottom="1440" w:left="1701" w:header="709" w:footer="709" w:gutter="0"/>
          <w:cols w:space="708"/>
          <w:docGrid w:linePitch="360"/>
        </w:sectPr>
      </w:pPr>
    </w:p>
    <w:p w:rsidR="003B141E" w:rsidRPr="003B141E" w:rsidRDefault="003B141E" w:rsidP="003B141E">
      <w:pPr>
        <w:tabs>
          <w:tab w:val="left" w:pos="1956"/>
        </w:tabs>
        <w:ind w:left="567"/>
        <w:rPr>
          <w:rFonts w:asciiTheme="majorHAnsi" w:hAnsiTheme="majorHAnsi" w:cs="Times New Roman"/>
          <w:sz w:val="20"/>
          <w:szCs w:val="20"/>
        </w:rPr>
      </w:pPr>
      <w:r w:rsidRPr="003B141E">
        <w:rPr>
          <w:rFonts w:asciiTheme="majorHAnsi" w:hAnsiTheme="majorHAnsi" w:cs="Times New Roman"/>
          <w:sz w:val="20"/>
          <w:szCs w:val="20"/>
        </w:rPr>
        <w:lastRenderedPageBreak/>
        <w:t>That completes the derivation rule entry. Select the derived fact type and open the Verbalization Browser to see its verbalization.</w:t>
      </w:r>
    </w:p>
    <w:p w:rsidR="003B141E" w:rsidRDefault="003B141E"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97536" behindDoc="1" locked="0" layoutInCell="1" allowOverlap="1" wp14:anchorId="3EDC9AF7" wp14:editId="3031D963">
            <wp:simplePos x="0" y="0"/>
            <wp:positionH relativeFrom="column">
              <wp:posOffset>1453515</wp:posOffset>
            </wp:positionH>
            <wp:positionV relativeFrom="paragraph">
              <wp:posOffset>153035</wp:posOffset>
            </wp:positionV>
            <wp:extent cx="2415540" cy="693420"/>
            <wp:effectExtent l="0" t="0" r="3810" b="0"/>
            <wp:wrapNone/>
            <wp:docPr id="278" name="Picture 2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2415540" cy="693420"/>
                    </a:xfrm>
                    <a:prstGeom prst="rect">
                      <a:avLst/>
                    </a:prstGeom>
                  </pic:spPr>
                </pic:pic>
              </a:graphicData>
            </a:graphic>
            <wp14:sizeRelH relativeFrom="page">
              <wp14:pctWidth>0</wp14:pctWidth>
            </wp14:sizeRelH>
            <wp14:sizeRelV relativeFrom="page">
              <wp14:pctHeight>0</wp14:pctHeight>
            </wp14:sizeRelV>
          </wp:anchor>
        </w:drawing>
      </w:r>
    </w:p>
    <w:p w:rsidR="003B141E" w:rsidRDefault="003B141E" w:rsidP="00D5108C">
      <w:pPr>
        <w:tabs>
          <w:tab w:val="left" w:pos="1956"/>
        </w:tabs>
        <w:ind w:left="567"/>
        <w:rPr>
          <w:rFonts w:asciiTheme="majorHAnsi" w:hAnsiTheme="majorHAnsi" w:cs="Times New Roman"/>
          <w:sz w:val="20"/>
          <w:szCs w:val="20"/>
        </w:rPr>
      </w:pPr>
    </w:p>
    <w:p w:rsidR="003B141E" w:rsidRDefault="003B141E" w:rsidP="00D5108C">
      <w:pPr>
        <w:tabs>
          <w:tab w:val="left" w:pos="1956"/>
        </w:tabs>
        <w:ind w:left="567"/>
        <w:rPr>
          <w:rFonts w:asciiTheme="majorHAnsi" w:hAnsiTheme="majorHAnsi" w:cs="Times New Roman"/>
          <w:sz w:val="20"/>
          <w:szCs w:val="20"/>
        </w:rPr>
      </w:pPr>
    </w:p>
    <w:p w:rsidR="003B141E" w:rsidRDefault="003B141E" w:rsidP="00D5108C">
      <w:pPr>
        <w:tabs>
          <w:tab w:val="left" w:pos="1956"/>
        </w:tabs>
        <w:ind w:left="567"/>
        <w:rPr>
          <w:rFonts w:asciiTheme="majorHAnsi" w:hAnsiTheme="majorHAnsi" w:cs="Times New Roman"/>
          <w:sz w:val="20"/>
          <w:szCs w:val="20"/>
        </w:rPr>
      </w:pPr>
    </w:p>
    <w:p w:rsidR="003B141E" w:rsidRDefault="003B141E" w:rsidP="00D5108C">
      <w:pPr>
        <w:tabs>
          <w:tab w:val="left" w:pos="1956"/>
        </w:tabs>
        <w:ind w:left="567"/>
        <w:rPr>
          <w:rFonts w:asciiTheme="majorHAnsi" w:hAnsiTheme="majorHAnsi" w:cs="Times New Roman"/>
          <w:sz w:val="20"/>
          <w:szCs w:val="20"/>
        </w:rPr>
      </w:pPr>
    </w:p>
    <w:p w:rsidR="003B141E" w:rsidRDefault="003B141E" w:rsidP="00D5108C">
      <w:pPr>
        <w:tabs>
          <w:tab w:val="left" w:pos="1956"/>
        </w:tabs>
        <w:ind w:left="567"/>
        <w:rPr>
          <w:rFonts w:asciiTheme="majorHAnsi" w:hAnsiTheme="majorHAnsi" w:cs="Times New Roman"/>
          <w:sz w:val="20"/>
          <w:szCs w:val="20"/>
        </w:rPr>
      </w:pPr>
    </w:p>
    <w:p w:rsidR="003B141E" w:rsidRDefault="003B141E" w:rsidP="003B141E">
      <w:pPr>
        <w:tabs>
          <w:tab w:val="left" w:pos="1956"/>
        </w:tabs>
        <w:ind w:left="567"/>
        <w:rPr>
          <w:rFonts w:asciiTheme="majorHAnsi" w:hAnsiTheme="majorHAnsi" w:cs="Times New Roman"/>
          <w:sz w:val="20"/>
          <w:szCs w:val="20"/>
        </w:rPr>
      </w:pPr>
      <w:r>
        <w:rPr>
          <w:rFonts w:asciiTheme="majorHAnsi" w:hAnsiTheme="majorHAnsi" w:cs="Times New Roman"/>
          <w:sz w:val="20"/>
          <w:szCs w:val="20"/>
        </w:rPr>
        <w:t>To display the rule on the diagram, copy and paste it to a Model Note.</w:t>
      </w:r>
    </w:p>
    <w:p w:rsidR="003B141E" w:rsidRDefault="003B141E" w:rsidP="00D5108C">
      <w:pPr>
        <w:tabs>
          <w:tab w:val="left" w:pos="1956"/>
        </w:tabs>
        <w:ind w:left="567"/>
        <w:rPr>
          <w:rFonts w:asciiTheme="majorHAnsi" w:hAnsiTheme="majorHAnsi" w:cs="Times New Roman"/>
          <w:sz w:val="20"/>
          <w:szCs w:val="20"/>
        </w:rPr>
      </w:pPr>
    </w:p>
    <w:p w:rsidR="003B141E" w:rsidRDefault="003B141E"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098560" behindDoc="1" locked="0" layoutInCell="1" allowOverlap="1" wp14:anchorId="036D74C6" wp14:editId="19258030">
            <wp:simplePos x="0" y="0"/>
            <wp:positionH relativeFrom="column">
              <wp:posOffset>1555115</wp:posOffset>
            </wp:positionH>
            <wp:positionV relativeFrom="paragraph">
              <wp:posOffset>66040</wp:posOffset>
            </wp:positionV>
            <wp:extent cx="2872740" cy="1112520"/>
            <wp:effectExtent l="0" t="0" r="3810" b="0"/>
            <wp:wrapNone/>
            <wp:docPr id="279" name="Picture 2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extLst>
                        <a:ext uri="{28A0092B-C50C-407E-A947-70E740481C1C}">
                          <a14:useLocalDpi xmlns:a14="http://schemas.microsoft.com/office/drawing/2010/main" val="0"/>
                        </a:ext>
                      </a:extLst>
                    </a:blip>
                    <a:stretch>
                      <a:fillRect/>
                    </a:stretch>
                  </pic:blipFill>
                  <pic:spPr>
                    <a:xfrm>
                      <a:off x="0" y="0"/>
                      <a:ext cx="2872740" cy="1112520"/>
                    </a:xfrm>
                    <a:prstGeom prst="rect">
                      <a:avLst/>
                    </a:prstGeom>
                  </pic:spPr>
                </pic:pic>
              </a:graphicData>
            </a:graphic>
            <wp14:sizeRelH relativeFrom="page">
              <wp14:pctWidth>0</wp14:pctWidth>
            </wp14:sizeRelH>
            <wp14:sizeRelV relativeFrom="page">
              <wp14:pctHeight>0</wp14:pctHeight>
            </wp14:sizeRelV>
          </wp:anchor>
        </w:drawing>
      </w:r>
    </w:p>
    <w:p w:rsidR="003B141E" w:rsidRDefault="003B141E" w:rsidP="00D5108C">
      <w:pPr>
        <w:tabs>
          <w:tab w:val="left" w:pos="1956"/>
        </w:tabs>
        <w:ind w:left="567"/>
        <w:rPr>
          <w:rFonts w:asciiTheme="majorHAnsi" w:hAnsiTheme="majorHAnsi" w:cs="Times New Roman"/>
          <w:sz w:val="20"/>
          <w:szCs w:val="20"/>
        </w:rPr>
      </w:pPr>
    </w:p>
    <w:p w:rsidR="003B141E" w:rsidRDefault="003B141E" w:rsidP="00D5108C">
      <w:pPr>
        <w:tabs>
          <w:tab w:val="left" w:pos="1956"/>
        </w:tabs>
        <w:ind w:left="567"/>
        <w:rPr>
          <w:rFonts w:asciiTheme="majorHAnsi" w:hAnsiTheme="majorHAnsi" w:cs="Times New Roman"/>
          <w:sz w:val="20"/>
          <w:szCs w:val="20"/>
        </w:rPr>
      </w:pPr>
    </w:p>
    <w:p w:rsidR="00663C7B" w:rsidRDefault="00663C7B" w:rsidP="00D5108C">
      <w:pPr>
        <w:tabs>
          <w:tab w:val="left" w:pos="1956"/>
        </w:tabs>
        <w:ind w:left="567"/>
        <w:rPr>
          <w:rFonts w:asciiTheme="majorHAnsi" w:hAnsiTheme="majorHAnsi" w:cs="Times New Roman"/>
          <w:sz w:val="20"/>
          <w:szCs w:val="20"/>
        </w:rPr>
      </w:pPr>
    </w:p>
    <w:p w:rsidR="00663C7B" w:rsidRDefault="00663C7B" w:rsidP="00D5108C">
      <w:pPr>
        <w:tabs>
          <w:tab w:val="left" w:pos="1956"/>
        </w:tabs>
        <w:ind w:left="567"/>
        <w:rPr>
          <w:rFonts w:asciiTheme="majorHAnsi" w:hAnsiTheme="majorHAnsi" w:cs="Times New Roman"/>
          <w:sz w:val="20"/>
          <w:szCs w:val="20"/>
        </w:rPr>
      </w:pPr>
    </w:p>
    <w:p w:rsidR="00663C7B" w:rsidRDefault="00663C7B" w:rsidP="00D5108C">
      <w:pPr>
        <w:tabs>
          <w:tab w:val="left" w:pos="1956"/>
        </w:tabs>
        <w:ind w:left="567"/>
        <w:rPr>
          <w:rFonts w:asciiTheme="majorHAnsi" w:hAnsiTheme="majorHAnsi" w:cs="Times New Roman"/>
          <w:sz w:val="20"/>
          <w:szCs w:val="20"/>
        </w:rPr>
      </w:pPr>
    </w:p>
    <w:p w:rsidR="00663C7B" w:rsidRDefault="00663C7B" w:rsidP="00D5108C">
      <w:pPr>
        <w:tabs>
          <w:tab w:val="left" w:pos="1956"/>
        </w:tabs>
        <w:ind w:left="567"/>
        <w:rPr>
          <w:rFonts w:asciiTheme="majorHAnsi" w:hAnsiTheme="majorHAnsi" w:cs="Times New Roman"/>
          <w:sz w:val="20"/>
          <w:szCs w:val="20"/>
        </w:rPr>
      </w:pPr>
    </w:p>
    <w:p w:rsidR="00663C7B" w:rsidRDefault="00663C7B" w:rsidP="00D5108C">
      <w:pPr>
        <w:tabs>
          <w:tab w:val="left" w:pos="1956"/>
        </w:tabs>
        <w:ind w:left="567"/>
        <w:rPr>
          <w:rFonts w:asciiTheme="majorHAnsi" w:hAnsiTheme="majorHAnsi" w:cs="Times New Roman"/>
          <w:sz w:val="20"/>
          <w:szCs w:val="20"/>
        </w:rPr>
      </w:pPr>
    </w:p>
    <w:p w:rsidR="003B141E" w:rsidRPr="003B141E" w:rsidRDefault="003B141E" w:rsidP="003B141E">
      <w:pPr>
        <w:tabs>
          <w:tab w:val="left" w:pos="1956"/>
        </w:tabs>
        <w:ind w:left="567"/>
        <w:rPr>
          <w:rFonts w:asciiTheme="majorHAnsi" w:hAnsiTheme="majorHAnsi" w:cs="Times New Roman"/>
          <w:sz w:val="20"/>
          <w:szCs w:val="20"/>
        </w:rPr>
      </w:pPr>
      <w:r w:rsidRPr="003B141E">
        <w:rPr>
          <w:rFonts w:asciiTheme="majorHAnsi" w:hAnsiTheme="majorHAnsi" w:cs="Times New Roman"/>
          <w:sz w:val="20"/>
          <w:szCs w:val="20"/>
        </w:rPr>
        <w:t xml:space="preserve">As the derivation rule stands, each unordered pair of persons will appear twice in the population of the derived fact type, once with the male ordered first and once again with the female ordered first. If say, you wish each pair to be shown just with the male first, then you could use a different fact type based on the following FORML rule </w:t>
      </w:r>
    </w:p>
    <w:p w:rsidR="003B141E" w:rsidRPr="003B141E" w:rsidRDefault="003B141E" w:rsidP="003B141E">
      <w:pPr>
        <w:tabs>
          <w:tab w:val="left" w:pos="1956"/>
        </w:tabs>
        <w:ind w:left="567"/>
        <w:rPr>
          <w:rFonts w:asciiTheme="majorHAnsi" w:hAnsiTheme="majorHAnsi" w:cs="Times New Roman"/>
          <w:sz w:val="20"/>
          <w:szCs w:val="20"/>
        </w:rPr>
      </w:pPr>
    </w:p>
    <w:p w:rsidR="003B141E" w:rsidRPr="003B141E" w:rsidRDefault="003B141E" w:rsidP="003B141E">
      <w:pPr>
        <w:tabs>
          <w:tab w:val="left" w:pos="1956"/>
        </w:tabs>
        <w:ind w:left="1360"/>
        <w:rPr>
          <w:rFonts w:ascii="Arial Narrow" w:hAnsi="Arial Narrow" w:cs="Times New Roman"/>
          <w:sz w:val="18"/>
          <w:szCs w:val="18"/>
        </w:rPr>
      </w:pPr>
      <w:r w:rsidRPr="003B141E">
        <w:rPr>
          <w:rFonts w:ascii="Arial Narrow" w:hAnsi="Arial Narrow" w:cs="Times New Roman"/>
          <w:b/>
          <w:sz w:val="18"/>
          <w:szCs w:val="18"/>
        </w:rPr>
        <w:t>*</w:t>
      </w:r>
      <w:r w:rsidRPr="003B141E">
        <w:rPr>
          <w:rFonts w:ascii="Arial Narrow" w:hAnsi="Arial Narrow" w:cs="Times New Roman"/>
          <w:sz w:val="18"/>
          <w:szCs w:val="18"/>
        </w:rPr>
        <w:t>Person</w:t>
      </w:r>
      <w:r w:rsidRPr="003B141E">
        <w:rPr>
          <w:rFonts w:ascii="Arial Narrow" w:hAnsi="Arial Narrow" w:cs="Times New Roman"/>
          <w:sz w:val="18"/>
          <w:szCs w:val="18"/>
          <w:vertAlign w:val="subscript"/>
        </w:rPr>
        <w:t>1</w:t>
      </w:r>
      <w:r w:rsidRPr="003B141E">
        <w:rPr>
          <w:rFonts w:ascii="Arial Narrow" w:hAnsi="Arial Narrow" w:cs="Times New Roman"/>
          <w:sz w:val="18"/>
          <w:szCs w:val="18"/>
        </w:rPr>
        <w:t xml:space="preserve"> may pair as male with female- Person</w:t>
      </w:r>
      <w:r w:rsidRPr="003B141E">
        <w:rPr>
          <w:rFonts w:ascii="Arial Narrow" w:hAnsi="Arial Narrow" w:cs="Times New Roman"/>
          <w:sz w:val="18"/>
          <w:szCs w:val="18"/>
          <w:vertAlign w:val="subscript"/>
        </w:rPr>
        <w:t>2</w:t>
      </w:r>
      <w:r w:rsidRPr="003B141E">
        <w:rPr>
          <w:rFonts w:ascii="Arial Narrow" w:hAnsi="Arial Narrow" w:cs="Times New Roman"/>
          <w:sz w:val="18"/>
          <w:szCs w:val="18"/>
        </w:rPr>
        <w:t xml:space="preserve"> </w:t>
      </w:r>
      <w:proofErr w:type="spellStart"/>
      <w:r w:rsidRPr="003B141E">
        <w:rPr>
          <w:rFonts w:ascii="Arial Narrow" w:hAnsi="Arial Narrow" w:cs="Times New Roman"/>
          <w:b/>
          <w:sz w:val="18"/>
          <w:szCs w:val="18"/>
        </w:rPr>
        <w:t>iff</w:t>
      </w:r>
      <w:proofErr w:type="spellEnd"/>
    </w:p>
    <w:p w:rsidR="003B141E" w:rsidRPr="003B141E" w:rsidRDefault="003B141E" w:rsidP="003B141E">
      <w:pPr>
        <w:tabs>
          <w:tab w:val="left" w:pos="1956"/>
        </w:tabs>
        <w:ind w:left="1360"/>
        <w:rPr>
          <w:rFonts w:ascii="Arial Narrow" w:hAnsi="Arial Narrow" w:cs="Times New Roman"/>
          <w:sz w:val="18"/>
          <w:szCs w:val="18"/>
        </w:rPr>
      </w:pPr>
      <w:r w:rsidRPr="003B141E">
        <w:rPr>
          <w:rFonts w:ascii="Arial Narrow" w:hAnsi="Arial Narrow" w:cs="Times New Roman"/>
          <w:sz w:val="18"/>
          <w:szCs w:val="18"/>
        </w:rPr>
        <w:t xml:space="preserve">    Person</w:t>
      </w:r>
      <w:r w:rsidRPr="003B141E">
        <w:rPr>
          <w:rFonts w:ascii="Arial Narrow" w:hAnsi="Arial Narrow" w:cs="Times New Roman"/>
          <w:sz w:val="18"/>
          <w:szCs w:val="18"/>
          <w:vertAlign w:val="subscript"/>
        </w:rPr>
        <w:t>1</w:t>
      </w:r>
      <w:r w:rsidRPr="003B141E">
        <w:rPr>
          <w:rFonts w:ascii="Arial Narrow" w:hAnsi="Arial Narrow" w:cs="Times New Roman"/>
          <w:sz w:val="18"/>
          <w:szCs w:val="18"/>
        </w:rPr>
        <w:t xml:space="preserve"> is of Gender ‘M’ </w:t>
      </w:r>
      <w:r w:rsidRPr="003B141E">
        <w:rPr>
          <w:rFonts w:ascii="Arial Narrow" w:hAnsi="Arial Narrow" w:cs="Times New Roman"/>
          <w:b/>
          <w:sz w:val="18"/>
          <w:szCs w:val="18"/>
        </w:rPr>
        <w:t>and</w:t>
      </w:r>
      <w:r w:rsidRPr="003B141E">
        <w:rPr>
          <w:rFonts w:ascii="Arial Narrow" w:hAnsi="Arial Narrow" w:cs="Times New Roman"/>
          <w:sz w:val="18"/>
          <w:szCs w:val="18"/>
        </w:rPr>
        <w:t xml:space="preserve"> Person</w:t>
      </w:r>
      <w:r w:rsidRPr="003B141E">
        <w:rPr>
          <w:rFonts w:ascii="Arial Narrow" w:hAnsi="Arial Narrow" w:cs="Times New Roman"/>
          <w:sz w:val="18"/>
          <w:szCs w:val="18"/>
          <w:vertAlign w:val="subscript"/>
        </w:rPr>
        <w:t>2</w:t>
      </w:r>
      <w:r w:rsidRPr="003B141E">
        <w:rPr>
          <w:rFonts w:ascii="Arial Narrow" w:hAnsi="Arial Narrow" w:cs="Times New Roman"/>
          <w:sz w:val="18"/>
          <w:szCs w:val="18"/>
        </w:rPr>
        <w:t xml:space="preserve"> is of Gender ‘F’. </w:t>
      </w:r>
    </w:p>
    <w:p w:rsidR="003B141E" w:rsidRPr="003B141E" w:rsidRDefault="003B141E" w:rsidP="003B141E">
      <w:pPr>
        <w:tabs>
          <w:tab w:val="left" w:pos="1956"/>
        </w:tabs>
        <w:ind w:left="567"/>
        <w:rPr>
          <w:rFonts w:asciiTheme="majorHAnsi" w:hAnsiTheme="majorHAnsi" w:cs="Times New Roman"/>
          <w:sz w:val="20"/>
          <w:szCs w:val="20"/>
        </w:rPr>
      </w:pPr>
    </w:p>
    <w:p w:rsidR="003B141E" w:rsidRPr="003B141E" w:rsidRDefault="003B141E" w:rsidP="003B141E">
      <w:pPr>
        <w:tabs>
          <w:tab w:val="left" w:pos="1956"/>
        </w:tabs>
        <w:ind w:left="567"/>
        <w:rPr>
          <w:rFonts w:asciiTheme="majorHAnsi" w:hAnsiTheme="majorHAnsi" w:cs="Times New Roman"/>
          <w:sz w:val="20"/>
          <w:szCs w:val="20"/>
        </w:rPr>
      </w:pPr>
      <w:r>
        <w:rPr>
          <w:rFonts w:asciiTheme="majorHAnsi" w:hAnsiTheme="majorHAnsi" w:cs="Times New Roman"/>
          <w:sz w:val="20"/>
          <w:szCs w:val="20"/>
        </w:rPr>
        <w:t>T</w:t>
      </w:r>
      <w:r w:rsidRPr="003B141E">
        <w:rPr>
          <w:rFonts w:asciiTheme="majorHAnsi" w:hAnsiTheme="majorHAnsi" w:cs="Times New Roman"/>
          <w:sz w:val="20"/>
          <w:szCs w:val="20"/>
        </w:rPr>
        <w:t xml:space="preserve">he entry of this derivation </w:t>
      </w:r>
      <w:r>
        <w:rPr>
          <w:rFonts w:asciiTheme="majorHAnsi" w:hAnsiTheme="majorHAnsi" w:cs="Times New Roman"/>
          <w:sz w:val="20"/>
          <w:szCs w:val="20"/>
        </w:rPr>
        <w:t xml:space="preserve">in NORMA is left </w:t>
      </w:r>
      <w:r w:rsidRPr="003B141E">
        <w:rPr>
          <w:rFonts w:asciiTheme="majorHAnsi" w:hAnsiTheme="majorHAnsi" w:cs="Times New Roman"/>
          <w:sz w:val="20"/>
          <w:szCs w:val="20"/>
        </w:rPr>
        <w:t>as an optional exercise.</w:t>
      </w:r>
    </w:p>
    <w:p w:rsidR="00663C7B" w:rsidRDefault="00663C7B" w:rsidP="00D5108C">
      <w:pPr>
        <w:tabs>
          <w:tab w:val="left" w:pos="1956"/>
        </w:tabs>
        <w:ind w:left="567"/>
        <w:rPr>
          <w:rFonts w:asciiTheme="majorHAnsi" w:hAnsiTheme="majorHAnsi" w:cs="Times New Roman"/>
          <w:sz w:val="20"/>
          <w:szCs w:val="20"/>
        </w:rPr>
      </w:pPr>
    </w:p>
    <w:p w:rsidR="00663C7B" w:rsidRDefault="00663C7B" w:rsidP="00D5108C">
      <w:pPr>
        <w:tabs>
          <w:tab w:val="left" w:pos="1956"/>
        </w:tabs>
        <w:ind w:left="567"/>
        <w:rPr>
          <w:rFonts w:asciiTheme="majorHAnsi" w:hAnsiTheme="majorHAnsi" w:cs="Times New Roman"/>
          <w:sz w:val="20"/>
          <w:szCs w:val="20"/>
        </w:rPr>
      </w:pPr>
    </w:p>
    <w:p w:rsidR="00663C7B" w:rsidRDefault="00663C7B" w:rsidP="00D5108C">
      <w:pPr>
        <w:tabs>
          <w:tab w:val="left" w:pos="1956"/>
        </w:tabs>
        <w:ind w:left="567"/>
        <w:rPr>
          <w:rFonts w:asciiTheme="majorHAnsi" w:hAnsiTheme="majorHAnsi" w:cs="Times New Roman"/>
          <w:sz w:val="20"/>
          <w:szCs w:val="20"/>
        </w:rPr>
      </w:pPr>
    </w:p>
    <w:p w:rsidR="00663C7B" w:rsidRDefault="00663C7B" w:rsidP="00D5108C">
      <w:pPr>
        <w:tabs>
          <w:tab w:val="left" w:pos="1956"/>
        </w:tabs>
        <w:ind w:left="567"/>
        <w:rPr>
          <w:rFonts w:asciiTheme="majorHAnsi" w:hAnsiTheme="majorHAnsi" w:cs="Times New Roman"/>
          <w:sz w:val="20"/>
          <w:szCs w:val="20"/>
        </w:rPr>
      </w:pPr>
    </w:p>
    <w:p w:rsidR="003B141E" w:rsidRPr="00200FCE" w:rsidRDefault="003B141E" w:rsidP="003B141E">
      <w:pPr>
        <w:pStyle w:val="Heading2"/>
        <w:ind w:left="567" w:hanging="567"/>
      </w:pPr>
      <w:bookmarkStart w:id="50" w:name="Sec2_11"/>
      <w:bookmarkEnd w:id="50"/>
      <w:r>
        <w:t>Multi-</w:t>
      </w:r>
      <w:proofErr w:type="spellStart"/>
      <w:r>
        <w:t>pathed</w:t>
      </w:r>
      <w:proofErr w:type="spellEnd"/>
      <w:r>
        <w:t xml:space="preserve"> Derivation Rules</w:t>
      </w:r>
    </w:p>
    <w:p w:rsidR="003B141E" w:rsidRDefault="003B141E" w:rsidP="003B141E">
      <w:pPr>
        <w:tabs>
          <w:tab w:val="left" w:pos="1956"/>
        </w:tabs>
        <w:ind w:left="567"/>
        <w:rPr>
          <w:rFonts w:asciiTheme="majorHAnsi" w:hAnsiTheme="majorHAnsi" w:cs="Times New Roman"/>
          <w:sz w:val="20"/>
          <w:szCs w:val="20"/>
        </w:rPr>
      </w:pPr>
    </w:p>
    <w:p w:rsidR="00663C7B" w:rsidRDefault="003A6699"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T</w:t>
      </w:r>
      <w:r w:rsidRPr="003A6699">
        <w:rPr>
          <w:rFonts w:asciiTheme="majorHAnsi" w:hAnsiTheme="majorHAnsi" w:cs="Times New Roman"/>
          <w:sz w:val="20"/>
          <w:szCs w:val="20"/>
        </w:rPr>
        <w:t>he ORM schema</w:t>
      </w:r>
      <w:r>
        <w:rPr>
          <w:rFonts w:asciiTheme="majorHAnsi" w:hAnsiTheme="majorHAnsi" w:cs="Times New Roman"/>
          <w:sz w:val="20"/>
          <w:szCs w:val="20"/>
        </w:rPr>
        <w:t xml:space="preserve"> 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_Ref344973267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2</w:t>
      </w:r>
      <w:r w:rsidR="00FA72A8" w:rsidRPr="00FA72A8">
        <w:rPr>
          <w:rFonts w:asciiTheme="majorHAnsi" w:hAnsiTheme="majorHAnsi" w:cs="Times New Roman"/>
          <w:sz w:val="20"/>
          <w:szCs w:val="20"/>
        </w:rPr>
        <w:noBreakHyphen/>
        <w:t>14</w:t>
      </w:r>
      <w:r>
        <w:rPr>
          <w:rFonts w:asciiTheme="majorHAnsi" w:hAnsiTheme="majorHAnsi" w:cs="Times New Roman"/>
          <w:sz w:val="20"/>
          <w:szCs w:val="20"/>
        </w:rPr>
        <w:fldChar w:fldCharType="end"/>
      </w:r>
      <w:r>
        <w:rPr>
          <w:rFonts w:asciiTheme="majorHAnsi" w:hAnsiTheme="majorHAnsi" w:cs="Times New Roman"/>
          <w:sz w:val="20"/>
          <w:szCs w:val="20"/>
        </w:rPr>
        <w:t xml:space="preserve"> identifies</w:t>
      </w:r>
      <w:r w:rsidRPr="003A6699">
        <w:rPr>
          <w:rFonts w:asciiTheme="majorHAnsi" w:hAnsiTheme="majorHAnsi" w:cs="Times New Roman"/>
          <w:sz w:val="20"/>
          <w:szCs w:val="20"/>
        </w:rPr>
        <w:t xml:space="preserve"> employees by their employee numbers. Each employee has a family name and optionally has a preferred given name. </w:t>
      </w:r>
      <w:r w:rsidR="000F4313">
        <w:rPr>
          <w:rFonts w:asciiTheme="majorHAnsi" w:hAnsiTheme="majorHAnsi" w:cs="Times New Roman"/>
          <w:sz w:val="20"/>
          <w:szCs w:val="20"/>
        </w:rPr>
        <w:t>E</w:t>
      </w:r>
      <w:r w:rsidRPr="003A6699">
        <w:rPr>
          <w:rFonts w:asciiTheme="majorHAnsi" w:hAnsiTheme="majorHAnsi" w:cs="Times New Roman"/>
          <w:sz w:val="20"/>
          <w:szCs w:val="20"/>
        </w:rPr>
        <w:t xml:space="preserve">mployee names (which are not necessarily identifying) are derived using the </w:t>
      </w:r>
      <w:r w:rsidR="000F4313">
        <w:rPr>
          <w:rFonts w:asciiTheme="majorHAnsi" w:hAnsiTheme="majorHAnsi" w:cs="Times New Roman"/>
          <w:sz w:val="20"/>
          <w:szCs w:val="20"/>
        </w:rPr>
        <w:t>FORML rule</w:t>
      </w:r>
      <w:r w:rsidRPr="003A6699">
        <w:rPr>
          <w:rFonts w:asciiTheme="majorHAnsi" w:hAnsiTheme="majorHAnsi" w:cs="Times New Roman"/>
          <w:sz w:val="20"/>
          <w:szCs w:val="20"/>
        </w:rPr>
        <w:t xml:space="preserve"> shown, where the “+” operator denotes string concatenation. If the employee has a preferred given name, this is prepended to a space and then the family name. </w:t>
      </w:r>
      <w:proofErr w:type="gramStart"/>
      <w:r w:rsidRPr="003A6699">
        <w:rPr>
          <w:rFonts w:asciiTheme="majorHAnsi" w:hAnsiTheme="majorHAnsi" w:cs="Times New Roman"/>
          <w:sz w:val="20"/>
          <w:szCs w:val="20"/>
        </w:rPr>
        <w:t>If the employee has no preferred given name (as may be the case in some Asian cultures), then the employee name is just the family name.</w:t>
      </w:r>
      <w:proofErr w:type="gramEnd"/>
      <w:r w:rsidRPr="003A6699">
        <w:rPr>
          <w:rFonts w:asciiTheme="majorHAnsi" w:hAnsiTheme="majorHAnsi" w:cs="Times New Roman"/>
          <w:sz w:val="20"/>
          <w:szCs w:val="20"/>
        </w:rPr>
        <w:t xml:space="preserve"> </w:t>
      </w:r>
    </w:p>
    <w:p w:rsidR="00663C7B" w:rsidRDefault="000F4313" w:rsidP="00D5108C">
      <w:pPr>
        <w:tabs>
          <w:tab w:val="left" w:pos="1956"/>
        </w:tabs>
        <w:ind w:left="567"/>
        <w:rPr>
          <w:rFonts w:asciiTheme="majorHAnsi" w:hAnsiTheme="majorHAnsi" w:cs="Times New Roman"/>
          <w:sz w:val="20"/>
          <w:szCs w:val="20"/>
        </w:rPr>
      </w:pPr>
      <w:r w:rsidRPr="000F4313">
        <w:rPr>
          <w:noProof/>
          <w:lang w:eastAsia="en-AU"/>
        </w:rPr>
        <w:drawing>
          <wp:anchor distT="0" distB="0" distL="114300" distR="114300" simplePos="0" relativeHeight="252099584" behindDoc="1" locked="0" layoutInCell="1" allowOverlap="1" wp14:anchorId="774AF4D4" wp14:editId="119F6121">
            <wp:simplePos x="0" y="0"/>
            <wp:positionH relativeFrom="column">
              <wp:posOffset>1009015</wp:posOffset>
            </wp:positionH>
            <wp:positionV relativeFrom="paragraph">
              <wp:posOffset>102235</wp:posOffset>
            </wp:positionV>
            <wp:extent cx="4140200" cy="1409700"/>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4140200" cy="1409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F46B7" w:rsidRDefault="00CF46B7" w:rsidP="00D5108C">
      <w:pPr>
        <w:tabs>
          <w:tab w:val="left" w:pos="1956"/>
        </w:tabs>
        <w:ind w:left="567"/>
        <w:rPr>
          <w:rFonts w:asciiTheme="majorHAnsi" w:hAnsiTheme="majorHAnsi" w:cs="Times New Roman"/>
          <w:sz w:val="20"/>
          <w:szCs w:val="20"/>
        </w:rPr>
      </w:pPr>
    </w:p>
    <w:p w:rsidR="000F4313" w:rsidRDefault="000F4313" w:rsidP="00D5108C">
      <w:pPr>
        <w:tabs>
          <w:tab w:val="left" w:pos="1956"/>
        </w:tabs>
        <w:ind w:left="567"/>
        <w:rPr>
          <w:rFonts w:asciiTheme="majorHAnsi" w:hAnsiTheme="majorHAnsi" w:cs="Times New Roman"/>
          <w:sz w:val="20"/>
          <w:szCs w:val="20"/>
        </w:rPr>
      </w:pPr>
    </w:p>
    <w:p w:rsidR="000F4313" w:rsidRDefault="000F4313" w:rsidP="00D5108C">
      <w:pPr>
        <w:tabs>
          <w:tab w:val="left" w:pos="1956"/>
        </w:tabs>
        <w:ind w:left="567"/>
        <w:rPr>
          <w:rFonts w:asciiTheme="majorHAnsi" w:hAnsiTheme="majorHAnsi" w:cs="Times New Roman"/>
          <w:sz w:val="20"/>
          <w:szCs w:val="20"/>
        </w:rPr>
      </w:pPr>
    </w:p>
    <w:p w:rsidR="00CF46B7" w:rsidRDefault="00CF46B7" w:rsidP="00D5108C">
      <w:pPr>
        <w:tabs>
          <w:tab w:val="left" w:pos="1956"/>
        </w:tabs>
        <w:ind w:left="567"/>
        <w:rPr>
          <w:rFonts w:asciiTheme="majorHAnsi" w:hAnsiTheme="majorHAnsi" w:cs="Times New Roman"/>
          <w:sz w:val="20"/>
          <w:szCs w:val="20"/>
        </w:rPr>
      </w:pPr>
    </w:p>
    <w:p w:rsidR="003A6699" w:rsidRDefault="003A6699" w:rsidP="00D5108C">
      <w:pPr>
        <w:tabs>
          <w:tab w:val="left" w:pos="1956"/>
        </w:tabs>
        <w:ind w:left="567"/>
        <w:rPr>
          <w:rFonts w:asciiTheme="majorHAnsi" w:hAnsiTheme="majorHAnsi" w:cs="Times New Roman"/>
          <w:sz w:val="20"/>
          <w:szCs w:val="20"/>
        </w:rPr>
      </w:pPr>
    </w:p>
    <w:p w:rsidR="003A6699" w:rsidRDefault="003A6699" w:rsidP="00D5108C">
      <w:pPr>
        <w:tabs>
          <w:tab w:val="left" w:pos="1956"/>
        </w:tabs>
        <w:ind w:left="567"/>
        <w:rPr>
          <w:rFonts w:asciiTheme="majorHAnsi" w:hAnsiTheme="majorHAnsi" w:cs="Times New Roman"/>
          <w:sz w:val="20"/>
          <w:szCs w:val="20"/>
        </w:rPr>
      </w:pPr>
    </w:p>
    <w:p w:rsidR="003A6699" w:rsidRDefault="003A6699" w:rsidP="00D5108C">
      <w:pPr>
        <w:tabs>
          <w:tab w:val="left" w:pos="1956"/>
        </w:tabs>
        <w:ind w:left="567"/>
        <w:rPr>
          <w:rFonts w:asciiTheme="majorHAnsi" w:hAnsiTheme="majorHAnsi" w:cs="Times New Roman"/>
          <w:sz w:val="20"/>
          <w:szCs w:val="20"/>
        </w:rPr>
      </w:pPr>
    </w:p>
    <w:p w:rsidR="003A6699" w:rsidRDefault="003A6699" w:rsidP="00D5108C">
      <w:pPr>
        <w:tabs>
          <w:tab w:val="left" w:pos="1956"/>
        </w:tabs>
        <w:ind w:left="567"/>
        <w:rPr>
          <w:rFonts w:asciiTheme="majorHAnsi" w:hAnsiTheme="majorHAnsi" w:cs="Times New Roman"/>
          <w:sz w:val="20"/>
          <w:szCs w:val="20"/>
        </w:rPr>
      </w:pPr>
    </w:p>
    <w:p w:rsidR="003A6699" w:rsidRDefault="003A6699" w:rsidP="00D5108C">
      <w:pPr>
        <w:tabs>
          <w:tab w:val="left" w:pos="1956"/>
        </w:tabs>
        <w:ind w:left="567"/>
        <w:rPr>
          <w:rFonts w:asciiTheme="majorHAnsi" w:hAnsiTheme="majorHAnsi" w:cs="Times New Roman"/>
          <w:sz w:val="20"/>
          <w:szCs w:val="20"/>
        </w:rPr>
      </w:pPr>
    </w:p>
    <w:p w:rsidR="003A6699" w:rsidRPr="00C4398A" w:rsidRDefault="003A6699" w:rsidP="003A6699">
      <w:pPr>
        <w:pStyle w:val="Caption"/>
        <w:ind w:left="567"/>
      </w:pPr>
      <w:bookmarkStart w:id="51" w:name="_Ref344973267"/>
      <w:r>
        <w:t xml:space="preserve">Figure </w:t>
      </w:r>
      <w:fldSimple w:instr=" STYLEREF 1 \s ">
        <w:r w:rsidR="00FA72A8">
          <w:rPr>
            <w:noProof/>
          </w:rPr>
          <w:t>2</w:t>
        </w:r>
      </w:fldSimple>
      <w:r>
        <w:noBreakHyphen/>
      </w:r>
      <w:fldSimple w:instr=" SEQ Figure \* ARABIC \s 1 ">
        <w:r w:rsidR="00FA72A8">
          <w:rPr>
            <w:noProof/>
          </w:rPr>
          <w:t>14</w:t>
        </w:r>
      </w:fldSimple>
      <w:bookmarkEnd w:id="51"/>
      <w:r>
        <w:t> </w:t>
      </w:r>
      <w:r>
        <w:t>A multi-</w:t>
      </w:r>
      <w:proofErr w:type="spellStart"/>
      <w:r>
        <w:t>pathed</w:t>
      </w:r>
      <w:proofErr w:type="spellEnd"/>
      <w:r>
        <w:t xml:space="preserve"> derivation rule</w:t>
      </w:r>
    </w:p>
    <w:p w:rsidR="003A6699" w:rsidRDefault="003A6699" w:rsidP="00D5108C">
      <w:pPr>
        <w:tabs>
          <w:tab w:val="left" w:pos="1956"/>
        </w:tabs>
        <w:ind w:left="567"/>
        <w:rPr>
          <w:rFonts w:asciiTheme="majorHAnsi" w:hAnsiTheme="majorHAnsi" w:cs="Times New Roman"/>
          <w:sz w:val="20"/>
          <w:szCs w:val="20"/>
        </w:rPr>
      </w:pPr>
      <w:r w:rsidRPr="003A6699">
        <w:rPr>
          <w:rFonts w:asciiTheme="majorHAnsi" w:hAnsiTheme="majorHAnsi" w:cs="Times New Roman"/>
          <w:sz w:val="20"/>
          <w:szCs w:val="20"/>
        </w:rPr>
        <w:lastRenderedPageBreak/>
        <w:t xml:space="preserve">A relational table for this </w:t>
      </w:r>
      <w:r w:rsidR="00286FFE">
        <w:rPr>
          <w:rFonts w:asciiTheme="majorHAnsi" w:hAnsiTheme="majorHAnsi" w:cs="Times New Roman"/>
          <w:sz w:val="20"/>
          <w:szCs w:val="20"/>
        </w:rPr>
        <w:t>schema</w:t>
      </w:r>
      <w:r w:rsidRPr="003A6699">
        <w:rPr>
          <w:rFonts w:asciiTheme="majorHAnsi" w:hAnsiTheme="majorHAnsi" w:cs="Times New Roman"/>
          <w:sz w:val="20"/>
          <w:szCs w:val="20"/>
        </w:rPr>
        <w:t xml:space="preserve"> is shown </w:t>
      </w:r>
      <w:r w:rsidR="00286FFE">
        <w:rPr>
          <w:rFonts w:asciiTheme="majorHAnsi" w:hAnsiTheme="majorHAnsi" w:cs="Times New Roman"/>
          <w:sz w:val="20"/>
          <w:szCs w:val="20"/>
        </w:rPr>
        <w:t xml:space="preserve">below </w:t>
      </w:r>
      <w:r w:rsidRPr="003A6699">
        <w:rPr>
          <w:rFonts w:asciiTheme="majorHAnsi" w:hAnsiTheme="majorHAnsi" w:cs="Times New Roman"/>
          <w:sz w:val="20"/>
          <w:szCs w:val="20"/>
        </w:rPr>
        <w:t>with a small sample population</w:t>
      </w:r>
    </w:p>
    <w:p w:rsidR="003A6699" w:rsidRPr="00286FFE" w:rsidRDefault="003A6699" w:rsidP="00D5108C">
      <w:pPr>
        <w:tabs>
          <w:tab w:val="left" w:pos="1956"/>
        </w:tabs>
        <w:ind w:left="567"/>
        <w:rPr>
          <w:rFonts w:asciiTheme="majorHAnsi" w:hAnsiTheme="majorHAnsi" w:cs="Times New Roman"/>
          <w:sz w:val="20"/>
          <w:szCs w:val="20"/>
        </w:rPr>
      </w:pPr>
    </w:p>
    <w:tbl>
      <w:tblPr>
        <w:tblStyle w:val="TableGrid"/>
        <w:tblW w:w="0" w:type="auto"/>
        <w:tblInd w:w="675" w:type="dxa"/>
        <w:tblLook w:val="04A0" w:firstRow="1" w:lastRow="0" w:firstColumn="1" w:lastColumn="0" w:noHBand="0" w:noVBand="1"/>
      </w:tblPr>
      <w:tblGrid>
        <w:gridCol w:w="766"/>
        <w:gridCol w:w="1276"/>
        <w:gridCol w:w="1417"/>
        <w:gridCol w:w="1560"/>
      </w:tblGrid>
      <w:tr w:rsidR="00286FFE" w:rsidRPr="00286FFE" w:rsidTr="00286FFE">
        <w:tc>
          <w:tcPr>
            <w:tcW w:w="658" w:type="dxa"/>
            <w:shd w:val="clear" w:color="auto" w:fill="C6D9F1" w:themeFill="text2" w:themeFillTint="33"/>
          </w:tcPr>
          <w:p w:rsidR="00286FFE" w:rsidRPr="00286FFE" w:rsidRDefault="00286FFE" w:rsidP="00286FFE">
            <w:pPr>
              <w:spacing w:before="40" w:after="40"/>
              <w:jc w:val="center"/>
              <w:rPr>
                <w:rFonts w:asciiTheme="majorHAnsi" w:hAnsiTheme="majorHAnsi" w:cs="Times New Roman"/>
                <w:i/>
                <w:sz w:val="18"/>
                <w:szCs w:val="18"/>
              </w:rPr>
            </w:pPr>
            <w:proofErr w:type="spellStart"/>
            <w:r w:rsidRPr="00286FFE">
              <w:rPr>
                <w:rFonts w:asciiTheme="majorHAnsi" w:hAnsiTheme="majorHAnsi" w:cs="Times New Roman"/>
                <w:b/>
                <w:i/>
                <w:sz w:val="18"/>
                <w:szCs w:val="18"/>
              </w:rPr>
              <w:t>empNr</w:t>
            </w:r>
            <w:proofErr w:type="spellEnd"/>
          </w:p>
        </w:tc>
        <w:tc>
          <w:tcPr>
            <w:tcW w:w="1276" w:type="dxa"/>
            <w:shd w:val="clear" w:color="auto" w:fill="C6D9F1" w:themeFill="text2" w:themeFillTint="33"/>
          </w:tcPr>
          <w:p w:rsidR="00286FFE" w:rsidRPr="00286FFE" w:rsidRDefault="00286FFE" w:rsidP="00286FFE">
            <w:pPr>
              <w:spacing w:before="40" w:after="40"/>
              <w:jc w:val="center"/>
              <w:rPr>
                <w:rFonts w:asciiTheme="majorHAnsi" w:hAnsiTheme="majorHAnsi" w:cs="Times New Roman"/>
                <w:i/>
                <w:sz w:val="18"/>
                <w:szCs w:val="18"/>
              </w:rPr>
            </w:pPr>
            <w:proofErr w:type="spellStart"/>
            <w:r w:rsidRPr="00286FFE">
              <w:rPr>
                <w:rFonts w:asciiTheme="majorHAnsi" w:hAnsiTheme="majorHAnsi" w:cs="Times New Roman"/>
                <w:i/>
                <w:sz w:val="18"/>
                <w:szCs w:val="18"/>
              </w:rPr>
              <w:t>familyName</w:t>
            </w:r>
            <w:proofErr w:type="spellEnd"/>
          </w:p>
        </w:tc>
        <w:tc>
          <w:tcPr>
            <w:tcW w:w="1417" w:type="dxa"/>
            <w:shd w:val="clear" w:color="auto" w:fill="C6D9F1" w:themeFill="text2" w:themeFillTint="33"/>
          </w:tcPr>
          <w:p w:rsidR="00286FFE" w:rsidRPr="00286FFE" w:rsidRDefault="00286FFE" w:rsidP="00286FFE">
            <w:pPr>
              <w:spacing w:before="40" w:after="40"/>
              <w:jc w:val="center"/>
              <w:rPr>
                <w:rFonts w:asciiTheme="majorHAnsi" w:hAnsiTheme="majorHAnsi" w:cs="Times New Roman"/>
                <w:i/>
                <w:sz w:val="18"/>
                <w:szCs w:val="18"/>
              </w:rPr>
            </w:pPr>
            <w:proofErr w:type="spellStart"/>
            <w:r w:rsidRPr="00286FFE">
              <w:rPr>
                <w:rFonts w:asciiTheme="majorHAnsi" w:hAnsiTheme="majorHAnsi" w:cs="Times New Roman"/>
                <w:i/>
                <w:sz w:val="18"/>
                <w:szCs w:val="18"/>
              </w:rPr>
              <w:t>prefGivenName</w:t>
            </w:r>
            <w:proofErr w:type="spellEnd"/>
          </w:p>
        </w:tc>
        <w:tc>
          <w:tcPr>
            <w:tcW w:w="1560" w:type="dxa"/>
            <w:shd w:val="clear" w:color="auto" w:fill="C6D9F1" w:themeFill="text2" w:themeFillTint="33"/>
          </w:tcPr>
          <w:p w:rsidR="00286FFE" w:rsidRPr="00286FFE" w:rsidRDefault="00286FFE" w:rsidP="00286FFE">
            <w:pPr>
              <w:spacing w:before="40" w:after="40"/>
              <w:jc w:val="center"/>
              <w:rPr>
                <w:rFonts w:asciiTheme="majorHAnsi" w:hAnsiTheme="majorHAnsi" w:cs="Times New Roman"/>
                <w:i/>
                <w:sz w:val="18"/>
                <w:szCs w:val="18"/>
              </w:rPr>
            </w:pPr>
            <w:proofErr w:type="spellStart"/>
            <w:r w:rsidRPr="00286FFE">
              <w:rPr>
                <w:rFonts w:asciiTheme="majorHAnsi" w:hAnsiTheme="majorHAnsi" w:cs="Times New Roman"/>
                <w:i/>
                <w:sz w:val="18"/>
                <w:szCs w:val="18"/>
              </w:rPr>
              <w:t>empName</w:t>
            </w:r>
            <w:proofErr w:type="spellEnd"/>
          </w:p>
        </w:tc>
      </w:tr>
      <w:tr w:rsidR="00286FFE" w:rsidRPr="00286FFE" w:rsidTr="00286FFE">
        <w:tc>
          <w:tcPr>
            <w:tcW w:w="658" w:type="dxa"/>
          </w:tcPr>
          <w:p w:rsidR="00286FFE" w:rsidRPr="00286FFE" w:rsidRDefault="00286FFE" w:rsidP="00E62E6F">
            <w:pPr>
              <w:jc w:val="center"/>
              <w:rPr>
                <w:rFonts w:asciiTheme="majorHAnsi" w:hAnsiTheme="majorHAnsi" w:cs="Times New Roman"/>
                <w:sz w:val="18"/>
                <w:szCs w:val="18"/>
              </w:rPr>
            </w:pPr>
            <w:r w:rsidRPr="00286FFE">
              <w:rPr>
                <w:rFonts w:asciiTheme="majorHAnsi" w:hAnsiTheme="majorHAnsi" w:cs="Times New Roman"/>
                <w:sz w:val="18"/>
                <w:szCs w:val="18"/>
              </w:rPr>
              <w:t>1</w:t>
            </w:r>
          </w:p>
        </w:tc>
        <w:tc>
          <w:tcPr>
            <w:tcW w:w="1276" w:type="dxa"/>
          </w:tcPr>
          <w:p w:rsidR="00286FFE" w:rsidRPr="00286FFE" w:rsidRDefault="00286FFE" w:rsidP="00E62E6F">
            <w:pPr>
              <w:rPr>
                <w:rFonts w:asciiTheme="majorHAnsi" w:hAnsiTheme="majorHAnsi" w:cs="Times New Roman"/>
                <w:sz w:val="18"/>
                <w:szCs w:val="18"/>
              </w:rPr>
            </w:pPr>
            <w:r w:rsidRPr="00286FFE">
              <w:rPr>
                <w:rFonts w:asciiTheme="majorHAnsi" w:hAnsiTheme="majorHAnsi" w:cs="Times New Roman"/>
                <w:sz w:val="18"/>
                <w:szCs w:val="18"/>
              </w:rPr>
              <w:t>Jones</w:t>
            </w:r>
          </w:p>
        </w:tc>
        <w:tc>
          <w:tcPr>
            <w:tcW w:w="1417" w:type="dxa"/>
          </w:tcPr>
          <w:p w:rsidR="00286FFE" w:rsidRPr="00286FFE" w:rsidRDefault="00286FFE" w:rsidP="00E62E6F">
            <w:pPr>
              <w:rPr>
                <w:rFonts w:asciiTheme="majorHAnsi" w:hAnsiTheme="majorHAnsi" w:cs="Times New Roman"/>
                <w:sz w:val="18"/>
                <w:szCs w:val="18"/>
              </w:rPr>
            </w:pPr>
            <w:r w:rsidRPr="00286FFE">
              <w:rPr>
                <w:rFonts w:asciiTheme="majorHAnsi" w:hAnsiTheme="majorHAnsi" w:cs="Times New Roman"/>
                <w:sz w:val="18"/>
                <w:szCs w:val="18"/>
              </w:rPr>
              <w:t>Eve</w:t>
            </w:r>
          </w:p>
        </w:tc>
        <w:tc>
          <w:tcPr>
            <w:tcW w:w="1560" w:type="dxa"/>
          </w:tcPr>
          <w:p w:rsidR="00286FFE" w:rsidRPr="00286FFE" w:rsidRDefault="00286FFE" w:rsidP="00E62E6F">
            <w:pPr>
              <w:rPr>
                <w:rFonts w:asciiTheme="majorHAnsi" w:hAnsiTheme="majorHAnsi" w:cs="Times New Roman"/>
                <w:sz w:val="18"/>
                <w:szCs w:val="18"/>
              </w:rPr>
            </w:pPr>
            <w:r w:rsidRPr="00286FFE">
              <w:rPr>
                <w:rFonts w:asciiTheme="majorHAnsi" w:hAnsiTheme="majorHAnsi" w:cs="Times New Roman"/>
                <w:sz w:val="18"/>
                <w:szCs w:val="18"/>
              </w:rPr>
              <w:t>Eve Jones</w:t>
            </w:r>
          </w:p>
        </w:tc>
      </w:tr>
      <w:tr w:rsidR="00286FFE" w:rsidRPr="00286FFE" w:rsidTr="00286FFE">
        <w:tc>
          <w:tcPr>
            <w:tcW w:w="658" w:type="dxa"/>
          </w:tcPr>
          <w:p w:rsidR="00286FFE" w:rsidRPr="00286FFE" w:rsidRDefault="00286FFE" w:rsidP="00E62E6F">
            <w:pPr>
              <w:jc w:val="center"/>
              <w:rPr>
                <w:rFonts w:asciiTheme="majorHAnsi" w:hAnsiTheme="majorHAnsi" w:cs="Times New Roman"/>
                <w:sz w:val="18"/>
                <w:szCs w:val="18"/>
              </w:rPr>
            </w:pPr>
            <w:r w:rsidRPr="00286FFE">
              <w:rPr>
                <w:rFonts w:asciiTheme="majorHAnsi" w:hAnsiTheme="majorHAnsi" w:cs="Times New Roman"/>
                <w:sz w:val="18"/>
                <w:szCs w:val="18"/>
              </w:rPr>
              <w:t>2</w:t>
            </w:r>
          </w:p>
        </w:tc>
        <w:tc>
          <w:tcPr>
            <w:tcW w:w="1276" w:type="dxa"/>
          </w:tcPr>
          <w:p w:rsidR="00286FFE" w:rsidRPr="00286FFE" w:rsidRDefault="00286FFE" w:rsidP="00E62E6F">
            <w:pPr>
              <w:rPr>
                <w:rFonts w:asciiTheme="majorHAnsi" w:hAnsiTheme="majorHAnsi" w:cs="Times New Roman"/>
                <w:sz w:val="18"/>
                <w:szCs w:val="18"/>
              </w:rPr>
            </w:pPr>
            <w:r w:rsidRPr="00286FFE">
              <w:rPr>
                <w:rFonts w:asciiTheme="majorHAnsi" w:hAnsiTheme="majorHAnsi" w:cs="Times New Roman"/>
                <w:sz w:val="18"/>
                <w:szCs w:val="18"/>
              </w:rPr>
              <w:t>Ah</w:t>
            </w:r>
          </w:p>
        </w:tc>
        <w:tc>
          <w:tcPr>
            <w:tcW w:w="1417" w:type="dxa"/>
          </w:tcPr>
          <w:p w:rsidR="00286FFE" w:rsidRPr="00286FFE" w:rsidRDefault="00286FFE" w:rsidP="00E62E6F">
            <w:pPr>
              <w:rPr>
                <w:rFonts w:asciiTheme="majorHAnsi" w:hAnsiTheme="majorHAnsi" w:cs="Times New Roman"/>
                <w:sz w:val="18"/>
                <w:szCs w:val="18"/>
              </w:rPr>
            </w:pPr>
          </w:p>
        </w:tc>
        <w:tc>
          <w:tcPr>
            <w:tcW w:w="1560" w:type="dxa"/>
          </w:tcPr>
          <w:p w:rsidR="00286FFE" w:rsidRPr="00286FFE" w:rsidRDefault="00286FFE" w:rsidP="00E62E6F">
            <w:pPr>
              <w:rPr>
                <w:rFonts w:asciiTheme="majorHAnsi" w:hAnsiTheme="majorHAnsi" w:cs="Times New Roman"/>
                <w:sz w:val="18"/>
                <w:szCs w:val="18"/>
              </w:rPr>
            </w:pPr>
            <w:r w:rsidRPr="00286FFE">
              <w:rPr>
                <w:rFonts w:asciiTheme="majorHAnsi" w:hAnsiTheme="majorHAnsi" w:cs="Times New Roman"/>
                <w:sz w:val="18"/>
                <w:szCs w:val="18"/>
              </w:rPr>
              <w:t>Ah</w:t>
            </w:r>
          </w:p>
        </w:tc>
      </w:tr>
    </w:tbl>
    <w:p w:rsidR="003A6699" w:rsidRPr="00286FFE" w:rsidRDefault="003A6699" w:rsidP="00D5108C">
      <w:pPr>
        <w:tabs>
          <w:tab w:val="left" w:pos="1956"/>
        </w:tabs>
        <w:ind w:left="567"/>
        <w:rPr>
          <w:rFonts w:asciiTheme="majorHAnsi" w:hAnsiTheme="majorHAnsi" w:cs="Times New Roman"/>
          <w:sz w:val="20"/>
          <w:szCs w:val="20"/>
        </w:rPr>
      </w:pPr>
    </w:p>
    <w:p w:rsidR="00D32480" w:rsidRPr="00D32480" w:rsidRDefault="00D32480" w:rsidP="00D32480">
      <w:pPr>
        <w:tabs>
          <w:tab w:val="left" w:pos="1956"/>
        </w:tabs>
        <w:ind w:left="567"/>
        <w:rPr>
          <w:rFonts w:asciiTheme="majorHAnsi" w:hAnsiTheme="majorHAnsi" w:cs="Times New Roman"/>
          <w:sz w:val="20"/>
          <w:szCs w:val="20"/>
        </w:rPr>
      </w:pPr>
      <w:r w:rsidRPr="00D32480">
        <w:rPr>
          <w:rFonts w:asciiTheme="majorHAnsi" w:hAnsiTheme="majorHAnsi" w:cs="Times New Roman"/>
          <w:sz w:val="20"/>
          <w:szCs w:val="20"/>
        </w:rPr>
        <w:t xml:space="preserve">In NORMA, we cannot enter the derivation using just a single derivation path, because the derived role for employee name would then need to be bound to a single derivation source. In this example, however, there are two derivation sources for the derived </w:t>
      </w:r>
      <w:proofErr w:type="spellStart"/>
      <w:r w:rsidRPr="00D32480">
        <w:rPr>
          <w:rFonts w:asciiTheme="majorHAnsi" w:hAnsiTheme="majorHAnsi" w:cs="Times New Roman"/>
          <w:sz w:val="20"/>
          <w:szCs w:val="20"/>
        </w:rPr>
        <w:t>employeename</w:t>
      </w:r>
      <w:proofErr w:type="spellEnd"/>
      <w:r w:rsidRPr="00D32480">
        <w:rPr>
          <w:rFonts w:asciiTheme="majorHAnsi" w:hAnsiTheme="majorHAnsi" w:cs="Times New Roman"/>
          <w:sz w:val="20"/>
          <w:szCs w:val="20"/>
        </w:rPr>
        <w:t xml:space="preserve"> role, one for each of the two cases considered above. To cater for this situation in NORMA, we need to specify </w:t>
      </w:r>
      <w:r w:rsidRPr="00D32480">
        <w:rPr>
          <w:rFonts w:asciiTheme="majorHAnsi" w:hAnsiTheme="majorHAnsi" w:cs="Times New Roman"/>
          <w:i/>
          <w:sz w:val="20"/>
          <w:szCs w:val="20"/>
        </w:rPr>
        <w:t>multiple derivation paths</w:t>
      </w:r>
      <w:r w:rsidRPr="00D32480">
        <w:rPr>
          <w:rFonts w:asciiTheme="majorHAnsi" w:hAnsiTheme="majorHAnsi" w:cs="Times New Roman"/>
          <w:sz w:val="20"/>
          <w:szCs w:val="20"/>
        </w:rPr>
        <w:t>, each with its own role binding option. For this example, there will be just two derivation paths. Let’s see how to do this now.</w:t>
      </w:r>
    </w:p>
    <w:p w:rsidR="00D32480" w:rsidRPr="00D32480" w:rsidRDefault="00D32480" w:rsidP="00D32480">
      <w:pPr>
        <w:tabs>
          <w:tab w:val="left" w:pos="1956"/>
        </w:tabs>
        <w:ind w:left="567"/>
        <w:rPr>
          <w:rFonts w:asciiTheme="majorHAnsi" w:hAnsiTheme="majorHAnsi" w:cs="Times New Roman"/>
          <w:sz w:val="20"/>
          <w:szCs w:val="20"/>
        </w:rPr>
      </w:pPr>
    </w:p>
    <w:p w:rsidR="00D32480" w:rsidRPr="00D32480" w:rsidRDefault="00D32480" w:rsidP="00D32480">
      <w:pPr>
        <w:tabs>
          <w:tab w:val="left" w:pos="1956"/>
        </w:tabs>
        <w:ind w:left="567"/>
        <w:rPr>
          <w:rFonts w:asciiTheme="majorHAnsi" w:hAnsiTheme="majorHAnsi" w:cs="Times New Roman"/>
          <w:sz w:val="20"/>
          <w:szCs w:val="20"/>
        </w:rPr>
      </w:pPr>
      <w:r w:rsidRPr="00D32480">
        <w:rPr>
          <w:rFonts w:asciiTheme="majorHAnsi" w:hAnsiTheme="majorHAnsi" w:cs="Times New Roman"/>
          <w:sz w:val="20"/>
          <w:szCs w:val="20"/>
        </w:rPr>
        <w:t xml:space="preserve">Right-click the </w:t>
      </w:r>
      <w:r w:rsidRPr="00D32480">
        <w:rPr>
          <w:rFonts w:ascii="Arial Narrow" w:hAnsi="Arial Narrow" w:cs="Times New Roman"/>
          <w:sz w:val="18"/>
          <w:szCs w:val="18"/>
        </w:rPr>
        <w:t xml:space="preserve">Employee has </w:t>
      </w:r>
      <w:proofErr w:type="spellStart"/>
      <w:r w:rsidRPr="00D32480">
        <w:rPr>
          <w:rFonts w:ascii="Arial Narrow" w:hAnsi="Arial Narrow" w:cs="Times New Roman"/>
          <w:sz w:val="18"/>
          <w:szCs w:val="18"/>
        </w:rPr>
        <w:t>EmployeeName</w:t>
      </w:r>
      <w:proofErr w:type="spellEnd"/>
      <w:r w:rsidRPr="00D32480">
        <w:rPr>
          <w:rFonts w:asciiTheme="majorHAnsi" w:hAnsiTheme="majorHAnsi" w:cs="Times New Roman"/>
          <w:sz w:val="20"/>
          <w:szCs w:val="20"/>
        </w:rPr>
        <w:t xml:space="preserve"> fact type, select </w:t>
      </w:r>
      <w:r w:rsidRPr="00D32480">
        <w:rPr>
          <w:rFonts w:ascii="Arial Narrow" w:hAnsi="Arial Narrow" w:cs="Times New Roman"/>
          <w:sz w:val="18"/>
          <w:szCs w:val="18"/>
        </w:rPr>
        <w:t xml:space="preserve">Add Derivation Rule </w:t>
      </w:r>
      <w:r w:rsidRPr="00D32480">
        <w:rPr>
          <w:rFonts w:asciiTheme="majorHAnsi" w:hAnsiTheme="majorHAnsi" w:cs="Times New Roman"/>
          <w:sz w:val="20"/>
          <w:szCs w:val="20"/>
        </w:rPr>
        <w:t xml:space="preserve">from its context menu, and select </w:t>
      </w:r>
      <w:r w:rsidRPr="00D32480">
        <w:rPr>
          <w:rFonts w:ascii="Arial Narrow" w:hAnsi="Arial Narrow" w:cs="Times New Roman"/>
          <w:sz w:val="18"/>
          <w:szCs w:val="18"/>
        </w:rPr>
        <w:t>Employee</w:t>
      </w:r>
      <w:r w:rsidRPr="00D32480">
        <w:rPr>
          <w:rFonts w:asciiTheme="majorHAnsi" w:hAnsiTheme="majorHAnsi" w:cs="Times New Roman"/>
          <w:sz w:val="20"/>
          <w:szCs w:val="20"/>
        </w:rPr>
        <w:t xml:space="preserve"> as the root object type.</w:t>
      </w:r>
    </w:p>
    <w:p w:rsidR="003A6699" w:rsidRDefault="00D32480"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00608" behindDoc="1" locked="0" layoutInCell="1" allowOverlap="1" wp14:anchorId="38EDECE2" wp14:editId="1AA577FD">
            <wp:simplePos x="0" y="0"/>
            <wp:positionH relativeFrom="column">
              <wp:posOffset>361315</wp:posOffset>
            </wp:positionH>
            <wp:positionV relativeFrom="paragraph">
              <wp:posOffset>133985</wp:posOffset>
            </wp:positionV>
            <wp:extent cx="2979420" cy="1287780"/>
            <wp:effectExtent l="0" t="0" r="0" b="7620"/>
            <wp:wrapNone/>
            <wp:docPr id="281" name="Picture 2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extLst>
                        <a:ext uri="{28A0092B-C50C-407E-A947-70E740481C1C}">
                          <a14:useLocalDpi xmlns:a14="http://schemas.microsoft.com/office/drawing/2010/main" val="0"/>
                        </a:ext>
                      </a:extLst>
                    </a:blip>
                    <a:stretch>
                      <a:fillRect/>
                    </a:stretch>
                  </pic:blipFill>
                  <pic:spPr>
                    <a:xfrm>
                      <a:off x="0" y="0"/>
                      <a:ext cx="2979420" cy="1287780"/>
                    </a:xfrm>
                    <a:prstGeom prst="rect">
                      <a:avLst/>
                    </a:prstGeom>
                  </pic:spPr>
                </pic:pic>
              </a:graphicData>
            </a:graphic>
            <wp14:sizeRelH relativeFrom="page">
              <wp14:pctWidth>0</wp14:pctWidth>
            </wp14:sizeRelH>
            <wp14:sizeRelV relativeFrom="page">
              <wp14:pctHeight>0</wp14:pctHeight>
            </wp14:sizeRelV>
          </wp:anchor>
        </w:drawing>
      </w:r>
    </w:p>
    <w:p w:rsidR="003A6699" w:rsidRDefault="00D32480"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01632" behindDoc="1" locked="0" layoutInCell="1" allowOverlap="1" wp14:anchorId="58F8EF3D" wp14:editId="60FED831">
            <wp:simplePos x="0" y="0"/>
            <wp:positionH relativeFrom="column">
              <wp:posOffset>3936365</wp:posOffset>
            </wp:positionH>
            <wp:positionV relativeFrom="paragraph">
              <wp:posOffset>58420</wp:posOffset>
            </wp:positionV>
            <wp:extent cx="1356360" cy="708660"/>
            <wp:effectExtent l="0" t="0" r="0" b="0"/>
            <wp:wrapNone/>
            <wp:docPr id="282" name="Picture 2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extLst>
                        <a:ext uri="{28A0092B-C50C-407E-A947-70E740481C1C}">
                          <a14:useLocalDpi xmlns:a14="http://schemas.microsoft.com/office/drawing/2010/main" val="0"/>
                        </a:ext>
                      </a:extLst>
                    </a:blip>
                    <a:stretch>
                      <a:fillRect/>
                    </a:stretch>
                  </pic:blipFill>
                  <pic:spPr>
                    <a:xfrm>
                      <a:off x="0" y="0"/>
                      <a:ext cx="1356360" cy="708660"/>
                    </a:xfrm>
                    <a:prstGeom prst="rect">
                      <a:avLst/>
                    </a:prstGeom>
                  </pic:spPr>
                </pic:pic>
              </a:graphicData>
            </a:graphic>
            <wp14:sizeRelH relativeFrom="page">
              <wp14:pctWidth>0</wp14:pctWidth>
            </wp14:sizeRelH>
            <wp14:sizeRelV relativeFrom="page">
              <wp14:pctHeight>0</wp14:pctHeight>
            </wp14:sizeRelV>
          </wp:anchor>
        </w:drawing>
      </w:r>
    </w:p>
    <w:p w:rsidR="003A6699" w:rsidRDefault="003A6699" w:rsidP="00D5108C">
      <w:pPr>
        <w:tabs>
          <w:tab w:val="left" w:pos="1956"/>
        </w:tabs>
        <w:ind w:left="567"/>
        <w:rPr>
          <w:rFonts w:asciiTheme="majorHAnsi" w:hAnsiTheme="majorHAnsi" w:cs="Times New Roman"/>
          <w:sz w:val="20"/>
          <w:szCs w:val="20"/>
        </w:rPr>
      </w:pPr>
    </w:p>
    <w:p w:rsidR="003A6699" w:rsidRDefault="003A6699" w:rsidP="00D5108C">
      <w:pPr>
        <w:tabs>
          <w:tab w:val="left" w:pos="1956"/>
        </w:tabs>
        <w:ind w:left="567"/>
        <w:rPr>
          <w:rFonts w:asciiTheme="majorHAnsi" w:hAnsiTheme="majorHAnsi" w:cs="Times New Roman"/>
          <w:sz w:val="20"/>
          <w:szCs w:val="20"/>
        </w:rPr>
      </w:pPr>
    </w:p>
    <w:p w:rsidR="003A6699" w:rsidRDefault="00D32480"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3A6699" w:rsidRDefault="003A6699" w:rsidP="00D5108C">
      <w:pPr>
        <w:tabs>
          <w:tab w:val="left" w:pos="1956"/>
        </w:tabs>
        <w:ind w:left="567"/>
        <w:rPr>
          <w:rFonts w:asciiTheme="majorHAnsi" w:hAnsiTheme="majorHAnsi" w:cs="Times New Roman"/>
          <w:sz w:val="20"/>
          <w:szCs w:val="20"/>
        </w:rPr>
      </w:pPr>
    </w:p>
    <w:p w:rsidR="003A6699" w:rsidRDefault="003A6699" w:rsidP="00D5108C">
      <w:pPr>
        <w:tabs>
          <w:tab w:val="left" w:pos="1956"/>
        </w:tabs>
        <w:ind w:left="567"/>
        <w:rPr>
          <w:rFonts w:asciiTheme="majorHAnsi" w:hAnsiTheme="majorHAnsi" w:cs="Times New Roman"/>
          <w:sz w:val="20"/>
          <w:szCs w:val="20"/>
        </w:rPr>
      </w:pPr>
    </w:p>
    <w:p w:rsidR="003A6699" w:rsidRDefault="003A6699" w:rsidP="00D5108C">
      <w:pPr>
        <w:tabs>
          <w:tab w:val="left" w:pos="1956"/>
        </w:tabs>
        <w:ind w:left="567"/>
        <w:rPr>
          <w:rFonts w:asciiTheme="majorHAnsi" w:hAnsiTheme="majorHAnsi" w:cs="Times New Roman"/>
          <w:sz w:val="20"/>
          <w:szCs w:val="20"/>
        </w:rPr>
      </w:pPr>
    </w:p>
    <w:p w:rsidR="003A6699" w:rsidRDefault="003A6699" w:rsidP="00D5108C">
      <w:pPr>
        <w:tabs>
          <w:tab w:val="left" w:pos="1956"/>
        </w:tabs>
        <w:ind w:left="567"/>
        <w:rPr>
          <w:rFonts w:asciiTheme="majorHAnsi" w:hAnsiTheme="majorHAnsi" w:cs="Times New Roman"/>
          <w:sz w:val="20"/>
          <w:szCs w:val="20"/>
        </w:rPr>
      </w:pPr>
    </w:p>
    <w:p w:rsidR="00D32480" w:rsidRPr="00D32480" w:rsidRDefault="00D32480" w:rsidP="00D32480">
      <w:pPr>
        <w:tabs>
          <w:tab w:val="left" w:pos="1956"/>
        </w:tabs>
        <w:ind w:left="567"/>
        <w:rPr>
          <w:rFonts w:asciiTheme="majorHAnsi" w:hAnsiTheme="majorHAnsi" w:cs="Times New Roman"/>
          <w:sz w:val="20"/>
          <w:szCs w:val="20"/>
        </w:rPr>
      </w:pPr>
      <w:r w:rsidRPr="00D32480">
        <w:rPr>
          <w:rFonts w:asciiTheme="majorHAnsi" w:hAnsiTheme="majorHAnsi" w:cs="Times New Roman"/>
          <w:sz w:val="20"/>
          <w:szCs w:val="20"/>
        </w:rPr>
        <w:t xml:space="preserve">Continue the path from Employee by opening its drop-down list and selecting the fact type </w:t>
      </w:r>
      <w:r w:rsidRPr="00D32480">
        <w:rPr>
          <w:rFonts w:ascii="Arial Narrow" w:hAnsi="Arial Narrow" w:cs="Times New Roman"/>
          <w:sz w:val="18"/>
          <w:szCs w:val="18"/>
        </w:rPr>
        <w:t xml:space="preserve">Employee has </w:t>
      </w:r>
      <w:proofErr w:type="spellStart"/>
      <w:r w:rsidRPr="00D32480">
        <w:rPr>
          <w:rFonts w:ascii="Arial Narrow" w:hAnsi="Arial Narrow" w:cs="Times New Roman"/>
          <w:sz w:val="18"/>
          <w:szCs w:val="18"/>
        </w:rPr>
        <w:t>FamilyName</w:t>
      </w:r>
      <w:proofErr w:type="spellEnd"/>
      <w:r w:rsidRPr="00D32480">
        <w:rPr>
          <w:rFonts w:asciiTheme="majorHAnsi" w:hAnsiTheme="majorHAnsi" w:cs="Times New Roman"/>
          <w:sz w:val="20"/>
          <w:szCs w:val="20"/>
        </w:rPr>
        <w:t xml:space="preserve">. Now go back to the </w:t>
      </w:r>
      <w:r w:rsidRPr="00D32480">
        <w:rPr>
          <w:rFonts w:ascii="Arial Narrow" w:hAnsi="Arial Narrow" w:cs="Times New Roman"/>
          <w:sz w:val="18"/>
          <w:szCs w:val="18"/>
        </w:rPr>
        <w:t>Derivation Path</w:t>
      </w:r>
      <w:r w:rsidRPr="00D32480">
        <w:rPr>
          <w:rFonts w:asciiTheme="majorHAnsi" w:hAnsiTheme="majorHAnsi" w:cs="Times New Roman"/>
          <w:sz w:val="20"/>
          <w:szCs w:val="20"/>
        </w:rPr>
        <w:t xml:space="preserve"> header, open its drop down </w:t>
      </w:r>
      <w:proofErr w:type="gramStart"/>
      <w:r w:rsidRPr="00D32480">
        <w:rPr>
          <w:rFonts w:asciiTheme="majorHAnsi" w:hAnsiTheme="majorHAnsi" w:cs="Times New Roman"/>
          <w:sz w:val="20"/>
          <w:szCs w:val="20"/>
        </w:rPr>
        <w:t>list,</w:t>
      </w:r>
      <w:proofErr w:type="gramEnd"/>
      <w:r w:rsidRPr="00D32480">
        <w:rPr>
          <w:rFonts w:asciiTheme="majorHAnsi" w:hAnsiTheme="majorHAnsi" w:cs="Times New Roman"/>
          <w:sz w:val="20"/>
          <w:szCs w:val="20"/>
        </w:rPr>
        <w:t xml:space="preserve"> and select </w:t>
      </w:r>
      <w:r w:rsidRPr="00D32480">
        <w:rPr>
          <w:rFonts w:ascii="Arial Narrow" w:hAnsi="Arial Narrow" w:cs="Times New Roman"/>
          <w:sz w:val="18"/>
          <w:szCs w:val="18"/>
        </w:rPr>
        <w:t xml:space="preserve">Employee has preferred </w:t>
      </w:r>
      <w:proofErr w:type="spellStart"/>
      <w:r w:rsidRPr="00D32480">
        <w:rPr>
          <w:rFonts w:ascii="Arial Narrow" w:hAnsi="Arial Narrow" w:cs="Times New Roman"/>
          <w:sz w:val="18"/>
          <w:szCs w:val="18"/>
        </w:rPr>
        <w:t>GivenName</w:t>
      </w:r>
      <w:proofErr w:type="spellEnd"/>
      <w:r w:rsidRPr="00D32480">
        <w:rPr>
          <w:rFonts w:asciiTheme="majorHAnsi" w:hAnsiTheme="majorHAnsi" w:cs="Times New Roman"/>
          <w:sz w:val="20"/>
          <w:szCs w:val="20"/>
        </w:rPr>
        <w:t>.</w:t>
      </w:r>
    </w:p>
    <w:p w:rsidR="003A6699" w:rsidRDefault="003A6699" w:rsidP="00D5108C">
      <w:pPr>
        <w:tabs>
          <w:tab w:val="left" w:pos="1956"/>
        </w:tabs>
        <w:ind w:left="567"/>
        <w:rPr>
          <w:rFonts w:asciiTheme="majorHAnsi" w:hAnsiTheme="majorHAnsi" w:cs="Times New Roman"/>
          <w:sz w:val="20"/>
          <w:szCs w:val="20"/>
        </w:rPr>
      </w:pPr>
    </w:p>
    <w:p w:rsidR="003A6699" w:rsidRDefault="00D32480"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02656" behindDoc="1" locked="0" layoutInCell="1" allowOverlap="1" wp14:anchorId="09AD82A5" wp14:editId="6079B9FF">
            <wp:simplePos x="0" y="0"/>
            <wp:positionH relativeFrom="column">
              <wp:posOffset>364560</wp:posOffset>
            </wp:positionH>
            <wp:positionV relativeFrom="paragraph">
              <wp:posOffset>55245</wp:posOffset>
            </wp:positionV>
            <wp:extent cx="2377440" cy="1043940"/>
            <wp:effectExtent l="0" t="0" r="3810" b="3810"/>
            <wp:wrapNone/>
            <wp:docPr id="283" name="Picture 2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extLst>
                        <a:ext uri="{28A0092B-C50C-407E-A947-70E740481C1C}">
                          <a14:useLocalDpi xmlns:a14="http://schemas.microsoft.com/office/drawing/2010/main" val="0"/>
                        </a:ext>
                      </a:extLst>
                    </a:blip>
                    <a:stretch>
                      <a:fillRect/>
                    </a:stretch>
                  </pic:blipFill>
                  <pic:spPr>
                    <a:xfrm>
                      <a:off x="0" y="0"/>
                      <a:ext cx="2377440" cy="1043940"/>
                    </a:xfrm>
                    <a:prstGeom prst="rect">
                      <a:avLst/>
                    </a:prstGeom>
                  </pic:spPr>
                </pic:pic>
              </a:graphicData>
            </a:graphic>
            <wp14:sizeRelH relativeFrom="page">
              <wp14:pctWidth>0</wp14:pctWidth>
            </wp14:sizeRelH>
            <wp14:sizeRelV relativeFrom="page">
              <wp14:pctHeight>0</wp14:pctHeight>
            </wp14:sizeRelV>
          </wp:anchor>
        </w:drawing>
      </w:r>
    </w:p>
    <w:p w:rsidR="003A6699" w:rsidRDefault="003A6699" w:rsidP="00D5108C">
      <w:pPr>
        <w:tabs>
          <w:tab w:val="left" w:pos="1956"/>
        </w:tabs>
        <w:ind w:left="567"/>
        <w:rPr>
          <w:rFonts w:asciiTheme="majorHAnsi" w:hAnsiTheme="majorHAnsi" w:cs="Times New Roman"/>
          <w:sz w:val="20"/>
          <w:szCs w:val="20"/>
        </w:rPr>
      </w:pPr>
    </w:p>
    <w:p w:rsidR="003A6699" w:rsidRDefault="00D32480"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03680" behindDoc="1" locked="0" layoutInCell="1" allowOverlap="1" wp14:anchorId="38E16579" wp14:editId="39FE93C5">
            <wp:simplePos x="0" y="0"/>
            <wp:positionH relativeFrom="column">
              <wp:posOffset>2660015</wp:posOffset>
            </wp:positionH>
            <wp:positionV relativeFrom="paragraph">
              <wp:posOffset>10795</wp:posOffset>
            </wp:positionV>
            <wp:extent cx="2636520" cy="1143000"/>
            <wp:effectExtent l="0" t="0" r="0" b="0"/>
            <wp:wrapNone/>
            <wp:docPr id="284" name="Picture 28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extLst>
                        <a:ext uri="{28A0092B-C50C-407E-A947-70E740481C1C}">
                          <a14:useLocalDpi xmlns:a14="http://schemas.microsoft.com/office/drawing/2010/main" val="0"/>
                        </a:ext>
                      </a:extLst>
                    </a:blip>
                    <a:stretch>
                      <a:fillRect/>
                    </a:stretch>
                  </pic:blipFill>
                  <pic:spPr>
                    <a:xfrm>
                      <a:off x="0" y="0"/>
                      <a:ext cx="2636520" cy="1143000"/>
                    </a:xfrm>
                    <a:prstGeom prst="rect">
                      <a:avLst/>
                    </a:prstGeom>
                  </pic:spPr>
                </pic:pic>
              </a:graphicData>
            </a:graphic>
            <wp14:sizeRelH relativeFrom="page">
              <wp14:pctWidth>0</wp14:pctWidth>
            </wp14:sizeRelH>
            <wp14:sizeRelV relativeFrom="page">
              <wp14:pctHeight>0</wp14:pctHeight>
            </wp14:sizeRelV>
          </wp:anchor>
        </w:drawing>
      </w:r>
    </w:p>
    <w:p w:rsidR="00CF46B7" w:rsidRDefault="00CF46B7" w:rsidP="00D5108C">
      <w:pPr>
        <w:tabs>
          <w:tab w:val="left" w:pos="1956"/>
        </w:tabs>
        <w:ind w:left="567"/>
        <w:rPr>
          <w:rFonts w:asciiTheme="majorHAnsi" w:hAnsiTheme="majorHAnsi" w:cs="Times New Roman"/>
          <w:sz w:val="20"/>
          <w:szCs w:val="20"/>
        </w:rPr>
      </w:pPr>
    </w:p>
    <w:p w:rsidR="003B141E" w:rsidRDefault="003B141E" w:rsidP="00D5108C">
      <w:pPr>
        <w:tabs>
          <w:tab w:val="left" w:pos="1956"/>
        </w:tabs>
        <w:ind w:left="567"/>
        <w:rPr>
          <w:rFonts w:asciiTheme="majorHAnsi" w:hAnsiTheme="majorHAnsi" w:cs="Times New Roman"/>
          <w:sz w:val="20"/>
          <w:szCs w:val="20"/>
        </w:rPr>
      </w:pPr>
    </w:p>
    <w:p w:rsidR="003B141E" w:rsidRDefault="00D32480"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3B141E" w:rsidRDefault="003B141E" w:rsidP="00D5108C">
      <w:pPr>
        <w:tabs>
          <w:tab w:val="left" w:pos="1956"/>
        </w:tabs>
        <w:ind w:left="567"/>
        <w:rPr>
          <w:rFonts w:asciiTheme="majorHAnsi" w:hAnsiTheme="majorHAnsi" w:cs="Times New Roman"/>
          <w:sz w:val="20"/>
          <w:szCs w:val="20"/>
        </w:rPr>
      </w:pPr>
    </w:p>
    <w:p w:rsidR="003B141E" w:rsidRDefault="003B141E" w:rsidP="00D5108C">
      <w:pPr>
        <w:tabs>
          <w:tab w:val="left" w:pos="1956"/>
        </w:tabs>
        <w:ind w:left="567"/>
        <w:rPr>
          <w:rFonts w:asciiTheme="majorHAnsi" w:hAnsiTheme="majorHAnsi" w:cs="Times New Roman"/>
          <w:sz w:val="20"/>
          <w:szCs w:val="20"/>
        </w:rPr>
      </w:pPr>
    </w:p>
    <w:p w:rsidR="003B141E" w:rsidRDefault="003B141E" w:rsidP="00D5108C">
      <w:pPr>
        <w:tabs>
          <w:tab w:val="left" w:pos="1956"/>
        </w:tabs>
        <w:ind w:left="567"/>
        <w:rPr>
          <w:rFonts w:asciiTheme="majorHAnsi" w:hAnsiTheme="majorHAnsi" w:cs="Times New Roman"/>
          <w:sz w:val="20"/>
          <w:szCs w:val="20"/>
        </w:rPr>
      </w:pPr>
    </w:p>
    <w:p w:rsidR="00D32480" w:rsidRPr="00D32480" w:rsidRDefault="00D32480" w:rsidP="00D32480">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The fact type </w:t>
      </w:r>
      <w:r w:rsidRPr="00D32480">
        <w:rPr>
          <w:rFonts w:ascii="Arial Narrow" w:hAnsi="Arial Narrow" w:cs="Times New Roman"/>
          <w:sz w:val="18"/>
          <w:szCs w:val="18"/>
        </w:rPr>
        <w:t xml:space="preserve">Employee#1 has preferred </w:t>
      </w:r>
      <w:proofErr w:type="spellStart"/>
      <w:r w:rsidRPr="00D32480">
        <w:rPr>
          <w:rFonts w:ascii="Arial Narrow" w:hAnsi="Arial Narrow" w:cs="Times New Roman"/>
          <w:sz w:val="18"/>
          <w:szCs w:val="18"/>
        </w:rPr>
        <w:t>GivenName</w:t>
      </w:r>
      <w:proofErr w:type="spellEnd"/>
      <w:r>
        <w:rPr>
          <w:rFonts w:asciiTheme="majorHAnsi" w:hAnsiTheme="majorHAnsi" w:cs="Times New Roman"/>
          <w:sz w:val="20"/>
          <w:szCs w:val="20"/>
        </w:rPr>
        <w:t xml:space="preserve"> appears on Branch 2 of the path. Select this fact type, g</w:t>
      </w:r>
      <w:r w:rsidRPr="00D32480">
        <w:rPr>
          <w:rFonts w:asciiTheme="majorHAnsi" w:hAnsiTheme="majorHAnsi" w:cs="Times New Roman"/>
          <w:sz w:val="20"/>
          <w:szCs w:val="20"/>
        </w:rPr>
        <w:t xml:space="preserve">o to </w:t>
      </w:r>
      <w:r>
        <w:rPr>
          <w:rFonts w:asciiTheme="majorHAnsi" w:hAnsiTheme="majorHAnsi" w:cs="Times New Roman"/>
          <w:sz w:val="20"/>
          <w:szCs w:val="20"/>
        </w:rPr>
        <w:t>its</w:t>
      </w:r>
      <w:r w:rsidRPr="00D32480">
        <w:rPr>
          <w:rFonts w:asciiTheme="majorHAnsi" w:hAnsiTheme="majorHAnsi" w:cs="Times New Roman"/>
          <w:sz w:val="20"/>
          <w:szCs w:val="20"/>
        </w:rPr>
        <w:t xml:space="preserve"> </w:t>
      </w:r>
      <w:proofErr w:type="spellStart"/>
      <w:r w:rsidRPr="00D32480">
        <w:rPr>
          <w:rFonts w:ascii="Arial Narrow" w:hAnsi="Arial Narrow" w:cs="Times New Roman"/>
          <w:sz w:val="18"/>
          <w:szCs w:val="18"/>
        </w:rPr>
        <w:t>IsNegated</w:t>
      </w:r>
      <w:proofErr w:type="spellEnd"/>
      <w:r w:rsidRPr="00D32480">
        <w:rPr>
          <w:rFonts w:asciiTheme="majorHAnsi" w:hAnsiTheme="majorHAnsi" w:cs="Times New Roman"/>
          <w:sz w:val="20"/>
          <w:szCs w:val="20"/>
        </w:rPr>
        <w:t xml:space="preserve"> property and double-click it to toggle its value from False to </w:t>
      </w:r>
      <w:r w:rsidRPr="00D32480">
        <w:rPr>
          <w:rFonts w:ascii="Arial Narrow" w:hAnsi="Arial Narrow" w:cs="Times New Roman"/>
          <w:sz w:val="18"/>
          <w:szCs w:val="18"/>
        </w:rPr>
        <w:t>True</w:t>
      </w:r>
      <w:r w:rsidRPr="00D32480">
        <w:rPr>
          <w:rFonts w:asciiTheme="majorHAnsi" w:hAnsiTheme="majorHAnsi" w:cs="Times New Roman"/>
          <w:sz w:val="20"/>
          <w:szCs w:val="20"/>
        </w:rPr>
        <w:t>.</w:t>
      </w:r>
    </w:p>
    <w:p w:rsidR="003B141E" w:rsidRDefault="003B141E" w:rsidP="00D5108C">
      <w:pPr>
        <w:tabs>
          <w:tab w:val="left" w:pos="1956"/>
        </w:tabs>
        <w:ind w:left="567"/>
        <w:rPr>
          <w:rFonts w:asciiTheme="majorHAnsi" w:hAnsiTheme="majorHAnsi" w:cs="Times New Roman"/>
          <w:sz w:val="20"/>
          <w:szCs w:val="20"/>
        </w:rPr>
      </w:pPr>
    </w:p>
    <w:p w:rsidR="003B141E" w:rsidRDefault="00665D58"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04704" behindDoc="1" locked="0" layoutInCell="1" allowOverlap="1" wp14:anchorId="4651B215" wp14:editId="472996D0">
            <wp:simplePos x="0" y="0"/>
            <wp:positionH relativeFrom="column">
              <wp:posOffset>443865</wp:posOffset>
            </wp:positionH>
            <wp:positionV relativeFrom="paragraph">
              <wp:posOffset>109220</wp:posOffset>
            </wp:positionV>
            <wp:extent cx="2369820" cy="990600"/>
            <wp:effectExtent l="0" t="0" r="0" b="0"/>
            <wp:wrapNone/>
            <wp:docPr id="286" name="Picture 2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extLst>
                        <a:ext uri="{28A0092B-C50C-407E-A947-70E740481C1C}">
                          <a14:useLocalDpi xmlns:a14="http://schemas.microsoft.com/office/drawing/2010/main" val="0"/>
                        </a:ext>
                      </a:extLst>
                    </a:blip>
                    <a:stretch>
                      <a:fillRect/>
                    </a:stretch>
                  </pic:blipFill>
                  <pic:spPr>
                    <a:xfrm>
                      <a:off x="0" y="0"/>
                      <a:ext cx="2369820" cy="9906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105728" behindDoc="1" locked="0" layoutInCell="1" allowOverlap="1" wp14:anchorId="6C1D8FB3" wp14:editId="451EB6A5">
            <wp:simplePos x="0" y="0"/>
            <wp:positionH relativeFrom="column">
              <wp:posOffset>3015615</wp:posOffset>
            </wp:positionH>
            <wp:positionV relativeFrom="paragraph">
              <wp:posOffset>71120</wp:posOffset>
            </wp:positionV>
            <wp:extent cx="2346960" cy="967740"/>
            <wp:effectExtent l="0" t="0" r="0" b="3810"/>
            <wp:wrapNone/>
            <wp:docPr id="287" name="Picture 2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extLst>
                        <a:ext uri="{28A0092B-C50C-407E-A947-70E740481C1C}">
                          <a14:useLocalDpi xmlns:a14="http://schemas.microsoft.com/office/drawing/2010/main" val="0"/>
                        </a:ext>
                      </a:extLst>
                    </a:blip>
                    <a:stretch>
                      <a:fillRect/>
                    </a:stretch>
                  </pic:blipFill>
                  <pic:spPr>
                    <a:xfrm>
                      <a:off x="0" y="0"/>
                      <a:ext cx="2346960" cy="967740"/>
                    </a:xfrm>
                    <a:prstGeom prst="rect">
                      <a:avLst/>
                    </a:prstGeom>
                  </pic:spPr>
                </pic:pic>
              </a:graphicData>
            </a:graphic>
            <wp14:sizeRelH relativeFrom="page">
              <wp14:pctWidth>0</wp14:pctWidth>
            </wp14:sizeRelH>
            <wp14:sizeRelV relativeFrom="page">
              <wp14:pctHeight>0</wp14:pctHeight>
            </wp14:sizeRelV>
          </wp:anchor>
        </w:drawing>
      </w:r>
    </w:p>
    <w:p w:rsidR="003B141E" w:rsidRDefault="003B141E" w:rsidP="00D5108C">
      <w:pPr>
        <w:tabs>
          <w:tab w:val="left" w:pos="1956"/>
        </w:tabs>
        <w:ind w:left="567"/>
        <w:rPr>
          <w:rFonts w:asciiTheme="majorHAnsi" w:hAnsiTheme="majorHAnsi" w:cs="Times New Roman"/>
          <w:sz w:val="20"/>
          <w:szCs w:val="20"/>
        </w:rPr>
      </w:pPr>
    </w:p>
    <w:p w:rsidR="003B141E" w:rsidRDefault="003B141E" w:rsidP="00D5108C">
      <w:pPr>
        <w:tabs>
          <w:tab w:val="left" w:pos="1956"/>
        </w:tabs>
        <w:ind w:left="567"/>
        <w:rPr>
          <w:rFonts w:asciiTheme="majorHAnsi" w:hAnsiTheme="majorHAnsi" w:cs="Times New Roman"/>
          <w:sz w:val="20"/>
          <w:szCs w:val="20"/>
        </w:rPr>
      </w:pPr>
    </w:p>
    <w:p w:rsidR="003B141E" w:rsidRDefault="003B141E" w:rsidP="00D5108C">
      <w:pPr>
        <w:tabs>
          <w:tab w:val="left" w:pos="1956"/>
        </w:tabs>
        <w:ind w:left="567"/>
        <w:rPr>
          <w:rFonts w:asciiTheme="majorHAnsi" w:hAnsiTheme="majorHAnsi" w:cs="Times New Roman"/>
          <w:sz w:val="20"/>
          <w:szCs w:val="20"/>
        </w:rPr>
      </w:pPr>
    </w:p>
    <w:p w:rsidR="003B141E" w:rsidRDefault="00665D58"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t xml:space="preserve">        </w:t>
      </w:r>
      <w:r w:rsidRPr="00B20E00">
        <w:rPr>
          <w:rFonts w:ascii="Lucida Sans Unicode" w:hAnsi="Lucida Sans Unicode" w:cs="Lucida Sans Unicode"/>
        </w:rPr>
        <w:t>⇨</w:t>
      </w:r>
    </w:p>
    <w:p w:rsidR="003B141E" w:rsidRDefault="003B141E" w:rsidP="00D5108C">
      <w:pPr>
        <w:tabs>
          <w:tab w:val="left" w:pos="1956"/>
        </w:tabs>
        <w:ind w:left="567"/>
        <w:rPr>
          <w:rFonts w:asciiTheme="majorHAnsi" w:hAnsiTheme="majorHAnsi" w:cs="Times New Roman"/>
          <w:sz w:val="20"/>
          <w:szCs w:val="20"/>
        </w:rPr>
      </w:pPr>
    </w:p>
    <w:p w:rsidR="003B141E" w:rsidRDefault="003B141E" w:rsidP="00D5108C">
      <w:pPr>
        <w:tabs>
          <w:tab w:val="left" w:pos="1956"/>
        </w:tabs>
        <w:ind w:left="567"/>
        <w:rPr>
          <w:rFonts w:asciiTheme="majorHAnsi" w:hAnsiTheme="majorHAnsi" w:cs="Times New Roman"/>
          <w:sz w:val="20"/>
          <w:szCs w:val="20"/>
        </w:rPr>
      </w:pPr>
    </w:p>
    <w:p w:rsidR="00665D58" w:rsidRPr="00665D58" w:rsidRDefault="00665D58" w:rsidP="00665D58">
      <w:pPr>
        <w:tabs>
          <w:tab w:val="left" w:pos="1956"/>
        </w:tabs>
        <w:ind w:left="567"/>
        <w:rPr>
          <w:rFonts w:asciiTheme="majorHAnsi" w:hAnsiTheme="majorHAnsi" w:cs="Times New Roman"/>
          <w:sz w:val="20"/>
          <w:szCs w:val="20"/>
        </w:rPr>
      </w:pPr>
      <w:r w:rsidRPr="00665D58">
        <w:rPr>
          <w:rFonts w:asciiTheme="majorHAnsi" w:hAnsiTheme="majorHAnsi" w:cs="Times New Roman"/>
          <w:sz w:val="20"/>
          <w:szCs w:val="20"/>
        </w:rPr>
        <w:t xml:space="preserve">That completes the first derivation path, which </w:t>
      </w:r>
      <w:r>
        <w:rPr>
          <w:rFonts w:asciiTheme="majorHAnsi" w:hAnsiTheme="majorHAnsi" w:cs="Times New Roman"/>
          <w:sz w:val="20"/>
          <w:szCs w:val="20"/>
        </w:rPr>
        <w:t xml:space="preserve">handles the case where the employee does not have a preferred given name. The path should </w:t>
      </w:r>
      <w:r w:rsidRPr="00665D58">
        <w:rPr>
          <w:rFonts w:asciiTheme="majorHAnsi" w:hAnsiTheme="majorHAnsi" w:cs="Times New Roman"/>
          <w:sz w:val="20"/>
          <w:szCs w:val="20"/>
        </w:rPr>
        <w:t xml:space="preserve">display as shown </w:t>
      </w:r>
      <w:r>
        <w:rPr>
          <w:rFonts w:asciiTheme="majorHAnsi" w:hAnsiTheme="majorHAnsi" w:cs="Times New Roman"/>
          <w:sz w:val="20"/>
          <w:szCs w:val="20"/>
        </w:rPr>
        <w:t>at the top left of the next page.</w:t>
      </w:r>
    </w:p>
    <w:p w:rsidR="00665D58" w:rsidRPr="00665D58" w:rsidRDefault="00665D58" w:rsidP="00665D58">
      <w:pPr>
        <w:tabs>
          <w:tab w:val="left" w:pos="1956"/>
        </w:tabs>
        <w:ind w:left="567"/>
        <w:rPr>
          <w:rFonts w:asciiTheme="majorHAnsi" w:hAnsiTheme="majorHAnsi" w:cs="Times New Roman"/>
          <w:sz w:val="20"/>
          <w:szCs w:val="20"/>
        </w:rPr>
      </w:pPr>
      <w:r>
        <w:rPr>
          <w:rFonts w:asciiTheme="majorHAnsi" w:hAnsiTheme="majorHAnsi" w:cs="Times New Roman"/>
          <w:sz w:val="20"/>
          <w:szCs w:val="20"/>
        </w:rPr>
        <w:lastRenderedPageBreak/>
        <w:t xml:space="preserve">We now need to add a second derivation path to cater for the case where the employee does have a preferred given name. </w:t>
      </w:r>
      <w:proofErr w:type="gramStart"/>
      <w:r>
        <w:rPr>
          <w:rFonts w:asciiTheme="majorHAnsi" w:hAnsiTheme="majorHAnsi" w:cs="Times New Roman"/>
          <w:sz w:val="20"/>
          <w:szCs w:val="20"/>
        </w:rPr>
        <w:t xml:space="preserve">To do this, </w:t>
      </w:r>
      <w:r w:rsidRPr="00665D58">
        <w:rPr>
          <w:rFonts w:asciiTheme="majorHAnsi" w:hAnsiTheme="majorHAnsi" w:cs="Times New Roman"/>
          <w:sz w:val="20"/>
          <w:szCs w:val="20"/>
        </w:rPr>
        <w:t xml:space="preserve">right-click the </w:t>
      </w:r>
      <w:r w:rsidRPr="00665D58">
        <w:rPr>
          <w:rFonts w:ascii="Arial Narrow" w:hAnsi="Arial Narrow" w:cs="Times New Roman"/>
          <w:sz w:val="18"/>
          <w:szCs w:val="18"/>
        </w:rPr>
        <w:t>Derivation Path</w:t>
      </w:r>
      <w:r w:rsidRPr="00665D58">
        <w:rPr>
          <w:rFonts w:asciiTheme="majorHAnsi" w:hAnsiTheme="majorHAnsi" w:cs="Times New Roman"/>
          <w:sz w:val="20"/>
          <w:szCs w:val="20"/>
        </w:rPr>
        <w:t xml:space="preserve"> header and select </w:t>
      </w:r>
      <w:r w:rsidRPr="00665D58">
        <w:rPr>
          <w:rFonts w:ascii="Arial Narrow" w:hAnsi="Arial Narrow" w:cs="Times New Roman"/>
          <w:sz w:val="18"/>
          <w:szCs w:val="18"/>
        </w:rPr>
        <w:t>Add Path</w:t>
      </w:r>
      <w:r w:rsidRPr="00665D58">
        <w:rPr>
          <w:rFonts w:asciiTheme="majorHAnsi" w:hAnsiTheme="majorHAnsi" w:cs="Times New Roman"/>
          <w:sz w:val="20"/>
          <w:szCs w:val="20"/>
        </w:rPr>
        <w:t xml:space="preserve"> from its context menu.</w:t>
      </w:r>
      <w:proofErr w:type="gramEnd"/>
    </w:p>
    <w:p w:rsidR="003B141E" w:rsidRDefault="003B141E" w:rsidP="00D5108C">
      <w:pPr>
        <w:tabs>
          <w:tab w:val="left" w:pos="1956"/>
        </w:tabs>
        <w:ind w:left="567"/>
        <w:rPr>
          <w:rFonts w:asciiTheme="majorHAnsi" w:hAnsiTheme="majorHAnsi" w:cs="Times New Roman"/>
          <w:sz w:val="20"/>
          <w:szCs w:val="20"/>
        </w:rPr>
      </w:pPr>
    </w:p>
    <w:p w:rsidR="003B141E" w:rsidRDefault="00665D58"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06752" behindDoc="1" locked="0" layoutInCell="1" allowOverlap="1" wp14:anchorId="55A95661" wp14:editId="5C63A5DF">
            <wp:simplePos x="0" y="0"/>
            <wp:positionH relativeFrom="column">
              <wp:posOffset>589915</wp:posOffset>
            </wp:positionH>
            <wp:positionV relativeFrom="paragraph">
              <wp:posOffset>635</wp:posOffset>
            </wp:positionV>
            <wp:extent cx="2575560" cy="906780"/>
            <wp:effectExtent l="0" t="0" r="0" b="7620"/>
            <wp:wrapNone/>
            <wp:docPr id="320" name="Picture 3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extLst>
                        <a:ext uri="{28A0092B-C50C-407E-A947-70E740481C1C}">
                          <a14:useLocalDpi xmlns:a14="http://schemas.microsoft.com/office/drawing/2010/main" val="0"/>
                        </a:ext>
                      </a:extLst>
                    </a:blip>
                    <a:stretch>
                      <a:fillRect/>
                    </a:stretch>
                  </pic:blipFill>
                  <pic:spPr>
                    <a:xfrm>
                      <a:off x="0" y="0"/>
                      <a:ext cx="2575560" cy="90678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107776" behindDoc="1" locked="0" layoutInCell="1" allowOverlap="1" wp14:anchorId="309A2E1F" wp14:editId="25E82392">
            <wp:simplePos x="0" y="0"/>
            <wp:positionH relativeFrom="column">
              <wp:posOffset>3542665</wp:posOffset>
            </wp:positionH>
            <wp:positionV relativeFrom="paragraph">
              <wp:posOffset>64135</wp:posOffset>
            </wp:positionV>
            <wp:extent cx="1851660" cy="533400"/>
            <wp:effectExtent l="0" t="0" r="0" b="0"/>
            <wp:wrapNone/>
            <wp:docPr id="344" name="Picture 34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extLst>
                        <a:ext uri="{28A0092B-C50C-407E-A947-70E740481C1C}">
                          <a14:useLocalDpi xmlns:a14="http://schemas.microsoft.com/office/drawing/2010/main" val="0"/>
                        </a:ext>
                      </a:extLst>
                    </a:blip>
                    <a:stretch>
                      <a:fillRect/>
                    </a:stretch>
                  </pic:blipFill>
                  <pic:spPr>
                    <a:xfrm>
                      <a:off x="0" y="0"/>
                      <a:ext cx="1851660" cy="533400"/>
                    </a:xfrm>
                    <a:prstGeom prst="rect">
                      <a:avLst/>
                    </a:prstGeom>
                  </pic:spPr>
                </pic:pic>
              </a:graphicData>
            </a:graphic>
            <wp14:sizeRelH relativeFrom="page">
              <wp14:pctWidth>0</wp14:pctWidth>
            </wp14:sizeRelH>
            <wp14:sizeRelV relativeFrom="page">
              <wp14:pctHeight>0</wp14:pctHeight>
            </wp14:sizeRelV>
          </wp:anchor>
        </w:drawing>
      </w:r>
    </w:p>
    <w:p w:rsidR="003B141E" w:rsidRDefault="003B141E" w:rsidP="00D5108C">
      <w:pPr>
        <w:tabs>
          <w:tab w:val="left" w:pos="1956"/>
        </w:tabs>
        <w:ind w:left="567"/>
        <w:rPr>
          <w:rFonts w:asciiTheme="majorHAnsi" w:hAnsiTheme="majorHAnsi" w:cs="Times New Roman"/>
          <w:sz w:val="20"/>
          <w:szCs w:val="20"/>
        </w:rPr>
      </w:pPr>
    </w:p>
    <w:p w:rsidR="003B141E" w:rsidRDefault="00665D58"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3B141E" w:rsidRDefault="003B141E" w:rsidP="00D5108C">
      <w:pPr>
        <w:tabs>
          <w:tab w:val="left" w:pos="1956"/>
        </w:tabs>
        <w:ind w:left="567"/>
        <w:rPr>
          <w:rFonts w:asciiTheme="majorHAnsi" w:hAnsiTheme="majorHAnsi" w:cs="Times New Roman"/>
          <w:sz w:val="20"/>
          <w:szCs w:val="20"/>
        </w:rPr>
      </w:pPr>
    </w:p>
    <w:p w:rsidR="003B141E" w:rsidRDefault="003B141E" w:rsidP="00D5108C">
      <w:pPr>
        <w:tabs>
          <w:tab w:val="left" w:pos="1956"/>
        </w:tabs>
        <w:ind w:left="567"/>
        <w:rPr>
          <w:rFonts w:asciiTheme="majorHAnsi" w:hAnsiTheme="majorHAnsi" w:cs="Times New Roman"/>
          <w:sz w:val="20"/>
          <w:szCs w:val="20"/>
        </w:rPr>
      </w:pPr>
    </w:p>
    <w:p w:rsidR="003B141E" w:rsidRDefault="003B141E" w:rsidP="00D5108C">
      <w:pPr>
        <w:tabs>
          <w:tab w:val="left" w:pos="1956"/>
        </w:tabs>
        <w:ind w:left="567"/>
        <w:rPr>
          <w:rFonts w:asciiTheme="majorHAnsi" w:hAnsiTheme="majorHAnsi" w:cs="Times New Roman"/>
          <w:sz w:val="20"/>
          <w:szCs w:val="20"/>
        </w:rPr>
      </w:pPr>
    </w:p>
    <w:p w:rsidR="00665D58" w:rsidRPr="00665D58" w:rsidRDefault="00665D58" w:rsidP="00665D58">
      <w:pPr>
        <w:tabs>
          <w:tab w:val="left" w:pos="1956"/>
        </w:tabs>
        <w:ind w:left="567"/>
        <w:rPr>
          <w:rFonts w:asciiTheme="majorHAnsi" w:hAnsiTheme="majorHAnsi" w:cs="Times New Roman"/>
          <w:sz w:val="20"/>
          <w:szCs w:val="20"/>
        </w:rPr>
      </w:pPr>
      <w:r w:rsidRPr="00665D58">
        <w:rPr>
          <w:rFonts w:asciiTheme="majorHAnsi" w:hAnsiTheme="majorHAnsi" w:cs="Times New Roman"/>
          <w:sz w:val="20"/>
          <w:szCs w:val="20"/>
        </w:rPr>
        <w:t>This opens up a second path</w:t>
      </w:r>
      <w:r>
        <w:rPr>
          <w:rFonts w:asciiTheme="majorHAnsi" w:hAnsiTheme="majorHAnsi" w:cs="Times New Roman"/>
          <w:sz w:val="20"/>
          <w:szCs w:val="20"/>
        </w:rPr>
        <w:t>, Path2</w:t>
      </w:r>
      <w:r w:rsidRPr="00665D58">
        <w:rPr>
          <w:rFonts w:asciiTheme="majorHAnsi" w:hAnsiTheme="majorHAnsi" w:cs="Times New Roman"/>
          <w:sz w:val="20"/>
          <w:szCs w:val="20"/>
        </w:rPr>
        <w:t xml:space="preserve">. </w:t>
      </w:r>
      <w:r>
        <w:rPr>
          <w:rFonts w:asciiTheme="majorHAnsi" w:hAnsiTheme="majorHAnsi" w:cs="Times New Roman"/>
          <w:sz w:val="20"/>
          <w:szCs w:val="20"/>
        </w:rPr>
        <w:t xml:space="preserve">The previous path is now named Path1. In </w:t>
      </w:r>
      <w:r w:rsidRPr="00665D58">
        <w:rPr>
          <w:rFonts w:ascii="Arial Narrow" w:hAnsi="Arial Narrow" w:cs="Times New Roman"/>
          <w:sz w:val="18"/>
          <w:szCs w:val="18"/>
        </w:rPr>
        <w:t>Path2</w:t>
      </w:r>
      <w:r>
        <w:rPr>
          <w:rFonts w:asciiTheme="majorHAnsi" w:hAnsiTheme="majorHAnsi" w:cs="Times New Roman"/>
          <w:sz w:val="20"/>
          <w:szCs w:val="20"/>
        </w:rPr>
        <w:t>, s</w:t>
      </w:r>
      <w:r w:rsidRPr="00665D58">
        <w:rPr>
          <w:rFonts w:asciiTheme="majorHAnsi" w:hAnsiTheme="majorHAnsi" w:cs="Times New Roman"/>
          <w:sz w:val="20"/>
          <w:szCs w:val="20"/>
        </w:rPr>
        <w:t xml:space="preserve">elect </w:t>
      </w:r>
      <w:r w:rsidRPr="00665D58">
        <w:rPr>
          <w:rFonts w:ascii="Arial Narrow" w:hAnsi="Arial Narrow" w:cs="Times New Roman"/>
          <w:sz w:val="18"/>
          <w:szCs w:val="18"/>
        </w:rPr>
        <w:t>Employee</w:t>
      </w:r>
      <w:r w:rsidRPr="00665D58">
        <w:rPr>
          <w:rFonts w:asciiTheme="majorHAnsi" w:hAnsiTheme="majorHAnsi" w:cs="Times New Roman"/>
          <w:sz w:val="20"/>
          <w:szCs w:val="20"/>
        </w:rPr>
        <w:t xml:space="preserve"> as its root object type, open its dropdown list, and select </w:t>
      </w:r>
      <w:r w:rsidRPr="00665D58">
        <w:rPr>
          <w:rFonts w:ascii="Arial Narrow" w:hAnsi="Arial Narrow" w:cs="Times New Roman"/>
          <w:sz w:val="18"/>
          <w:szCs w:val="18"/>
        </w:rPr>
        <w:t xml:space="preserve">Employee has </w:t>
      </w:r>
      <w:proofErr w:type="spellStart"/>
      <w:r w:rsidRPr="00665D58">
        <w:rPr>
          <w:rFonts w:ascii="Arial Narrow" w:hAnsi="Arial Narrow" w:cs="Times New Roman"/>
          <w:sz w:val="18"/>
          <w:szCs w:val="18"/>
        </w:rPr>
        <w:t>FamilyName</w:t>
      </w:r>
      <w:proofErr w:type="spellEnd"/>
      <w:r w:rsidRPr="00665D58">
        <w:rPr>
          <w:rFonts w:asciiTheme="majorHAnsi" w:hAnsiTheme="majorHAnsi" w:cs="Times New Roman"/>
          <w:sz w:val="20"/>
          <w:szCs w:val="20"/>
        </w:rPr>
        <w:t>.</w:t>
      </w:r>
    </w:p>
    <w:p w:rsidR="003B141E" w:rsidRDefault="003B141E" w:rsidP="00D5108C">
      <w:pPr>
        <w:tabs>
          <w:tab w:val="left" w:pos="1956"/>
        </w:tabs>
        <w:ind w:left="567"/>
        <w:rPr>
          <w:rFonts w:asciiTheme="majorHAnsi" w:hAnsiTheme="majorHAnsi" w:cs="Times New Roman"/>
          <w:sz w:val="20"/>
          <w:szCs w:val="20"/>
        </w:rPr>
      </w:pPr>
    </w:p>
    <w:p w:rsidR="003B141E" w:rsidRDefault="00665D58"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08800" behindDoc="1" locked="0" layoutInCell="1" allowOverlap="1" wp14:anchorId="4541BBB3" wp14:editId="05CAA28A">
            <wp:simplePos x="0" y="0"/>
            <wp:positionH relativeFrom="column">
              <wp:posOffset>697865</wp:posOffset>
            </wp:positionH>
            <wp:positionV relativeFrom="paragraph">
              <wp:posOffset>128270</wp:posOffset>
            </wp:positionV>
            <wp:extent cx="1920240" cy="1013460"/>
            <wp:effectExtent l="0" t="0" r="3810" b="0"/>
            <wp:wrapNone/>
            <wp:docPr id="407" name="Picture 4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extLst>
                        <a:ext uri="{28A0092B-C50C-407E-A947-70E740481C1C}">
                          <a14:useLocalDpi xmlns:a14="http://schemas.microsoft.com/office/drawing/2010/main" val="0"/>
                        </a:ext>
                      </a:extLst>
                    </a:blip>
                    <a:stretch>
                      <a:fillRect/>
                    </a:stretch>
                  </pic:blipFill>
                  <pic:spPr>
                    <a:xfrm>
                      <a:off x="0" y="0"/>
                      <a:ext cx="1920240" cy="101346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109824" behindDoc="1" locked="0" layoutInCell="1" allowOverlap="1" wp14:anchorId="49CA39CF" wp14:editId="6E18A472">
            <wp:simplePos x="0" y="0"/>
            <wp:positionH relativeFrom="column">
              <wp:posOffset>3168015</wp:posOffset>
            </wp:positionH>
            <wp:positionV relativeFrom="paragraph">
              <wp:posOffset>41910</wp:posOffset>
            </wp:positionV>
            <wp:extent cx="2080260" cy="1325880"/>
            <wp:effectExtent l="0" t="0" r="0" b="7620"/>
            <wp:wrapNone/>
            <wp:docPr id="416" name="Picture 4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extLst>
                        <a:ext uri="{28A0092B-C50C-407E-A947-70E740481C1C}">
                          <a14:useLocalDpi xmlns:a14="http://schemas.microsoft.com/office/drawing/2010/main" val="0"/>
                        </a:ext>
                      </a:extLst>
                    </a:blip>
                    <a:stretch>
                      <a:fillRect/>
                    </a:stretch>
                  </pic:blipFill>
                  <pic:spPr>
                    <a:xfrm>
                      <a:off x="0" y="0"/>
                      <a:ext cx="2080260" cy="1325880"/>
                    </a:xfrm>
                    <a:prstGeom prst="rect">
                      <a:avLst/>
                    </a:prstGeom>
                  </pic:spPr>
                </pic:pic>
              </a:graphicData>
            </a:graphic>
            <wp14:sizeRelH relativeFrom="page">
              <wp14:pctWidth>0</wp14:pctWidth>
            </wp14:sizeRelH>
            <wp14:sizeRelV relativeFrom="page">
              <wp14:pctHeight>0</wp14:pctHeight>
            </wp14:sizeRelV>
          </wp:anchor>
        </w:drawing>
      </w: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p>
    <w:p w:rsidR="00665D58" w:rsidRPr="00665D58" w:rsidRDefault="00665D58" w:rsidP="00665D58">
      <w:pPr>
        <w:tabs>
          <w:tab w:val="left" w:pos="1956"/>
        </w:tabs>
        <w:ind w:left="567"/>
        <w:rPr>
          <w:rFonts w:asciiTheme="majorHAnsi" w:hAnsiTheme="majorHAnsi" w:cs="Times New Roman"/>
          <w:sz w:val="20"/>
          <w:szCs w:val="20"/>
        </w:rPr>
      </w:pPr>
      <w:r w:rsidRPr="00665D58">
        <w:rPr>
          <w:rFonts w:asciiTheme="majorHAnsi" w:hAnsiTheme="majorHAnsi" w:cs="Times New Roman"/>
          <w:sz w:val="20"/>
          <w:szCs w:val="20"/>
        </w:rPr>
        <w:t xml:space="preserve">Go back to the Path2 header, open its dropdown list, and select </w:t>
      </w:r>
      <w:r w:rsidRPr="00665D58">
        <w:rPr>
          <w:rFonts w:ascii="Arial Narrow" w:hAnsi="Arial Narrow" w:cs="Times New Roman"/>
          <w:sz w:val="18"/>
          <w:szCs w:val="18"/>
        </w:rPr>
        <w:t xml:space="preserve">Employee has preferred </w:t>
      </w:r>
      <w:proofErr w:type="spellStart"/>
      <w:r w:rsidRPr="00665D58">
        <w:rPr>
          <w:rFonts w:ascii="Arial Narrow" w:hAnsi="Arial Narrow" w:cs="Times New Roman"/>
          <w:sz w:val="18"/>
          <w:szCs w:val="18"/>
        </w:rPr>
        <w:t>GivenName</w:t>
      </w:r>
      <w:proofErr w:type="spellEnd"/>
      <w:r w:rsidRPr="00665D58">
        <w:rPr>
          <w:rFonts w:asciiTheme="majorHAnsi" w:hAnsiTheme="majorHAnsi" w:cs="Times New Roman"/>
          <w:sz w:val="20"/>
          <w:szCs w:val="20"/>
        </w:rPr>
        <w:t xml:space="preserve">. Then right-click the Path2 </w:t>
      </w:r>
      <w:proofErr w:type="gramStart"/>
      <w:r w:rsidRPr="00665D58">
        <w:rPr>
          <w:rFonts w:asciiTheme="majorHAnsi" w:hAnsiTheme="majorHAnsi" w:cs="Times New Roman"/>
          <w:sz w:val="20"/>
          <w:szCs w:val="20"/>
        </w:rPr>
        <w:t>header,</w:t>
      </w:r>
      <w:proofErr w:type="gramEnd"/>
      <w:r w:rsidRPr="00665D58">
        <w:rPr>
          <w:rFonts w:asciiTheme="majorHAnsi" w:hAnsiTheme="majorHAnsi" w:cs="Times New Roman"/>
          <w:sz w:val="20"/>
          <w:szCs w:val="20"/>
        </w:rPr>
        <w:t xml:space="preserve"> and select </w:t>
      </w:r>
      <w:r w:rsidRPr="00665D58">
        <w:rPr>
          <w:rFonts w:ascii="Arial Narrow" w:hAnsi="Arial Narrow" w:cs="Times New Roman"/>
          <w:sz w:val="18"/>
          <w:szCs w:val="18"/>
        </w:rPr>
        <w:t>Add Calculation</w:t>
      </w:r>
      <w:r w:rsidRPr="00665D58">
        <w:rPr>
          <w:rFonts w:asciiTheme="majorHAnsi" w:hAnsiTheme="majorHAnsi" w:cs="Times New Roman"/>
          <w:sz w:val="20"/>
          <w:szCs w:val="20"/>
        </w:rPr>
        <w:t xml:space="preserve"> from its context menu.</w:t>
      </w: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10848" behindDoc="1" locked="0" layoutInCell="1" allowOverlap="1" wp14:anchorId="0380942F" wp14:editId="76C18159">
            <wp:simplePos x="0" y="0"/>
            <wp:positionH relativeFrom="column">
              <wp:posOffset>361315</wp:posOffset>
            </wp:positionH>
            <wp:positionV relativeFrom="paragraph">
              <wp:posOffset>635</wp:posOffset>
            </wp:positionV>
            <wp:extent cx="2659380" cy="1478280"/>
            <wp:effectExtent l="0" t="0" r="7620" b="7620"/>
            <wp:wrapNone/>
            <wp:docPr id="423" name="Picture 4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extLst>
                        <a:ext uri="{28A0092B-C50C-407E-A947-70E740481C1C}">
                          <a14:useLocalDpi xmlns:a14="http://schemas.microsoft.com/office/drawing/2010/main" val="0"/>
                        </a:ext>
                      </a:extLst>
                    </a:blip>
                    <a:stretch>
                      <a:fillRect/>
                    </a:stretch>
                  </pic:blipFill>
                  <pic:spPr>
                    <a:xfrm>
                      <a:off x="0" y="0"/>
                      <a:ext cx="2659380" cy="1478280"/>
                    </a:xfrm>
                    <a:prstGeom prst="rect">
                      <a:avLst/>
                    </a:prstGeom>
                  </pic:spPr>
                </pic:pic>
              </a:graphicData>
            </a:graphic>
            <wp14:sizeRelH relativeFrom="page">
              <wp14:pctWidth>0</wp14:pctWidth>
            </wp14:sizeRelH>
            <wp14:sizeRelV relativeFrom="page">
              <wp14:pctHeight>0</wp14:pctHeight>
            </wp14:sizeRelV>
          </wp:anchor>
        </w:drawing>
      </w: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11872" behindDoc="1" locked="0" layoutInCell="1" allowOverlap="1" wp14:anchorId="2A4C7ED5" wp14:editId="53AA6F6B">
            <wp:simplePos x="0" y="0"/>
            <wp:positionH relativeFrom="column">
              <wp:posOffset>3447415</wp:posOffset>
            </wp:positionH>
            <wp:positionV relativeFrom="paragraph">
              <wp:posOffset>77470</wp:posOffset>
            </wp:positionV>
            <wp:extent cx="1897380" cy="632460"/>
            <wp:effectExtent l="0" t="0" r="7620" b="0"/>
            <wp:wrapNone/>
            <wp:docPr id="437" name="Picture 4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1897380" cy="632460"/>
                    </a:xfrm>
                    <a:prstGeom prst="rect">
                      <a:avLst/>
                    </a:prstGeom>
                  </pic:spPr>
                </pic:pic>
              </a:graphicData>
            </a:graphic>
            <wp14:sizeRelH relativeFrom="page">
              <wp14:pctWidth>0</wp14:pctWidth>
            </wp14:sizeRelH>
            <wp14:sizeRelV relativeFrom="page">
              <wp14:pctHeight>0</wp14:pctHeight>
            </wp14:sizeRelV>
          </wp:anchor>
        </w:drawing>
      </w: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p>
    <w:p w:rsidR="00665D58" w:rsidRPr="00665D58" w:rsidRDefault="00665D58" w:rsidP="00665D58">
      <w:pPr>
        <w:tabs>
          <w:tab w:val="left" w:pos="1956"/>
        </w:tabs>
        <w:ind w:left="567"/>
        <w:rPr>
          <w:rFonts w:asciiTheme="majorHAnsi" w:hAnsiTheme="majorHAnsi" w:cs="Times New Roman"/>
          <w:sz w:val="20"/>
          <w:szCs w:val="20"/>
        </w:rPr>
      </w:pPr>
      <w:r w:rsidRPr="00665D58">
        <w:rPr>
          <w:rFonts w:asciiTheme="majorHAnsi" w:hAnsiTheme="majorHAnsi" w:cs="Times New Roman"/>
          <w:sz w:val="20"/>
          <w:szCs w:val="20"/>
        </w:rPr>
        <w:t>For our first calculation we want to concatenate the preferred given name to a space character. Select the “+” function from the function list</w:t>
      </w:r>
      <w:r w:rsidR="00BA3D7E">
        <w:rPr>
          <w:rStyle w:val="FootnoteReference"/>
          <w:rFonts w:asciiTheme="majorHAnsi" w:hAnsiTheme="majorHAnsi" w:cs="Times New Roman"/>
          <w:sz w:val="20"/>
          <w:szCs w:val="20"/>
        </w:rPr>
        <w:footnoteReference w:id="16"/>
      </w:r>
      <w:r w:rsidRPr="00665D58">
        <w:rPr>
          <w:rFonts w:asciiTheme="majorHAnsi" w:hAnsiTheme="majorHAnsi" w:cs="Times New Roman"/>
          <w:sz w:val="20"/>
          <w:szCs w:val="20"/>
        </w:rPr>
        <w:t xml:space="preserve">. The “+” operator may be used to add numbers or concatenate strings, depending on what kinds of arguments (numeric or string) you give it. For the </w:t>
      </w:r>
      <w:proofErr w:type="spellStart"/>
      <w:r w:rsidRPr="00665D58">
        <w:rPr>
          <w:rFonts w:ascii="Arial Narrow" w:hAnsi="Arial Narrow" w:cs="Times New Roman"/>
          <w:sz w:val="18"/>
          <w:szCs w:val="18"/>
        </w:rPr>
        <w:t>DataSource</w:t>
      </w:r>
      <w:proofErr w:type="spellEnd"/>
      <w:r w:rsidRPr="00665D58">
        <w:rPr>
          <w:rFonts w:asciiTheme="majorHAnsi" w:hAnsiTheme="majorHAnsi" w:cs="Times New Roman"/>
          <w:sz w:val="20"/>
          <w:szCs w:val="20"/>
        </w:rPr>
        <w:t xml:space="preserve"> of the </w:t>
      </w:r>
      <w:r w:rsidRPr="00665D58">
        <w:rPr>
          <w:rFonts w:ascii="Arial Narrow" w:hAnsi="Arial Narrow" w:cs="Times New Roman"/>
          <w:sz w:val="18"/>
          <w:szCs w:val="18"/>
        </w:rPr>
        <w:t>left</w:t>
      </w:r>
      <w:r w:rsidRPr="00665D58">
        <w:rPr>
          <w:rFonts w:asciiTheme="majorHAnsi" w:hAnsiTheme="majorHAnsi" w:cs="Times New Roman"/>
          <w:sz w:val="20"/>
          <w:szCs w:val="20"/>
        </w:rPr>
        <w:t xml:space="preserve"> argument, expand </w:t>
      </w:r>
      <w:r w:rsidRPr="00E62E6F">
        <w:rPr>
          <w:rFonts w:ascii="Arial Narrow" w:hAnsi="Arial Narrow" w:cs="Times New Roman"/>
          <w:sz w:val="18"/>
          <w:szCs w:val="18"/>
        </w:rPr>
        <w:t>Path Variables</w:t>
      </w:r>
      <w:r w:rsidRPr="00665D58">
        <w:rPr>
          <w:rFonts w:asciiTheme="majorHAnsi" w:hAnsiTheme="majorHAnsi" w:cs="Times New Roman"/>
          <w:sz w:val="20"/>
          <w:szCs w:val="20"/>
        </w:rPr>
        <w:t xml:space="preserve"> and select </w:t>
      </w:r>
      <w:proofErr w:type="spellStart"/>
      <w:r w:rsidRPr="00E62E6F">
        <w:rPr>
          <w:rFonts w:ascii="Arial Narrow" w:hAnsi="Arial Narrow" w:cs="Times New Roman"/>
          <w:sz w:val="18"/>
          <w:szCs w:val="18"/>
        </w:rPr>
        <w:t>GivenName</w:t>
      </w:r>
      <w:proofErr w:type="spellEnd"/>
      <w:r w:rsidRPr="00665D58">
        <w:rPr>
          <w:rFonts w:asciiTheme="majorHAnsi" w:hAnsiTheme="majorHAnsi" w:cs="Times New Roman"/>
          <w:sz w:val="20"/>
          <w:szCs w:val="20"/>
        </w:rPr>
        <w:t>.</w:t>
      </w:r>
    </w:p>
    <w:p w:rsidR="00665D58" w:rsidRDefault="00E62E6F"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13920" behindDoc="1" locked="0" layoutInCell="1" allowOverlap="1" wp14:anchorId="4C8144FF" wp14:editId="1640BE69">
            <wp:simplePos x="0" y="0"/>
            <wp:positionH relativeFrom="column">
              <wp:posOffset>3688715</wp:posOffset>
            </wp:positionH>
            <wp:positionV relativeFrom="paragraph">
              <wp:posOffset>26035</wp:posOffset>
            </wp:positionV>
            <wp:extent cx="1562100" cy="1165860"/>
            <wp:effectExtent l="0" t="0" r="0" b="0"/>
            <wp:wrapNone/>
            <wp:docPr id="475" name="Picture 4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extLst>
                        <a:ext uri="{28A0092B-C50C-407E-A947-70E740481C1C}">
                          <a14:useLocalDpi xmlns:a14="http://schemas.microsoft.com/office/drawing/2010/main" val="0"/>
                        </a:ext>
                      </a:extLst>
                    </a:blip>
                    <a:stretch>
                      <a:fillRect/>
                    </a:stretch>
                  </pic:blipFill>
                  <pic:spPr>
                    <a:xfrm>
                      <a:off x="0" y="0"/>
                      <a:ext cx="1562100" cy="1165860"/>
                    </a:xfrm>
                    <a:prstGeom prst="rect">
                      <a:avLst/>
                    </a:prstGeom>
                  </pic:spPr>
                </pic:pic>
              </a:graphicData>
            </a:graphic>
            <wp14:sizeRelH relativeFrom="page">
              <wp14:pctWidth>0</wp14:pctWidth>
            </wp14:sizeRelH>
            <wp14:sizeRelV relativeFrom="page">
              <wp14:pctHeight>0</wp14:pctHeight>
            </wp14:sizeRelV>
          </wp:anchor>
        </w:drawing>
      </w:r>
    </w:p>
    <w:p w:rsidR="00665D58" w:rsidRDefault="00E62E6F"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12896" behindDoc="1" locked="0" layoutInCell="1" allowOverlap="1" wp14:anchorId="4CD57878" wp14:editId="347B6185">
            <wp:simplePos x="0" y="0"/>
            <wp:positionH relativeFrom="column">
              <wp:posOffset>875665</wp:posOffset>
            </wp:positionH>
            <wp:positionV relativeFrom="paragraph">
              <wp:posOffset>36195</wp:posOffset>
            </wp:positionV>
            <wp:extent cx="1798320" cy="716280"/>
            <wp:effectExtent l="0" t="0" r="0" b="7620"/>
            <wp:wrapNone/>
            <wp:docPr id="449" name="Picture 4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1798320" cy="716280"/>
                    </a:xfrm>
                    <a:prstGeom prst="rect">
                      <a:avLst/>
                    </a:prstGeom>
                  </pic:spPr>
                </pic:pic>
              </a:graphicData>
            </a:graphic>
            <wp14:sizeRelH relativeFrom="page">
              <wp14:pctWidth>0</wp14:pctWidth>
            </wp14:sizeRelH>
            <wp14:sizeRelV relativeFrom="page">
              <wp14:pctHeight>0</wp14:pctHeight>
            </wp14:sizeRelV>
          </wp:anchor>
        </w:drawing>
      </w: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p>
    <w:p w:rsidR="00665D58" w:rsidRDefault="00E62E6F"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p>
    <w:p w:rsidR="00E62E6F" w:rsidRDefault="00E62E6F" w:rsidP="00D5108C">
      <w:pPr>
        <w:tabs>
          <w:tab w:val="left" w:pos="1956"/>
        </w:tabs>
        <w:ind w:left="567"/>
        <w:rPr>
          <w:rFonts w:asciiTheme="majorHAnsi" w:hAnsiTheme="majorHAnsi" w:cs="Times New Roman"/>
          <w:sz w:val="20"/>
          <w:szCs w:val="20"/>
        </w:rPr>
      </w:pPr>
    </w:p>
    <w:p w:rsidR="00E62E6F" w:rsidRPr="00E62E6F" w:rsidRDefault="00E62E6F" w:rsidP="00E62E6F">
      <w:pPr>
        <w:tabs>
          <w:tab w:val="left" w:pos="1956"/>
        </w:tabs>
        <w:ind w:left="567"/>
        <w:rPr>
          <w:rFonts w:asciiTheme="majorHAnsi" w:hAnsiTheme="majorHAnsi" w:cs="Times New Roman"/>
          <w:sz w:val="20"/>
          <w:szCs w:val="20"/>
        </w:rPr>
      </w:pPr>
      <w:r w:rsidRPr="00E62E6F">
        <w:rPr>
          <w:rFonts w:asciiTheme="majorHAnsi" w:hAnsiTheme="majorHAnsi" w:cs="Times New Roman"/>
          <w:sz w:val="20"/>
          <w:szCs w:val="20"/>
        </w:rPr>
        <w:lastRenderedPageBreak/>
        <w:t xml:space="preserve">For the </w:t>
      </w:r>
      <w:proofErr w:type="spellStart"/>
      <w:r w:rsidRPr="00E62E6F">
        <w:rPr>
          <w:rFonts w:ascii="Arial Narrow" w:hAnsi="Arial Narrow" w:cs="Times New Roman"/>
          <w:sz w:val="18"/>
          <w:szCs w:val="18"/>
        </w:rPr>
        <w:t>DataSource</w:t>
      </w:r>
      <w:proofErr w:type="spellEnd"/>
      <w:r w:rsidRPr="00E62E6F">
        <w:rPr>
          <w:rFonts w:asciiTheme="majorHAnsi" w:hAnsiTheme="majorHAnsi" w:cs="Times New Roman"/>
          <w:sz w:val="20"/>
          <w:szCs w:val="20"/>
        </w:rPr>
        <w:t xml:space="preserve"> of the </w:t>
      </w:r>
      <w:r w:rsidRPr="00E62E6F">
        <w:rPr>
          <w:rFonts w:ascii="Arial Narrow" w:hAnsi="Arial Narrow" w:cs="Times New Roman"/>
          <w:sz w:val="18"/>
          <w:szCs w:val="18"/>
        </w:rPr>
        <w:t>right</w:t>
      </w:r>
      <w:r w:rsidRPr="00E62E6F">
        <w:rPr>
          <w:rFonts w:asciiTheme="majorHAnsi" w:hAnsiTheme="majorHAnsi" w:cs="Times New Roman"/>
          <w:sz w:val="20"/>
          <w:szCs w:val="20"/>
        </w:rPr>
        <w:t xml:space="preserve"> argument, expand </w:t>
      </w:r>
      <w:proofErr w:type="spellStart"/>
      <w:r w:rsidRPr="00E62E6F">
        <w:rPr>
          <w:rFonts w:ascii="Arial Narrow" w:hAnsi="Arial Narrow" w:cs="Times New Roman"/>
          <w:sz w:val="18"/>
          <w:szCs w:val="18"/>
        </w:rPr>
        <w:t>ConstantValue</w:t>
      </w:r>
      <w:proofErr w:type="spellEnd"/>
      <w:r w:rsidRPr="00E62E6F">
        <w:rPr>
          <w:rFonts w:asciiTheme="majorHAnsi" w:hAnsiTheme="majorHAnsi" w:cs="Times New Roman"/>
          <w:sz w:val="20"/>
          <w:szCs w:val="20"/>
        </w:rPr>
        <w:t>, type the string ' ' (single quotes around a space) and press Enter. The function calculation now displays as shown.</w:t>
      </w:r>
    </w:p>
    <w:p w:rsidR="00665D58" w:rsidRDefault="00665D58" w:rsidP="00D5108C">
      <w:pPr>
        <w:tabs>
          <w:tab w:val="left" w:pos="1956"/>
        </w:tabs>
        <w:ind w:left="567"/>
        <w:rPr>
          <w:rFonts w:asciiTheme="majorHAnsi" w:hAnsiTheme="majorHAnsi" w:cs="Times New Roman"/>
          <w:sz w:val="20"/>
          <w:szCs w:val="20"/>
        </w:rPr>
      </w:pPr>
    </w:p>
    <w:p w:rsidR="00665D58" w:rsidRDefault="00E62E6F"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14944" behindDoc="1" locked="0" layoutInCell="1" allowOverlap="1" wp14:anchorId="7A7CDF8F" wp14:editId="239979C5">
            <wp:simplePos x="0" y="0"/>
            <wp:positionH relativeFrom="column">
              <wp:posOffset>945515</wp:posOffset>
            </wp:positionH>
            <wp:positionV relativeFrom="paragraph">
              <wp:posOffset>76835</wp:posOffset>
            </wp:positionV>
            <wp:extent cx="1973580" cy="2811780"/>
            <wp:effectExtent l="0" t="0" r="7620" b="7620"/>
            <wp:wrapNone/>
            <wp:docPr id="486" name="Picture 4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extLst>
                        <a:ext uri="{28A0092B-C50C-407E-A947-70E740481C1C}">
                          <a14:useLocalDpi xmlns:a14="http://schemas.microsoft.com/office/drawing/2010/main" val="0"/>
                        </a:ext>
                      </a:extLst>
                    </a:blip>
                    <a:stretch>
                      <a:fillRect/>
                    </a:stretch>
                  </pic:blipFill>
                  <pic:spPr>
                    <a:xfrm>
                      <a:off x="0" y="0"/>
                      <a:ext cx="1973580" cy="2811780"/>
                    </a:xfrm>
                    <a:prstGeom prst="rect">
                      <a:avLst/>
                    </a:prstGeom>
                  </pic:spPr>
                </pic:pic>
              </a:graphicData>
            </a:graphic>
            <wp14:sizeRelH relativeFrom="page">
              <wp14:pctWidth>0</wp14:pctWidth>
            </wp14:sizeRelH>
            <wp14:sizeRelV relativeFrom="page">
              <wp14:pctHeight>0</wp14:pctHeight>
            </wp14:sizeRelV>
          </wp:anchor>
        </w:drawing>
      </w: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p>
    <w:p w:rsidR="00665D58" w:rsidRDefault="00E62E6F"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15968" behindDoc="1" locked="0" layoutInCell="1" allowOverlap="1" wp14:anchorId="65C35B19" wp14:editId="128AB543">
            <wp:simplePos x="0" y="0"/>
            <wp:positionH relativeFrom="column">
              <wp:posOffset>3980815</wp:posOffset>
            </wp:positionH>
            <wp:positionV relativeFrom="paragraph">
              <wp:posOffset>149860</wp:posOffset>
            </wp:positionV>
            <wp:extent cx="1165860" cy="441960"/>
            <wp:effectExtent l="0" t="0" r="0" b="0"/>
            <wp:wrapNone/>
            <wp:docPr id="487" name="Picture 4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extLst>
                        <a:ext uri="{28A0092B-C50C-407E-A947-70E740481C1C}">
                          <a14:useLocalDpi xmlns:a14="http://schemas.microsoft.com/office/drawing/2010/main" val="0"/>
                        </a:ext>
                      </a:extLst>
                    </a:blip>
                    <a:stretch>
                      <a:fillRect/>
                    </a:stretch>
                  </pic:blipFill>
                  <pic:spPr>
                    <a:xfrm>
                      <a:off x="0" y="0"/>
                      <a:ext cx="1165860" cy="441960"/>
                    </a:xfrm>
                    <a:prstGeom prst="rect">
                      <a:avLst/>
                    </a:prstGeom>
                  </pic:spPr>
                </pic:pic>
              </a:graphicData>
            </a:graphic>
            <wp14:sizeRelH relativeFrom="page">
              <wp14:pctWidth>0</wp14:pctWidth>
            </wp14:sizeRelH>
            <wp14:sizeRelV relativeFrom="page">
              <wp14:pctHeight>0</wp14:pctHeight>
            </wp14:sizeRelV>
          </wp:anchor>
        </w:drawing>
      </w:r>
    </w:p>
    <w:p w:rsidR="00665D58" w:rsidRDefault="00665D58" w:rsidP="00D5108C">
      <w:pPr>
        <w:tabs>
          <w:tab w:val="left" w:pos="1956"/>
        </w:tabs>
        <w:ind w:left="567"/>
        <w:rPr>
          <w:rFonts w:asciiTheme="majorHAnsi" w:hAnsiTheme="majorHAnsi" w:cs="Times New Roman"/>
          <w:sz w:val="20"/>
          <w:szCs w:val="20"/>
        </w:rPr>
      </w:pPr>
    </w:p>
    <w:p w:rsidR="00665D58" w:rsidRDefault="00E62E6F"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665D58" w:rsidRDefault="00665D58" w:rsidP="00D5108C">
      <w:pPr>
        <w:tabs>
          <w:tab w:val="left" w:pos="1956"/>
        </w:tabs>
        <w:ind w:left="567"/>
        <w:rPr>
          <w:rFonts w:asciiTheme="majorHAnsi" w:hAnsiTheme="majorHAnsi" w:cs="Times New Roman"/>
          <w:sz w:val="20"/>
          <w:szCs w:val="20"/>
        </w:rPr>
      </w:pPr>
    </w:p>
    <w:p w:rsidR="00665D58" w:rsidRDefault="00665D58" w:rsidP="00D5108C">
      <w:pPr>
        <w:tabs>
          <w:tab w:val="left" w:pos="1956"/>
        </w:tabs>
        <w:ind w:left="567"/>
        <w:rPr>
          <w:rFonts w:asciiTheme="majorHAnsi" w:hAnsiTheme="majorHAnsi" w:cs="Times New Roman"/>
          <w:sz w:val="20"/>
          <w:szCs w:val="20"/>
        </w:rPr>
      </w:pPr>
    </w:p>
    <w:p w:rsidR="00E62E6F" w:rsidRPr="00E62E6F" w:rsidRDefault="00E62E6F" w:rsidP="00E62E6F">
      <w:pPr>
        <w:tabs>
          <w:tab w:val="left" w:pos="1956"/>
        </w:tabs>
        <w:ind w:left="567"/>
        <w:rPr>
          <w:rFonts w:asciiTheme="majorHAnsi" w:hAnsiTheme="majorHAnsi" w:cs="Times New Roman"/>
          <w:sz w:val="20"/>
          <w:szCs w:val="20"/>
        </w:rPr>
      </w:pPr>
      <w:r w:rsidRPr="00E62E6F">
        <w:rPr>
          <w:rFonts w:asciiTheme="majorHAnsi" w:hAnsiTheme="majorHAnsi" w:cs="Times New Roman"/>
          <w:sz w:val="20"/>
          <w:szCs w:val="20"/>
        </w:rPr>
        <w:t xml:space="preserve">For our second and final calculation we want to concatenate the result of the first calculation to the family name. Right-click the Path2 header, select </w:t>
      </w:r>
      <w:r w:rsidRPr="00E62E6F">
        <w:rPr>
          <w:rFonts w:ascii="Arial Narrow" w:hAnsi="Arial Narrow" w:cs="Times New Roman"/>
          <w:sz w:val="18"/>
          <w:szCs w:val="18"/>
        </w:rPr>
        <w:t>Add Calculation</w:t>
      </w:r>
      <w:r w:rsidRPr="00E62E6F">
        <w:rPr>
          <w:rFonts w:asciiTheme="majorHAnsi" w:hAnsiTheme="majorHAnsi" w:cs="Times New Roman"/>
          <w:sz w:val="20"/>
          <w:szCs w:val="20"/>
        </w:rPr>
        <w:t xml:space="preserve"> from its context menu, and then select “+” from the function list. For the </w:t>
      </w:r>
      <w:proofErr w:type="spellStart"/>
      <w:r w:rsidRPr="00E62E6F">
        <w:rPr>
          <w:rFonts w:ascii="Arial Narrow" w:hAnsi="Arial Narrow" w:cs="Times New Roman"/>
          <w:sz w:val="18"/>
          <w:szCs w:val="18"/>
        </w:rPr>
        <w:t>DataSource</w:t>
      </w:r>
      <w:proofErr w:type="spellEnd"/>
      <w:r w:rsidRPr="00E62E6F">
        <w:rPr>
          <w:rFonts w:asciiTheme="majorHAnsi" w:hAnsiTheme="majorHAnsi" w:cs="Times New Roman"/>
          <w:sz w:val="20"/>
          <w:szCs w:val="20"/>
        </w:rPr>
        <w:t xml:space="preserve"> of the </w:t>
      </w:r>
      <w:r w:rsidRPr="00E62E6F">
        <w:rPr>
          <w:rFonts w:ascii="Arial Narrow" w:hAnsi="Arial Narrow" w:cs="Times New Roman"/>
          <w:sz w:val="18"/>
          <w:szCs w:val="18"/>
        </w:rPr>
        <w:t>left</w:t>
      </w:r>
      <w:r w:rsidRPr="00E62E6F">
        <w:rPr>
          <w:rFonts w:asciiTheme="majorHAnsi" w:hAnsiTheme="majorHAnsi" w:cs="Times New Roman"/>
          <w:sz w:val="20"/>
          <w:szCs w:val="20"/>
        </w:rPr>
        <w:t xml:space="preserve"> argument, expand </w:t>
      </w:r>
      <w:r w:rsidRPr="00E62E6F">
        <w:rPr>
          <w:rFonts w:ascii="Arial Narrow" w:hAnsi="Arial Narrow" w:cs="Times New Roman"/>
          <w:sz w:val="18"/>
          <w:szCs w:val="18"/>
        </w:rPr>
        <w:t>Calculated Values</w:t>
      </w:r>
      <w:r w:rsidRPr="00E62E6F">
        <w:rPr>
          <w:rFonts w:asciiTheme="majorHAnsi" w:hAnsiTheme="majorHAnsi" w:cs="Times New Roman"/>
          <w:sz w:val="20"/>
          <w:szCs w:val="20"/>
        </w:rPr>
        <w:t xml:space="preserve"> and select </w:t>
      </w:r>
      <w:r w:rsidRPr="00E62E6F">
        <w:rPr>
          <w:rFonts w:ascii="Arial Narrow" w:hAnsi="Arial Narrow" w:cs="Times New Roman"/>
          <w:sz w:val="18"/>
          <w:szCs w:val="18"/>
        </w:rPr>
        <w:t>GivenName#1 + ' '</w:t>
      </w:r>
      <w:r w:rsidRPr="00E62E6F">
        <w:rPr>
          <w:rFonts w:asciiTheme="majorHAnsi" w:hAnsiTheme="majorHAnsi" w:cs="Times New Roman"/>
          <w:sz w:val="20"/>
          <w:szCs w:val="20"/>
        </w:rPr>
        <w:t>.</w:t>
      </w:r>
      <w:r>
        <w:rPr>
          <w:rFonts w:asciiTheme="majorHAnsi" w:hAnsiTheme="majorHAnsi" w:cs="Times New Roman"/>
          <w:sz w:val="20"/>
          <w:szCs w:val="20"/>
        </w:rPr>
        <w:t xml:space="preserve"> </w:t>
      </w:r>
      <w:r w:rsidRPr="00E62E6F">
        <w:rPr>
          <w:rFonts w:asciiTheme="majorHAnsi" w:hAnsiTheme="majorHAnsi" w:cs="Times New Roman"/>
          <w:sz w:val="20"/>
          <w:szCs w:val="20"/>
        </w:rPr>
        <w:t xml:space="preserve">For the </w:t>
      </w:r>
      <w:proofErr w:type="spellStart"/>
      <w:r w:rsidRPr="00E62E6F">
        <w:rPr>
          <w:rFonts w:ascii="Arial Narrow" w:hAnsi="Arial Narrow" w:cs="Times New Roman"/>
          <w:sz w:val="18"/>
          <w:szCs w:val="18"/>
        </w:rPr>
        <w:t>DataSource</w:t>
      </w:r>
      <w:proofErr w:type="spellEnd"/>
      <w:r w:rsidRPr="00E62E6F">
        <w:rPr>
          <w:rFonts w:asciiTheme="majorHAnsi" w:hAnsiTheme="majorHAnsi" w:cs="Times New Roman"/>
          <w:sz w:val="20"/>
          <w:szCs w:val="20"/>
        </w:rPr>
        <w:t xml:space="preserve"> of the </w:t>
      </w:r>
      <w:r w:rsidRPr="00E62E6F">
        <w:rPr>
          <w:rFonts w:ascii="Arial Narrow" w:hAnsi="Arial Narrow" w:cs="Times New Roman"/>
          <w:sz w:val="18"/>
          <w:szCs w:val="18"/>
        </w:rPr>
        <w:t>right</w:t>
      </w:r>
      <w:r w:rsidRPr="00E62E6F">
        <w:rPr>
          <w:rFonts w:asciiTheme="majorHAnsi" w:hAnsiTheme="majorHAnsi" w:cs="Times New Roman"/>
          <w:sz w:val="20"/>
          <w:szCs w:val="20"/>
        </w:rPr>
        <w:t xml:space="preserve"> argument, expand </w:t>
      </w:r>
      <w:r w:rsidRPr="00E62E6F">
        <w:rPr>
          <w:rFonts w:ascii="Arial Narrow" w:hAnsi="Arial Narrow" w:cs="Times New Roman"/>
          <w:sz w:val="18"/>
          <w:szCs w:val="18"/>
        </w:rPr>
        <w:t>Path Variables</w:t>
      </w:r>
      <w:r w:rsidRPr="00E62E6F">
        <w:rPr>
          <w:rFonts w:asciiTheme="majorHAnsi" w:hAnsiTheme="majorHAnsi" w:cs="Times New Roman"/>
          <w:sz w:val="20"/>
          <w:szCs w:val="20"/>
        </w:rPr>
        <w:t xml:space="preserve"> and select </w:t>
      </w:r>
      <w:proofErr w:type="spellStart"/>
      <w:r w:rsidRPr="00E62E6F">
        <w:rPr>
          <w:rFonts w:ascii="Arial Narrow" w:hAnsi="Arial Narrow" w:cs="Times New Roman"/>
          <w:sz w:val="18"/>
          <w:szCs w:val="18"/>
        </w:rPr>
        <w:t>FamilyName</w:t>
      </w:r>
      <w:proofErr w:type="spellEnd"/>
      <w:r w:rsidRPr="00E62E6F">
        <w:rPr>
          <w:rFonts w:asciiTheme="majorHAnsi" w:hAnsiTheme="majorHAnsi" w:cs="Times New Roman"/>
          <w:sz w:val="20"/>
          <w:szCs w:val="20"/>
        </w:rPr>
        <w:t xml:space="preserve">. </w:t>
      </w:r>
    </w:p>
    <w:p w:rsidR="00E62E6F" w:rsidRDefault="00E62E6F"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16992" behindDoc="1" locked="0" layoutInCell="1" allowOverlap="1" wp14:anchorId="6E588362" wp14:editId="54B541B5">
            <wp:simplePos x="0" y="0"/>
            <wp:positionH relativeFrom="column">
              <wp:posOffset>653415</wp:posOffset>
            </wp:positionH>
            <wp:positionV relativeFrom="paragraph">
              <wp:posOffset>158750</wp:posOffset>
            </wp:positionV>
            <wp:extent cx="1851660" cy="678180"/>
            <wp:effectExtent l="0" t="0" r="0" b="7620"/>
            <wp:wrapNone/>
            <wp:docPr id="488" name="Picture 4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extLst>
                        <a:ext uri="{28A0092B-C50C-407E-A947-70E740481C1C}">
                          <a14:useLocalDpi xmlns:a14="http://schemas.microsoft.com/office/drawing/2010/main" val="0"/>
                        </a:ext>
                      </a:extLst>
                    </a:blip>
                    <a:stretch>
                      <a:fillRect/>
                    </a:stretch>
                  </pic:blipFill>
                  <pic:spPr>
                    <a:xfrm>
                      <a:off x="0" y="0"/>
                      <a:ext cx="1851660" cy="678180"/>
                    </a:xfrm>
                    <a:prstGeom prst="rect">
                      <a:avLst/>
                    </a:prstGeom>
                  </pic:spPr>
                </pic:pic>
              </a:graphicData>
            </a:graphic>
            <wp14:sizeRelH relativeFrom="page">
              <wp14:pctWidth>0</wp14:pctWidth>
            </wp14:sizeRelH>
            <wp14:sizeRelV relativeFrom="page">
              <wp14:pctHeight>0</wp14:pctHeight>
            </wp14:sizeRelV>
          </wp:anchor>
        </w:drawing>
      </w:r>
    </w:p>
    <w:p w:rsidR="00E62E6F" w:rsidRDefault="00E62E6F"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18016" behindDoc="1" locked="0" layoutInCell="1" allowOverlap="1" wp14:anchorId="48A6A760" wp14:editId="3C6FF9EC">
            <wp:simplePos x="0" y="0"/>
            <wp:positionH relativeFrom="column">
              <wp:posOffset>3345815</wp:posOffset>
            </wp:positionH>
            <wp:positionV relativeFrom="paragraph">
              <wp:posOffset>21748</wp:posOffset>
            </wp:positionV>
            <wp:extent cx="1805940" cy="563880"/>
            <wp:effectExtent l="0" t="0" r="3810" b="7620"/>
            <wp:wrapNone/>
            <wp:docPr id="489" name="Picture 48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extLst>
                        <a:ext uri="{28A0092B-C50C-407E-A947-70E740481C1C}">
                          <a14:useLocalDpi xmlns:a14="http://schemas.microsoft.com/office/drawing/2010/main" val="0"/>
                        </a:ext>
                      </a:extLst>
                    </a:blip>
                    <a:stretch>
                      <a:fillRect/>
                    </a:stretch>
                  </pic:blipFill>
                  <pic:spPr>
                    <a:xfrm>
                      <a:off x="0" y="0"/>
                      <a:ext cx="1805940" cy="563880"/>
                    </a:xfrm>
                    <a:prstGeom prst="rect">
                      <a:avLst/>
                    </a:prstGeom>
                  </pic:spPr>
                </pic:pic>
              </a:graphicData>
            </a:graphic>
            <wp14:sizeRelH relativeFrom="page">
              <wp14:pctWidth>0</wp14:pctWidth>
            </wp14:sizeRelH>
            <wp14:sizeRelV relativeFrom="page">
              <wp14:pctHeight>0</wp14:pctHeight>
            </wp14:sizeRelV>
          </wp:anchor>
        </w:drawing>
      </w:r>
    </w:p>
    <w:p w:rsidR="00E62E6F" w:rsidRDefault="00E62E6F" w:rsidP="00D5108C">
      <w:pPr>
        <w:tabs>
          <w:tab w:val="left" w:pos="1956"/>
        </w:tabs>
        <w:ind w:left="567"/>
        <w:rPr>
          <w:rFonts w:asciiTheme="majorHAnsi" w:hAnsiTheme="majorHAnsi" w:cs="Times New Roman"/>
          <w:sz w:val="20"/>
          <w:szCs w:val="20"/>
        </w:rPr>
      </w:pPr>
    </w:p>
    <w:p w:rsidR="00E62E6F" w:rsidRDefault="002932E5"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E62E6F" w:rsidRDefault="00E62E6F" w:rsidP="00D5108C">
      <w:pPr>
        <w:tabs>
          <w:tab w:val="left" w:pos="1956"/>
        </w:tabs>
        <w:ind w:left="567"/>
        <w:rPr>
          <w:rFonts w:asciiTheme="majorHAnsi" w:hAnsiTheme="majorHAnsi" w:cs="Times New Roman"/>
          <w:sz w:val="20"/>
          <w:szCs w:val="20"/>
        </w:rPr>
      </w:pPr>
    </w:p>
    <w:p w:rsidR="00E62E6F" w:rsidRDefault="00E62E6F" w:rsidP="00D5108C">
      <w:pPr>
        <w:tabs>
          <w:tab w:val="left" w:pos="1956"/>
        </w:tabs>
        <w:ind w:left="567"/>
        <w:rPr>
          <w:rFonts w:asciiTheme="majorHAnsi" w:hAnsiTheme="majorHAnsi" w:cs="Times New Roman"/>
          <w:sz w:val="20"/>
          <w:szCs w:val="20"/>
        </w:rPr>
      </w:pPr>
    </w:p>
    <w:p w:rsidR="00E62E6F" w:rsidRDefault="00E62E6F"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19040" behindDoc="1" locked="0" layoutInCell="1" allowOverlap="1" wp14:anchorId="23573212" wp14:editId="63289B67">
            <wp:simplePos x="0" y="0"/>
            <wp:positionH relativeFrom="column">
              <wp:posOffset>653415</wp:posOffset>
            </wp:positionH>
            <wp:positionV relativeFrom="paragraph">
              <wp:posOffset>160020</wp:posOffset>
            </wp:positionV>
            <wp:extent cx="1706880" cy="1257300"/>
            <wp:effectExtent l="0" t="0" r="7620" b="0"/>
            <wp:wrapNone/>
            <wp:docPr id="491" name="Picture 49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extLst>
                        <a:ext uri="{28A0092B-C50C-407E-A947-70E740481C1C}">
                          <a14:useLocalDpi xmlns:a14="http://schemas.microsoft.com/office/drawing/2010/main" val="0"/>
                        </a:ext>
                      </a:extLst>
                    </a:blip>
                    <a:stretch>
                      <a:fillRect/>
                    </a:stretch>
                  </pic:blipFill>
                  <pic:spPr>
                    <a:xfrm>
                      <a:off x="0" y="0"/>
                      <a:ext cx="1706880" cy="1257300"/>
                    </a:xfrm>
                    <a:prstGeom prst="rect">
                      <a:avLst/>
                    </a:prstGeom>
                  </pic:spPr>
                </pic:pic>
              </a:graphicData>
            </a:graphic>
            <wp14:sizeRelH relativeFrom="page">
              <wp14:pctWidth>0</wp14:pctWidth>
            </wp14:sizeRelH>
            <wp14:sizeRelV relativeFrom="page">
              <wp14:pctHeight>0</wp14:pctHeight>
            </wp14:sizeRelV>
          </wp:anchor>
        </w:drawing>
      </w:r>
    </w:p>
    <w:p w:rsidR="00E62E6F" w:rsidRDefault="00E62E6F" w:rsidP="00D5108C">
      <w:pPr>
        <w:tabs>
          <w:tab w:val="left" w:pos="1956"/>
        </w:tabs>
        <w:ind w:left="567"/>
        <w:rPr>
          <w:rFonts w:asciiTheme="majorHAnsi" w:hAnsiTheme="majorHAnsi" w:cs="Times New Roman"/>
          <w:sz w:val="20"/>
          <w:szCs w:val="20"/>
        </w:rPr>
      </w:pPr>
      <w:r>
        <w:rPr>
          <w:rFonts w:ascii="Arial Narrow" w:hAnsi="Arial Narrow" w:cs="Times New Roman"/>
          <w:noProof/>
          <w:sz w:val="18"/>
          <w:szCs w:val="18"/>
          <w:lang w:eastAsia="en-AU"/>
        </w:rPr>
        <w:drawing>
          <wp:anchor distT="0" distB="0" distL="114300" distR="114300" simplePos="0" relativeHeight="252120064" behindDoc="1" locked="0" layoutInCell="1" allowOverlap="1" wp14:anchorId="27DEA778" wp14:editId="23CB7366">
            <wp:simplePos x="0" y="0"/>
            <wp:positionH relativeFrom="column">
              <wp:posOffset>3295015</wp:posOffset>
            </wp:positionH>
            <wp:positionV relativeFrom="paragraph">
              <wp:posOffset>59055</wp:posOffset>
            </wp:positionV>
            <wp:extent cx="1699260" cy="1120140"/>
            <wp:effectExtent l="0" t="0" r="0" b="3810"/>
            <wp:wrapNone/>
            <wp:docPr id="492" name="Picture 49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0">
                      <a:extLst>
                        <a:ext uri="{28A0092B-C50C-407E-A947-70E740481C1C}">
                          <a14:useLocalDpi xmlns:a14="http://schemas.microsoft.com/office/drawing/2010/main" val="0"/>
                        </a:ext>
                      </a:extLst>
                    </a:blip>
                    <a:stretch>
                      <a:fillRect/>
                    </a:stretch>
                  </pic:blipFill>
                  <pic:spPr>
                    <a:xfrm>
                      <a:off x="0" y="0"/>
                      <a:ext cx="1699260" cy="1120140"/>
                    </a:xfrm>
                    <a:prstGeom prst="rect">
                      <a:avLst/>
                    </a:prstGeom>
                  </pic:spPr>
                </pic:pic>
              </a:graphicData>
            </a:graphic>
            <wp14:sizeRelH relativeFrom="page">
              <wp14:pctWidth>0</wp14:pctWidth>
            </wp14:sizeRelH>
            <wp14:sizeRelV relativeFrom="page">
              <wp14:pctHeight>0</wp14:pctHeight>
            </wp14:sizeRelV>
          </wp:anchor>
        </w:drawing>
      </w:r>
    </w:p>
    <w:p w:rsidR="00E62E6F" w:rsidRDefault="00E62E6F" w:rsidP="00D5108C">
      <w:pPr>
        <w:tabs>
          <w:tab w:val="left" w:pos="1956"/>
        </w:tabs>
        <w:ind w:left="567"/>
        <w:rPr>
          <w:rFonts w:asciiTheme="majorHAnsi" w:hAnsiTheme="majorHAnsi" w:cs="Times New Roman"/>
          <w:sz w:val="20"/>
          <w:szCs w:val="20"/>
        </w:rPr>
      </w:pPr>
    </w:p>
    <w:p w:rsidR="00E62E6F" w:rsidRDefault="00E62E6F" w:rsidP="00D5108C">
      <w:pPr>
        <w:tabs>
          <w:tab w:val="left" w:pos="1956"/>
        </w:tabs>
        <w:ind w:left="567"/>
        <w:rPr>
          <w:rFonts w:asciiTheme="majorHAnsi" w:hAnsiTheme="majorHAnsi" w:cs="Times New Roman"/>
          <w:sz w:val="20"/>
          <w:szCs w:val="20"/>
        </w:rPr>
      </w:pPr>
    </w:p>
    <w:p w:rsidR="00E62E6F" w:rsidRDefault="00E62E6F" w:rsidP="00D5108C">
      <w:pPr>
        <w:tabs>
          <w:tab w:val="left" w:pos="1956"/>
        </w:tabs>
        <w:ind w:left="567"/>
        <w:rPr>
          <w:rFonts w:asciiTheme="majorHAnsi" w:hAnsiTheme="majorHAnsi" w:cs="Times New Roman"/>
          <w:sz w:val="20"/>
          <w:szCs w:val="20"/>
        </w:rPr>
      </w:pPr>
    </w:p>
    <w:p w:rsidR="00E62E6F" w:rsidRDefault="00E62E6F" w:rsidP="00D5108C">
      <w:pPr>
        <w:tabs>
          <w:tab w:val="left" w:pos="1956"/>
        </w:tabs>
        <w:ind w:left="567"/>
        <w:rPr>
          <w:rFonts w:asciiTheme="majorHAnsi" w:hAnsiTheme="majorHAnsi" w:cs="Times New Roman"/>
          <w:sz w:val="20"/>
          <w:szCs w:val="20"/>
        </w:rPr>
      </w:pPr>
    </w:p>
    <w:p w:rsidR="00E62E6F" w:rsidRDefault="002932E5"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E62E6F" w:rsidRDefault="00E62E6F" w:rsidP="00D5108C">
      <w:pPr>
        <w:tabs>
          <w:tab w:val="left" w:pos="1956"/>
        </w:tabs>
        <w:ind w:left="567"/>
        <w:rPr>
          <w:rFonts w:asciiTheme="majorHAnsi" w:hAnsiTheme="majorHAnsi" w:cs="Times New Roman"/>
          <w:sz w:val="20"/>
          <w:szCs w:val="20"/>
        </w:rPr>
      </w:pPr>
    </w:p>
    <w:p w:rsidR="00E62E6F" w:rsidRDefault="00E62E6F" w:rsidP="00D5108C">
      <w:pPr>
        <w:tabs>
          <w:tab w:val="left" w:pos="1956"/>
        </w:tabs>
        <w:ind w:left="567"/>
        <w:rPr>
          <w:rFonts w:asciiTheme="majorHAnsi" w:hAnsiTheme="majorHAnsi" w:cs="Times New Roman"/>
          <w:sz w:val="20"/>
          <w:szCs w:val="20"/>
        </w:rPr>
      </w:pPr>
    </w:p>
    <w:p w:rsidR="002932E5" w:rsidRDefault="002932E5" w:rsidP="00D5108C">
      <w:pPr>
        <w:tabs>
          <w:tab w:val="left" w:pos="1956"/>
        </w:tabs>
        <w:ind w:left="567"/>
        <w:rPr>
          <w:rFonts w:asciiTheme="majorHAnsi" w:hAnsiTheme="majorHAnsi" w:cs="Times New Roman"/>
          <w:sz w:val="20"/>
          <w:szCs w:val="20"/>
        </w:rPr>
      </w:pPr>
    </w:p>
    <w:p w:rsidR="002932E5" w:rsidRPr="00E62E6F" w:rsidRDefault="002932E5" w:rsidP="002932E5">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21088" behindDoc="0" locked="0" layoutInCell="1" allowOverlap="1" wp14:anchorId="42F78AC4" wp14:editId="2D935FB0">
            <wp:simplePos x="0" y="0"/>
            <wp:positionH relativeFrom="column">
              <wp:posOffset>2685415</wp:posOffset>
            </wp:positionH>
            <wp:positionV relativeFrom="paragraph">
              <wp:posOffset>93345</wp:posOffset>
            </wp:positionV>
            <wp:extent cx="2522220" cy="1203960"/>
            <wp:effectExtent l="0" t="0" r="0" b="0"/>
            <wp:wrapSquare wrapText="bothSides"/>
            <wp:docPr id="493" name="Picture 4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1">
                      <a:extLst>
                        <a:ext uri="{28A0092B-C50C-407E-A947-70E740481C1C}">
                          <a14:useLocalDpi xmlns:a14="http://schemas.microsoft.com/office/drawing/2010/main" val="0"/>
                        </a:ext>
                      </a:extLst>
                    </a:blip>
                    <a:stretch>
                      <a:fillRect/>
                    </a:stretch>
                  </pic:blipFill>
                  <pic:spPr>
                    <a:xfrm>
                      <a:off x="0" y="0"/>
                      <a:ext cx="2522220" cy="1203960"/>
                    </a:xfrm>
                    <a:prstGeom prst="rect">
                      <a:avLst/>
                    </a:prstGeom>
                  </pic:spPr>
                </pic:pic>
              </a:graphicData>
            </a:graphic>
            <wp14:sizeRelH relativeFrom="page">
              <wp14:pctWidth>0</wp14:pctWidth>
            </wp14:sizeRelH>
            <wp14:sizeRelV relativeFrom="page">
              <wp14:pctHeight>0</wp14:pctHeight>
            </wp14:sizeRelV>
          </wp:anchor>
        </w:drawing>
      </w:r>
      <w:r w:rsidRPr="00E62E6F">
        <w:rPr>
          <w:rFonts w:asciiTheme="majorHAnsi" w:hAnsiTheme="majorHAnsi" w:cs="Times New Roman"/>
          <w:sz w:val="20"/>
          <w:szCs w:val="20"/>
        </w:rPr>
        <w:t>That completes the second derivation path, which should display as shown.</w:t>
      </w:r>
    </w:p>
    <w:p w:rsidR="00E62E6F" w:rsidRDefault="00E62E6F" w:rsidP="00D5108C">
      <w:pPr>
        <w:tabs>
          <w:tab w:val="left" w:pos="1956"/>
        </w:tabs>
        <w:ind w:left="567"/>
        <w:rPr>
          <w:rFonts w:asciiTheme="majorHAnsi" w:hAnsiTheme="majorHAnsi" w:cs="Times New Roman"/>
          <w:sz w:val="20"/>
          <w:szCs w:val="20"/>
        </w:rPr>
      </w:pPr>
    </w:p>
    <w:p w:rsidR="00E62E6F" w:rsidRDefault="00E62E6F" w:rsidP="00D5108C">
      <w:pPr>
        <w:tabs>
          <w:tab w:val="left" w:pos="1956"/>
        </w:tabs>
        <w:ind w:left="567"/>
        <w:rPr>
          <w:rFonts w:asciiTheme="majorHAnsi" w:hAnsiTheme="majorHAnsi" w:cs="Times New Roman"/>
          <w:sz w:val="20"/>
          <w:szCs w:val="20"/>
        </w:rPr>
      </w:pPr>
    </w:p>
    <w:p w:rsidR="00E62E6F" w:rsidRDefault="00E62E6F" w:rsidP="00D5108C">
      <w:pPr>
        <w:tabs>
          <w:tab w:val="left" w:pos="1956"/>
        </w:tabs>
        <w:ind w:left="567"/>
        <w:rPr>
          <w:rFonts w:asciiTheme="majorHAnsi" w:hAnsiTheme="majorHAnsi" w:cs="Times New Roman"/>
          <w:sz w:val="20"/>
          <w:szCs w:val="20"/>
        </w:rPr>
      </w:pPr>
    </w:p>
    <w:p w:rsidR="00E62E6F" w:rsidRDefault="00E62E6F" w:rsidP="00D5108C">
      <w:pPr>
        <w:tabs>
          <w:tab w:val="left" w:pos="1956"/>
        </w:tabs>
        <w:ind w:left="567"/>
        <w:rPr>
          <w:rFonts w:asciiTheme="majorHAnsi" w:hAnsiTheme="majorHAnsi" w:cs="Times New Roman"/>
          <w:sz w:val="20"/>
          <w:szCs w:val="20"/>
        </w:rPr>
      </w:pPr>
    </w:p>
    <w:p w:rsidR="00E62E6F" w:rsidRDefault="00E62E6F" w:rsidP="00D5108C">
      <w:pPr>
        <w:tabs>
          <w:tab w:val="left" w:pos="1956"/>
        </w:tabs>
        <w:ind w:left="567"/>
        <w:rPr>
          <w:rFonts w:asciiTheme="majorHAnsi" w:hAnsiTheme="majorHAnsi" w:cs="Times New Roman"/>
          <w:sz w:val="20"/>
          <w:szCs w:val="20"/>
        </w:rPr>
      </w:pPr>
    </w:p>
    <w:p w:rsidR="00E62E6F" w:rsidRDefault="00E62E6F" w:rsidP="00D5108C">
      <w:pPr>
        <w:tabs>
          <w:tab w:val="left" w:pos="1956"/>
        </w:tabs>
        <w:ind w:left="567"/>
        <w:rPr>
          <w:rFonts w:asciiTheme="majorHAnsi" w:hAnsiTheme="majorHAnsi" w:cs="Times New Roman"/>
          <w:sz w:val="20"/>
          <w:szCs w:val="20"/>
        </w:rPr>
      </w:pPr>
    </w:p>
    <w:p w:rsidR="005D2C05" w:rsidRDefault="005D2C05" w:rsidP="005D2C05">
      <w:pPr>
        <w:tabs>
          <w:tab w:val="left" w:pos="1956"/>
        </w:tabs>
        <w:ind w:left="567"/>
        <w:rPr>
          <w:rFonts w:asciiTheme="majorHAnsi" w:hAnsiTheme="majorHAnsi" w:cs="Times New Roman"/>
          <w:sz w:val="20"/>
          <w:szCs w:val="20"/>
        </w:rPr>
      </w:pPr>
      <w:r w:rsidRPr="005D2C05">
        <w:rPr>
          <w:rFonts w:asciiTheme="majorHAnsi" w:hAnsiTheme="majorHAnsi" w:cs="Times New Roman"/>
          <w:sz w:val="20"/>
          <w:szCs w:val="20"/>
        </w:rPr>
        <w:lastRenderedPageBreak/>
        <w:t xml:space="preserve">To </w:t>
      </w:r>
      <w:r>
        <w:rPr>
          <w:rFonts w:asciiTheme="majorHAnsi" w:hAnsiTheme="majorHAnsi" w:cs="Times New Roman"/>
          <w:sz w:val="20"/>
          <w:szCs w:val="20"/>
        </w:rPr>
        <w:t xml:space="preserve">complete the derivation rule </w:t>
      </w:r>
      <w:r w:rsidRPr="005D2C05">
        <w:rPr>
          <w:rFonts w:asciiTheme="majorHAnsi" w:hAnsiTheme="majorHAnsi" w:cs="Times New Roman"/>
          <w:sz w:val="20"/>
          <w:szCs w:val="20"/>
        </w:rPr>
        <w:t xml:space="preserve">we need to bind the derived roles of </w:t>
      </w:r>
      <w:r>
        <w:rPr>
          <w:rFonts w:asciiTheme="majorHAnsi" w:hAnsiTheme="majorHAnsi" w:cs="Times New Roman"/>
          <w:sz w:val="20"/>
          <w:szCs w:val="20"/>
        </w:rPr>
        <w:t xml:space="preserve">the </w:t>
      </w:r>
      <w:r w:rsidRPr="005D2C05">
        <w:rPr>
          <w:rFonts w:ascii="Arial Narrow" w:hAnsi="Arial Narrow" w:cs="Times New Roman"/>
          <w:sz w:val="18"/>
          <w:szCs w:val="18"/>
        </w:rPr>
        <w:t xml:space="preserve">Employee has </w:t>
      </w:r>
      <w:proofErr w:type="spellStart"/>
      <w:r w:rsidRPr="005D2C05">
        <w:rPr>
          <w:rFonts w:ascii="Arial Narrow" w:hAnsi="Arial Narrow" w:cs="Times New Roman"/>
          <w:sz w:val="18"/>
          <w:szCs w:val="18"/>
        </w:rPr>
        <w:t>EmployeeName</w:t>
      </w:r>
      <w:proofErr w:type="spellEnd"/>
      <w:r>
        <w:rPr>
          <w:rFonts w:asciiTheme="majorHAnsi" w:hAnsiTheme="majorHAnsi" w:cs="Times New Roman"/>
          <w:sz w:val="20"/>
          <w:szCs w:val="20"/>
        </w:rPr>
        <w:t xml:space="preserve"> </w:t>
      </w:r>
      <w:r w:rsidRPr="005D2C05">
        <w:rPr>
          <w:rFonts w:asciiTheme="majorHAnsi" w:hAnsiTheme="majorHAnsi" w:cs="Times New Roman"/>
          <w:sz w:val="20"/>
          <w:szCs w:val="20"/>
        </w:rPr>
        <w:t>fact type to the relevant derivation sources in the</w:t>
      </w:r>
      <w:r>
        <w:rPr>
          <w:rFonts w:asciiTheme="majorHAnsi" w:hAnsiTheme="majorHAnsi" w:cs="Times New Roman"/>
          <w:sz w:val="20"/>
          <w:szCs w:val="20"/>
        </w:rPr>
        <w:t xml:space="preserve"> two</w:t>
      </w:r>
      <w:r w:rsidRPr="005D2C05">
        <w:rPr>
          <w:rFonts w:asciiTheme="majorHAnsi" w:hAnsiTheme="majorHAnsi" w:cs="Times New Roman"/>
          <w:sz w:val="20"/>
          <w:szCs w:val="20"/>
        </w:rPr>
        <w:t xml:space="preserve"> paths. We do this one path at a time. </w:t>
      </w:r>
    </w:p>
    <w:p w:rsidR="005D2C05" w:rsidRDefault="005D2C05" w:rsidP="005D2C05">
      <w:pPr>
        <w:tabs>
          <w:tab w:val="left" w:pos="1956"/>
        </w:tabs>
        <w:ind w:left="567"/>
        <w:rPr>
          <w:rFonts w:asciiTheme="majorHAnsi" w:hAnsiTheme="majorHAnsi" w:cs="Times New Roman"/>
          <w:sz w:val="20"/>
          <w:szCs w:val="20"/>
        </w:rPr>
      </w:pPr>
    </w:p>
    <w:p w:rsidR="005D2C05" w:rsidRPr="005D2C05" w:rsidRDefault="005D2C05" w:rsidP="005D2C05">
      <w:pPr>
        <w:tabs>
          <w:tab w:val="left" w:pos="1956"/>
        </w:tabs>
        <w:ind w:left="567"/>
        <w:rPr>
          <w:rFonts w:asciiTheme="majorHAnsi" w:hAnsiTheme="majorHAnsi" w:cs="Times New Roman"/>
          <w:sz w:val="20"/>
          <w:szCs w:val="20"/>
        </w:rPr>
      </w:pPr>
      <w:r w:rsidRPr="005D2C05">
        <w:rPr>
          <w:rFonts w:asciiTheme="majorHAnsi" w:hAnsiTheme="majorHAnsi" w:cs="Times New Roman"/>
          <w:sz w:val="20"/>
          <w:szCs w:val="20"/>
        </w:rPr>
        <w:t xml:space="preserve">Select the header </w:t>
      </w:r>
      <w:r w:rsidRPr="005D2C05">
        <w:rPr>
          <w:rFonts w:ascii="Arial Narrow" w:hAnsi="Arial Narrow" w:cs="Times New Roman"/>
          <w:sz w:val="18"/>
          <w:szCs w:val="18"/>
        </w:rPr>
        <w:t>Path1 from Employee</w:t>
      </w:r>
      <w:r w:rsidRPr="005D2C05">
        <w:rPr>
          <w:rFonts w:asciiTheme="majorHAnsi" w:hAnsiTheme="majorHAnsi" w:cs="Times New Roman"/>
          <w:sz w:val="20"/>
          <w:szCs w:val="20"/>
        </w:rPr>
        <w:t xml:space="preserve">, go to its </w:t>
      </w:r>
      <w:r w:rsidRPr="005D2C05">
        <w:rPr>
          <w:rFonts w:ascii="Arial Narrow" w:hAnsi="Arial Narrow" w:cs="Times New Roman"/>
          <w:sz w:val="18"/>
          <w:szCs w:val="18"/>
        </w:rPr>
        <w:t>DerivationSource1</w:t>
      </w:r>
      <w:r w:rsidRPr="005D2C05">
        <w:rPr>
          <w:rFonts w:asciiTheme="majorHAnsi" w:hAnsiTheme="majorHAnsi" w:cs="Times New Roman"/>
          <w:sz w:val="20"/>
          <w:szCs w:val="20"/>
        </w:rPr>
        <w:t xml:space="preserve"> property, expand </w:t>
      </w:r>
      <w:r w:rsidRPr="005D2C05">
        <w:rPr>
          <w:rFonts w:ascii="Arial Narrow" w:hAnsi="Arial Narrow" w:cs="Times New Roman"/>
          <w:sz w:val="18"/>
          <w:szCs w:val="18"/>
        </w:rPr>
        <w:t>Path Variables</w:t>
      </w:r>
      <w:r w:rsidRPr="005D2C05">
        <w:rPr>
          <w:rFonts w:asciiTheme="majorHAnsi" w:hAnsiTheme="majorHAnsi" w:cs="Times New Roman"/>
          <w:sz w:val="20"/>
          <w:szCs w:val="20"/>
        </w:rPr>
        <w:t xml:space="preserve">, and select </w:t>
      </w:r>
      <w:r w:rsidRPr="005D2C05">
        <w:rPr>
          <w:rFonts w:ascii="Arial Narrow" w:hAnsi="Arial Narrow" w:cs="Times New Roman"/>
          <w:sz w:val="18"/>
          <w:szCs w:val="18"/>
        </w:rPr>
        <w:t>Employee#1</w:t>
      </w:r>
      <w:r w:rsidRPr="005D2C05">
        <w:rPr>
          <w:rFonts w:asciiTheme="majorHAnsi" w:hAnsiTheme="majorHAnsi" w:cs="Times New Roman"/>
          <w:sz w:val="20"/>
          <w:szCs w:val="20"/>
        </w:rPr>
        <w:t xml:space="preserve">. Then go to its </w:t>
      </w:r>
      <w:r w:rsidRPr="005D2C05">
        <w:rPr>
          <w:rFonts w:ascii="Arial Narrow" w:hAnsi="Arial Narrow" w:cs="Times New Roman"/>
          <w:sz w:val="18"/>
          <w:szCs w:val="18"/>
        </w:rPr>
        <w:t>DerivationSource2</w:t>
      </w:r>
      <w:r w:rsidRPr="005D2C05">
        <w:rPr>
          <w:rFonts w:asciiTheme="majorHAnsi" w:hAnsiTheme="majorHAnsi" w:cs="Times New Roman"/>
          <w:sz w:val="20"/>
          <w:szCs w:val="20"/>
        </w:rPr>
        <w:t xml:space="preserve"> property, expand </w:t>
      </w:r>
      <w:r w:rsidRPr="005D2C05">
        <w:rPr>
          <w:rFonts w:ascii="Arial Narrow" w:hAnsi="Arial Narrow" w:cs="Times New Roman"/>
          <w:sz w:val="18"/>
          <w:szCs w:val="18"/>
        </w:rPr>
        <w:t>Path Variables</w:t>
      </w:r>
      <w:r w:rsidRPr="005D2C05">
        <w:rPr>
          <w:rFonts w:asciiTheme="majorHAnsi" w:hAnsiTheme="majorHAnsi" w:cs="Times New Roman"/>
          <w:sz w:val="20"/>
          <w:szCs w:val="20"/>
        </w:rPr>
        <w:t xml:space="preserve">, and select </w:t>
      </w:r>
      <w:proofErr w:type="spellStart"/>
      <w:r w:rsidRPr="005D2C05">
        <w:rPr>
          <w:rFonts w:ascii="Arial Narrow" w:hAnsi="Arial Narrow" w:cs="Times New Roman"/>
          <w:sz w:val="18"/>
          <w:szCs w:val="18"/>
        </w:rPr>
        <w:t>FamilyName</w:t>
      </w:r>
      <w:proofErr w:type="spellEnd"/>
      <w:r w:rsidRPr="005D2C05">
        <w:rPr>
          <w:rFonts w:asciiTheme="majorHAnsi" w:hAnsiTheme="majorHAnsi" w:cs="Times New Roman"/>
          <w:sz w:val="20"/>
          <w:szCs w:val="20"/>
        </w:rPr>
        <w:t xml:space="preserve">. </w:t>
      </w:r>
    </w:p>
    <w:p w:rsidR="00E62E6F" w:rsidRDefault="00360A0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23136" behindDoc="1" locked="0" layoutInCell="1" allowOverlap="1" wp14:anchorId="638F7098" wp14:editId="10DF5D59">
            <wp:simplePos x="0" y="0"/>
            <wp:positionH relativeFrom="column">
              <wp:posOffset>3428365</wp:posOffset>
            </wp:positionH>
            <wp:positionV relativeFrom="paragraph">
              <wp:posOffset>160020</wp:posOffset>
            </wp:positionV>
            <wp:extent cx="1645920" cy="632460"/>
            <wp:effectExtent l="0" t="0" r="0" b="0"/>
            <wp:wrapNone/>
            <wp:docPr id="495" name="Picture 4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2">
                      <a:extLst>
                        <a:ext uri="{28A0092B-C50C-407E-A947-70E740481C1C}">
                          <a14:useLocalDpi xmlns:a14="http://schemas.microsoft.com/office/drawing/2010/main" val="0"/>
                        </a:ext>
                      </a:extLst>
                    </a:blip>
                    <a:stretch>
                      <a:fillRect/>
                    </a:stretch>
                  </pic:blipFill>
                  <pic:spPr>
                    <a:xfrm>
                      <a:off x="0" y="0"/>
                      <a:ext cx="1645920" cy="632460"/>
                    </a:xfrm>
                    <a:prstGeom prst="rect">
                      <a:avLst/>
                    </a:prstGeom>
                  </pic:spPr>
                </pic:pic>
              </a:graphicData>
            </a:graphic>
            <wp14:sizeRelH relativeFrom="page">
              <wp14:pctWidth>0</wp14:pctWidth>
            </wp14:sizeRelH>
            <wp14:sizeRelV relativeFrom="page">
              <wp14:pctHeight>0</wp14:pctHeight>
            </wp14:sizeRelV>
          </wp:anchor>
        </w:drawing>
      </w:r>
    </w:p>
    <w:p w:rsidR="00E62E6F" w:rsidRDefault="00360A0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22112" behindDoc="1" locked="0" layoutInCell="1" allowOverlap="1">
            <wp:simplePos x="0" y="0"/>
            <wp:positionH relativeFrom="column">
              <wp:posOffset>837565</wp:posOffset>
            </wp:positionH>
            <wp:positionV relativeFrom="paragraph">
              <wp:posOffset>46355</wp:posOffset>
            </wp:positionV>
            <wp:extent cx="1592580" cy="449580"/>
            <wp:effectExtent l="0" t="0" r="7620" b="7620"/>
            <wp:wrapNone/>
            <wp:docPr id="494" name="Picture 4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3">
                      <a:extLst>
                        <a:ext uri="{28A0092B-C50C-407E-A947-70E740481C1C}">
                          <a14:useLocalDpi xmlns:a14="http://schemas.microsoft.com/office/drawing/2010/main" val="0"/>
                        </a:ext>
                      </a:extLst>
                    </a:blip>
                    <a:stretch>
                      <a:fillRect/>
                    </a:stretch>
                  </pic:blipFill>
                  <pic:spPr>
                    <a:xfrm>
                      <a:off x="0" y="0"/>
                      <a:ext cx="1592580" cy="449580"/>
                    </a:xfrm>
                    <a:prstGeom prst="rect">
                      <a:avLst/>
                    </a:prstGeom>
                  </pic:spPr>
                </pic:pic>
              </a:graphicData>
            </a:graphic>
            <wp14:sizeRelH relativeFrom="page">
              <wp14:pctWidth>0</wp14:pctWidth>
            </wp14:sizeRelH>
            <wp14:sizeRelV relativeFrom="page">
              <wp14:pctHeight>0</wp14:pctHeight>
            </wp14:sizeRelV>
          </wp:anchor>
        </w:drawing>
      </w:r>
    </w:p>
    <w:p w:rsidR="00E62E6F" w:rsidRDefault="00360A0B"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E62E6F" w:rsidRDefault="00E62E6F" w:rsidP="00D5108C">
      <w:pPr>
        <w:tabs>
          <w:tab w:val="left" w:pos="1956"/>
        </w:tabs>
        <w:ind w:left="567"/>
        <w:rPr>
          <w:rFonts w:asciiTheme="majorHAnsi" w:hAnsiTheme="majorHAnsi" w:cs="Times New Roman"/>
          <w:sz w:val="20"/>
          <w:szCs w:val="20"/>
        </w:rPr>
      </w:pPr>
    </w:p>
    <w:p w:rsidR="00E62E6F" w:rsidRDefault="00E62E6F" w:rsidP="00D5108C">
      <w:pPr>
        <w:tabs>
          <w:tab w:val="left" w:pos="1956"/>
        </w:tabs>
        <w:ind w:left="567"/>
        <w:rPr>
          <w:rFonts w:asciiTheme="majorHAnsi" w:hAnsiTheme="majorHAnsi" w:cs="Times New Roman"/>
          <w:sz w:val="20"/>
          <w:szCs w:val="20"/>
        </w:rPr>
      </w:pPr>
    </w:p>
    <w:p w:rsidR="00E62E6F" w:rsidRDefault="00360A0B"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FA24D2">
        <w:rPr>
          <w:rFonts w:ascii="Lucida Sans Unicode" w:hAnsi="Lucida Sans Unicode" w:cs="Lucida Sans Unicode"/>
        </w:rPr>
        <w:t>⇩</w:t>
      </w:r>
    </w:p>
    <w:p w:rsidR="00E62E6F" w:rsidRDefault="00360A0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29280" behindDoc="1" locked="0" layoutInCell="1" allowOverlap="1" wp14:anchorId="21ACF54C" wp14:editId="034B29FF">
            <wp:simplePos x="0" y="0"/>
            <wp:positionH relativeFrom="column">
              <wp:posOffset>3472815</wp:posOffset>
            </wp:positionH>
            <wp:positionV relativeFrom="paragraph">
              <wp:posOffset>41910</wp:posOffset>
            </wp:positionV>
            <wp:extent cx="1874520" cy="632460"/>
            <wp:effectExtent l="0" t="0" r="0" b="0"/>
            <wp:wrapNone/>
            <wp:docPr id="501" name="Picture 5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4">
                      <a:extLst>
                        <a:ext uri="{28A0092B-C50C-407E-A947-70E740481C1C}">
                          <a14:useLocalDpi xmlns:a14="http://schemas.microsoft.com/office/drawing/2010/main" val="0"/>
                        </a:ext>
                      </a:extLst>
                    </a:blip>
                    <a:stretch>
                      <a:fillRect/>
                    </a:stretch>
                  </pic:blipFill>
                  <pic:spPr>
                    <a:xfrm>
                      <a:off x="0" y="0"/>
                      <a:ext cx="1874520" cy="632460"/>
                    </a:xfrm>
                    <a:prstGeom prst="rect">
                      <a:avLst/>
                    </a:prstGeom>
                  </pic:spPr>
                </pic:pic>
              </a:graphicData>
            </a:graphic>
            <wp14:sizeRelH relativeFrom="page">
              <wp14:pctWidth>0</wp14:pctWidth>
            </wp14:sizeRelH>
            <wp14:sizeRelV relativeFrom="page">
              <wp14:pctHeight>0</wp14:pctHeight>
            </wp14:sizeRelV>
          </wp:anchor>
        </w:drawing>
      </w:r>
    </w:p>
    <w:p w:rsidR="00E62E6F" w:rsidRDefault="00360A0B"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p>
    <w:p w:rsidR="00E62E6F" w:rsidRDefault="00E62E6F" w:rsidP="00D5108C">
      <w:pPr>
        <w:tabs>
          <w:tab w:val="left" w:pos="1956"/>
        </w:tabs>
        <w:ind w:left="567"/>
        <w:rPr>
          <w:rFonts w:asciiTheme="majorHAnsi" w:hAnsiTheme="majorHAnsi" w:cs="Times New Roman"/>
          <w:sz w:val="20"/>
          <w:szCs w:val="20"/>
        </w:rPr>
      </w:pPr>
    </w:p>
    <w:p w:rsidR="00E62E6F" w:rsidRDefault="00E62E6F" w:rsidP="00D5108C">
      <w:pPr>
        <w:tabs>
          <w:tab w:val="left" w:pos="1956"/>
        </w:tabs>
        <w:ind w:left="567"/>
        <w:rPr>
          <w:rFonts w:asciiTheme="majorHAnsi" w:hAnsiTheme="majorHAnsi" w:cs="Times New Roman"/>
          <w:sz w:val="20"/>
          <w:szCs w:val="20"/>
        </w:rPr>
      </w:pPr>
    </w:p>
    <w:p w:rsidR="00E62E6F" w:rsidRDefault="00E62E6F" w:rsidP="00D5108C">
      <w:pPr>
        <w:tabs>
          <w:tab w:val="left" w:pos="1956"/>
        </w:tabs>
        <w:ind w:left="567"/>
        <w:rPr>
          <w:rFonts w:asciiTheme="majorHAnsi" w:hAnsiTheme="majorHAnsi" w:cs="Times New Roman"/>
          <w:sz w:val="20"/>
          <w:szCs w:val="20"/>
        </w:rPr>
      </w:pPr>
    </w:p>
    <w:p w:rsidR="00360A0B" w:rsidRPr="00360A0B" w:rsidRDefault="00360A0B" w:rsidP="00360A0B">
      <w:pPr>
        <w:tabs>
          <w:tab w:val="left" w:pos="1956"/>
        </w:tabs>
        <w:ind w:left="567"/>
        <w:rPr>
          <w:rFonts w:asciiTheme="majorHAnsi" w:hAnsiTheme="majorHAnsi" w:cs="Times New Roman"/>
          <w:sz w:val="20"/>
          <w:szCs w:val="20"/>
        </w:rPr>
      </w:pPr>
      <w:r w:rsidRPr="00360A0B">
        <w:rPr>
          <w:rFonts w:asciiTheme="majorHAnsi" w:hAnsiTheme="majorHAnsi" w:cs="Times New Roman"/>
          <w:sz w:val="20"/>
          <w:szCs w:val="20"/>
        </w:rPr>
        <w:t xml:space="preserve">Now select the header </w:t>
      </w:r>
      <w:r w:rsidRPr="00360A0B">
        <w:rPr>
          <w:rFonts w:ascii="Arial Narrow" w:hAnsi="Arial Narrow" w:cs="Times New Roman"/>
          <w:sz w:val="18"/>
          <w:szCs w:val="18"/>
        </w:rPr>
        <w:t>Path2 from Employee</w:t>
      </w:r>
      <w:r w:rsidRPr="00360A0B">
        <w:rPr>
          <w:rFonts w:asciiTheme="majorHAnsi" w:hAnsiTheme="majorHAnsi" w:cs="Times New Roman"/>
          <w:sz w:val="20"/>
          <w:szCs w:val="20"/>
        </w:rPr>
        <w:t xml:space="preserve">, go to its </w:t>
      </w:r>
      <w:r w:rsidRPr="00360A0B">
        <w:rPr>
          <w:rFonts w:ascii="Arial Narrow" w:hAnsi="Arial Narrow" w:cs="Times New Roman"/>
          <w:sz w:val="18"/>
          <w:szCs w:val="18"/>
        </w:rPr>
        <w:t>DerivationSource1</w:t>
      </w:r>
      <w:r w:rsidRPr="00360A0B">
        <w:rPr>
          <w:rFonts w:asciiTheme="majorHAnsi" w:hAnsiTheme="majorHAnsi" w:cs="Times New Roman"/>
          <w:sz w:val="20"/>
          <w:szCs w:val="20"/>
        </w:rPr>
        <w:t xml:space="preserve"> property, expand </w:t>
      </w:r>
      <w:r w:rsidRPr="00360A0B">
        <w:rPr>
          <w:rFonts w:ascii="Arial Narrow" w:hAnsi="Arial Narrow" w:cs="Times New Roman"/>
          <w:sz w:val="18"/>
          <w:szCs w:val="18"/>
        </w:rPr>
        <w:t>Path Variables</w:t>
      </w:r>
      <w:r w:rsidRPr="00360A0B">
        <w:rPr>
          <w:rFonts w:asciiTheme="majorHAnsi" w:hAnsiTheme="majorHAnsi" w:cs="Times New Roman"/>
          <w:sz w:val="20"/>
          <w:szCs w:val="20"/>
        </w:rPr>
        <w:t xml:space="preserve">, and select </w:t>
      </w:r>
      <w:r w:rsidRPr="00360A0B">
        <w:rPr>
          <w:rFonts w:ascii="Arial Narrow" w:hAnsi="Arial Narrow" w:cs="Times New Roman"/>
          <w:sz w:val="18"/>
          <w:szCs w:val="18"/>
        </w:rPr>
        <w:t>Employee</w:t>
      </w:r>
      <w:r w:rsidRPr="00360A0B">
        <w:rPr>
          <w:rFonts w:asciiTheme="majorHAnsi" w:hAnsiTheme="majorHAnsi" w:cs="Times New Roman"/>
          <w:sz w:val="20"/>
          <w:szCs w:val="20"/>
        </w:rPr>
        <w:t>#</w:t>
      </w:r>
      <w:r w:rsidRPr="00360A0B">
        <w:rPr>
          <w:rFonts w:ascii="Arial Narrow" w:hAnsi="Arial Narrow" w:cs="Times New Roman"/>
          <w:sz w:val="18"/>
          <w:szCs w:val="18"/>
        </w:rPr>
        <w:t>1</w:t>
      </w:r>
      <w:r w:rsidRPr="00360A0B">
        <w:rPr>
          <w:rFonts w:asciiTheme="majorHAnsi" w:hAnsiTheme="majorHAnsi" w:cs="Times New Roman"/>
          <w:sz w:val="20"/>
          <w:szCs w:val="20"/>
        </w:rPr>
        <w:t xml:space="preserve">. Then go to its </w:t>
      </w:r>
      <w:r w:rsidRPr="00360A0B">
        <w:rPr>
          <w:rFonts w:ascii="Arial Narrow" w:hAnsi="Arial Narrow" w:cs="Times New Roman"/>
          <w:sz w:val="18"/>
          <w:szCs w:val="18"/>
        </w:rPr>
        <w:t>DerivationSource2</w:t>
      </w:r>
      <w:r w:rsidRPr="00360A0B">
        <w:rPr>
          <w:rFonts w:asciiTheme="majorHAnsi" w:hAnsiTheme="majorHAnsi" w:cs="Times New Roman"/>
          <w:sz w:val="20"/>
          <w:szCs w:val="20"/>
        </w:rPr>
        <w:t xml:space="preserve"> property, expand </w:t>
      </w:r>
      <w:r w:rsidRPr="00360A0B">
        <w:rPr>
          <w:rFonts w:ascii="Arial Narrow" w:hAnsi="Arial Narrow" w:cs="Times New Roman"/>
          <w:sz w:val="18"/>
          <w:szCs w:val="18"/>
        </w:rPr>
        <w:t>Calculated Variables</w:t>
      </w:r>
      <w:r w:rsidRPr="00360A0B">
        <w:rPr>
          <w:rFonts w:asciiTheme="majorHAnsi" w:hAnsiTheme="majorHAnsi" w:cs="Times New Roman"/>
          <w:sz w:val="20"/>
          <w:szCs w:val="20"/>
        </w:rPr>
        <w:t xml:space="preserve">, and select </w:t>
      </w:r>
      <w:r w:rsidRPr="00360A0B">
        <w:rPr>
          <w:rFonts w:ascii="Arial Narrow" w:hAnsi="Arial Narrow" w:cs="Times New Roman"/>
          <w:sz w:val="18"/>
          <w:szCs w:val="18"/>
        </w:rPr>
        <w:t xml:space="preserve">GivenName#1 + </w:t>
      </w:r>
      <w:proofErr w:type="gramStart"/>
      <w:r w:rsidRPr="00360A0B">
        <w:rPr>
          <w:rFonts w:ascii="Arial Narrow" w:hAnsi="Arial Narrow" w:cs="Times New Roman"/>
          <w:sz w:val="18"/>
          <w:szCs w:val="18"/>
        </w:rPr>
        <w:t>‘ ‘</w:t>
      </w:r>
      <w:proofErr w:type="gramEnd"/>
      <w:r w:rsidRPr="00360A0B">
        <w:rPr>
          <w:rFonts w:ascii="Arial Narrow" w:hAnsi="Arial Narrow" w:cs="Times New Roman"/>
          <w:sz w:val="18"/>
          <w:szCs w:val="18"/>
        </w:rPr>
        <w:t xml:space="preserve"> + FamilyName#1</w:t>
      </w:r>
      <w:r w:rsidRPr="00360A0B">
        <w:rPr>
          <w:rFonts w:asciiTheme="majorHAnsi" w:hAnsiTheme="majorHAnsi" w:cs="Times New Roman"/>
          <w:sz w:val="20"/>
          <w:szCs w:val="20"/>
        </w:rPr>
        <w:t xml:space="preserve">. </w:t>
      </w:r>
    </w:p>
    <w:p w:rsidR="00E62E6F" w:rsidRDefault="00E62E6F" w:rsidP="00D5108C">
      <w:pPr>
        <w:tabs>
          <w:tab w:val="left" w:pos="1956"/>
        </w:tabs>
        <w:ind w:left="567"/>
        <w:rPr>
          <w:rFonts w:asciiTheme="majorHAnsi" w:hAnsiTheme="majorHAnsi" w:cs="Times New Roman"/>
          <w:sz w:val="20"/>
          <w:szCs w:val="20"/>
        </w:rPr>
      </w:pPr>
    </w:p>
    <w:p w:rsidR="00E62E6F" w:rsidRDefault="00360A0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30304" behindDoc="1" locked="0" layoutInCell="1" allowOverlap="1" wp14:anchorId="46185FBA" wp14:editId="301D30DF">
            <wp:simplePos x="0" y="0"/>
            <wp:positionH relativeFrom="column">
              <wp:posOffset>3529965</wp:posOffset>
            </wp:positionH>
            <wp:positionV relativeFrom="paragraph">
              <wp:posOffset>0</wp:posOffset>
            </wp:positionV>
            <wp:extent cx="1645920" cy="617220"/>
            <wp:effectExtent l="0" t="0" r="0" b="0"/>
            <wp:wrapNone/>
            <wp:docPr id="502" name="Picture 5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extLst>
                        <a:ext uri="{28A0092B-C50C-407E-A947-70E740481C1C}">
                          <a14:useLocalDpi xmlns:a14="http://schemas.microsoft.com/office/drawing/2010/main" val="0"/>
                        </a:ext>
                      </a:extLst>
                    </a:blip>
                    <a:stretch>
                      <a:fillRect/>
                    </a:stretch>
                  </pic:blipFill>
                  <pic:spPr>
                    <a:xfrm>
                      <a:off x="0" y="0"/>
                      <a:ext cx="1645920" cy="6172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126208" behindDoc="1" locked="0" layoutInCell="1" allowOverlap="1" wp14:anchorId="0EF72E81" wp14:editId="3BBFBF3D">
            <wp:simplePos x="0" y="0"/>
            <wp:positionH relativeFrom="column">
              <wp:posOffset>989965</wp:posOffset>
            </wp:positionH>
            <wp:positionV relativeFrom="paragraph">
              <wp:posOffset>0</wp:posOffset>
            </wp:positionV>
            <wp:extent cx="1584960" cy="525780"/>
            <wp:effectExtent l="0" t="0" r="0" b="7620"/>
            <wp:wrapNone/>
            <wp:docPr id="498" name="Picture 4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extLst>
                        <a:ext uri="{28A0092B-C50C-407E-A947-70E740481C1C}">
                          <a14:useLocalDpi xmlns:a14="http://schemas.microsoft.com/office/drawing/2010/main" val="0"/>
                        </a:ext>
                      </a:extLst>
                    </a:blip>
                    <a:stretch>
                      <a:fillRect/>
                    </a:stretch>
                  </pic:blipFill>
                  <pic:spPr>
                    <a:xfrm>
                      <a:off x="0" y="0"/>
                      <a:ext cx="1584960" cy="525780"/>
                    </a:xfrm>
                    <a:prstGeom prst="rect">
                      <a:avLst/>
                    </a:prstGeom>
                  </pic:spPr>
                </pic:pic>
              </a:graphicData>
            </a:graphic>
            <wp14:sizeRelH relativeFrom="page">
              <wp14:pctWidth>0</wp14:pctWidth>
            </wp14:sizeRelH>
            <wp14:sizeRelV relativeFrom="page">
              <wp14:pctHeight>0</wp14:pctHeight>
            </wp14:sizeRelV>
          </wp:anchor>
        </w:drawing>
      </w:r>
    </w:p>
    <w:p w:rsidR="00E62E6F" w:rsidRDefault="00360A0B"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3B141E" w:rsidRDefault="003B141E" w:rsidP="00D5108C">
      <w:pPr>
        <w:tabs>
          <w:tab w:val="left" w:pos="1956"/>
        </w:tabs>
        <w:ind w:left="567"/>
        <w:rPr>
          <w:rFonts w:asciiTheme="majorHAnsi" w:hAnsiTheme="majorHAnsi" w:cs="Times New Roman"/>
          <w:sz w:val="20"/>
          <w:szCs w:val="20"/>
        </w:rPr>
      </w:pPr>
    </w:p>
    <w:p w:rsidR="003B141E" w:rsidRDefault="003B141E" w:rsidP="00D5108C">
      <w:pPr>
        <w:tabs>
          <w:tab w:val="left" w:pos="1956"/>
        </w:tabs>
        <w:ind w:left="567"/>
        <w:rPr>
          <w:rFonts w:asciiTheme="majorHAnsi" w:hAnsiTheme="majorHAnsi" w:cs="Times New Roman"/>
          <w:sz w:val="20"/>
          <w:szCs w:val="20"/>
        </w:rPr>
      </w:pPr>
    </w:p>
    <w:p w:rsidR="003B141E" w:rsidRDefault="00360A0B"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FA24D2">
        <w:rPr>
          <w:rFonts w:ascii="Lucida Sans Unicode" w:hAnsi="Lucida Sans Unicode" w:cs="Lucida Sans Unicode"/>
        </w:rPr>
        <w:t>⇩</w:t>
      </w:r>
    </w:p>
    <w:p w:rsidR="003B141E" w:rsidRDefault="00360A0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31328" behindDoc="1" locked="0" layoutInCell="1" allowOverlap="1" wp14:anchorId="1BCA232A" wp14:editId="34B3C505">
            <wp:simplePos x="0" y="0"/>
            <wp:positionH relativeFrom="column">
              <wp:posOffset>2659380</wp:posOffset>
            </wp:positionH>
            <wp:positionV relativeFrom="paragraph">
              <wp:posOffset>109855</wp:posOffset>
            </wp:positionV>
            <wp:extent cx="2689860" cy="922020"/>
            <wp:effectExtent l="0" t="0" r="0" b="0"/>
            <wp:wrapNone/>
            <wp:docPr id="503" name="Picture 50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extLst>
                        <a:ext uri="{28A0092B-C50C-407E-A947-70E740481C1C}">
                          <a14:useLocalDpi xmlns:a14="http://schemas.microsoft.com/office/drawing/2010/main" val="0"/>
                        </a:ext>
                      </a:extLst>
                    </a:blip>
                    <a:stretch>
                      <a:fillRect/>
                    </a:stretch>
                  </pic:blipFill>
                  <pic:spPr>
                    <a:xfrm>
                      <a:off x="0" y="0"/>
                      <a:ext cx="2689860" cy="922020"/>
                    </a:xfrm>
                    <a:prstGeom prst="rect">
                      <a:avLst/>
                    </a:prstGeom>
                  </pic:spPr>
                </pic:pic>
              </a:graphicData>
            </a:graphic>
            <wp14:sizeRelH relativeFrom="page">
              <wp14:pctWidth>0</wp14:pctWidth>
            </wp14:sizeRelH>
            <wp14:sizeRelV relativeFrom="page">
              <wp14:pctHeight>0</wp14:pctHeight>
            </wp14:sizeRelV>
          </wp:anchor>
        </w:drawing>
      </w:r>
    </w:p>
    <w:p w:rsidR="00360A0B" w:rsidRDefault="00360A0B" w:rsidP="00D5108C">
      <w:pPr>
        <w:tabs>
          <w:tab w:val="left" w:pos="1956"/>
        </w:tabs>
        <w:ind w:left="567"/>
        <w:rPr>
          <w:rFonts w:asciiTheme="majorHAnsi" w:hAnsiTheme="majorHAnsi" w:cs="Times New Roman"/>
          <w:sz w:val="20"/>
          <w:szCs w:val="20"/>
        </w:rPr>
      </w:pPr>
    </w:p>
    <w:p w:rsidR="00360A0B" w:rsidRDefault="00360A0B" w:rsidP="00D5108C">
      <w:pPr>
        <w:tabs>
          <w:tab w:val="left" w:pos="1956"/>
        </w:tabs>
        <w:ind w:left="567"/>
        <w:rPr>
          <w:rFonts w:asciiTheme="majorHAnsi" w:hAnsiTheme="majorHAnsi" w:cs="Times New Roman"/>
          <w:sz w:val="20"/>
          <w:szCs w:val="20"/>
        </w:rPr>
      </w:pPr>
    </w:p>
    <w:p w:rsidR="00360A0B" w:rsidRDefault="00360A0B" w:rsidP="00D5108C">
      <w:pPr>
        <w:tabs>
          <w:tab w:val="left" w:pos="1956"/>
        </w:tabs>
        <w:ind w:left="567"/>
        <w:rPr>
          <w:rFonts w:asciiTheme="majorHAnsi" w:hAnsiTheme="majorHAnsi" w:cs="Times New Roman"/>
          <w:sz w:val="20"/>
          <w:szCs w:val="20"/>
        </w:rPr>
      </w:pPr>
    </w:p>
    <w:p w:rsidR="00360A0B" w:rsidRDefault="00360A0B" w:rsidP="00D5108C">
      <w:pPr>
        <w:tabs>
          <w:tab w:val="left" w:pos="1956"/>
        </w:tabs>
        <w:ind w:left="567"/>
        <w:rPr>
          <w:rFonts w:asciiTheme="majorHAnsi" w:hAnsiTheme="majorHAnsi" w:cs="Times New Roman"/>
          <w:sz w:val="20"/>
          <w:szCs w:val="20"/>
        </w:rPr>
      </w:pPr>
    </w:p>
    <w:p w:rsidR="00360A0B" w:rsidRDefault="00360A0B" w:rsidP="00D5108C">
      <w:pPr>
        <w:tabs>
          <w:tab w:val="left" w:pos="1956"/>
        </w:tabs>
        <w:ind w:left="567"/>
        <w:rPr>
          <w:rFonts w:asciiTheme="majorHAnsi" w:hAnsiTheme="majorHAnsi" w:cs="Times New Roman"/>
          <w:sz w:val="20"/>
          <w:szCs w:val="20"/>
        </w:rPr>
      </w:pPr>
    </w:p>
    <w:p w:rsidR="00360A0B" w:rsidRDefault="00360A0B" w:rsidP="00D5108C">
      <w:pPr>
        <w:tabs>
          <w:tab w:val="left" w:pos="1956"/>
        </w:tabs>
        <w:ind w:left="567"/>
        <w:rPr>
          <w:rFonts w:asciiTheme="majorHAnsi" w:hAnsiTheme="majorHAnsi" w:cs="Times New Roman"/>
          <w:sz w:val="20"/>
          <w:szCs w:val="20"/>
        </w:rPr>
      </w:pPr>
    </w:p>
    <w:p w:rsidR="00360A0B" w:rsidRDefault="00360A0B" w:rsidP="00D5108C">
      <w:pPr>
        <w:tabs>
          <w:tab w:val="left" w:pos="1956"/>
        </w:tabs>
        <w:ind w:left="567"/>
        <w:rPr>
          <w:rFonts w:asciiTheme="majorHAnsi" w:hAnsiTheme="majorHAnsi" w:cs="Times New Roman"/>
          <w:sz w:val="20"/>
          <w:szCs w:val="20"/>
        </w:rPr>
      </w:pPr>
    </w:p>
    <w:p w:rsidR="00360A0B" w:rsidRPr="00360A0B" w:rsidRDefault="00360A0B" w:rsidP="00360A0B">
      <w:pPr>
        <w:tabs>
          <w:tab w:val="left" w:pos="1956"/>
        </w:tabs>
        <w:ind w:left="567"/>
        <w:rPr>
          <w:rFonts w:asciiTheme="majorHAnsi" w:hAnsiTheme="majorHAnsi" w:cs="Times New Roman"/>
          <w:sz w:val="20"/>
          <w:szCs w:val="20"/>
        </w:rPr>
      </w:pPr>
      <w:r w:rsidRPr="00360A0B">
        <w:rPr>
          <w:rFonts w:asciiTheme="majorHAnsi" w:hAnsiTheme="majorHAnsi" w:cs="Times New Roman"/>
          <w:sz w:val="20"/>
          <w:szCs w:val="20"/>
        </w:rPr>
        <w:t xml:space="preserve">That completes entry of the derivation rule for the derived fact type. It’s always a good idea to view the rule verbalization to check that you entered the rule correctly. To do so, select the derived fact type on either the </w:t>
      </w:r>
      <w:r w:rsidRPr="00360A0B">
        <w:rPr>
          <w:rFonts w:asciiTheme="majorHAnsi" w:hAnsiTheme="majorHAnsi" w:cs="Times New Roman"/>
          <w:sz w:val="20"/>
          <w:szCs w:val="20"/>
        </w:rPr>
        <w:t xml:space="preserve">diagram or the </w:t>
      </w:r>
      <w:r w:rsidRPr="00360A0B">
        <w:rPr>
          <w:rFonts w:asciiTheme="majorHAnsi" w:hAnsiTheme="majorHAnsi" w:cs="Times New Roman"/>
          <w:sz w:val="20"/>
          <w:szCs w:val="20"/>
        </w:rPr>
        <w:t xml:space="preserve">Model Browser, and open the Verbalization Browser. You should see the rule verbalization displayed below. </w:t>
      </w:r>
    </w:p>
    <w:p w:rsidR="00360A0B" w:rsidRDefault="00360A0B"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32352" behindDoc="1" locked="0" layoutInCell="1" allowOverlap="1" wp14:anchorId="3E2C08E8" wp14:editId="3A5E8419">
            <wp:simplePos x="0" y="0"/>
            <wp:positionH relativeFrom="column">
              <wp:posOffset>1104265</wp:posOffset>
            </wp:positionH>
            <wp:positionV relativeFrom="paragraph">
              <wp:posOffset>156845</wp:posOffset>
            </wp:positionV>
            <wp:extent cx="3505200" cy="982980"/>
            <wp:effectExtent l="0" t="0" r="0" b="7620"/>
            <wp:wrapNone/>
            <wp:docPr id="504" name="Picture 50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extLst>
                        <a:ext uri="{28A0092B-C50C-407E-A947-70E740481C1C}">
                          <a14:useLocalDpi xmlns:a14="http://schemas.microsoft.com/office/drawing/2010/main" val="0"/>
                        </a:ext>
                      </a:extLst>
                    </a:blip>
                    <a:stretch>
                      <a:fillRect/>
                    </a:stretch>
                  </pic:blipFill>
                  <pic:spPr>
                    <a:xfrm>
                      <a:off x="0" y="0"/>
                      <a:ext cx="3505200" cy="982980"/>
                    </a:xfrm>
                    <a:prstGeom prst="rect">
                      <a:avLst/>
                    </a:prstGeom>
                  </pic:spPr>
                </pic:pic>
              </a:graphicData>
            </a:graphic>
            <wp14:sizeRelH relativeFrom="page">
              <wp14:pctWidth>0</wp14:pctWidth>
            </wp14:sizeRelH>
            <wp14:sizeRelV relativeFrom="page">
              <wp14:pctHeight>0</wp14:pctHeight>
            </wp14:sizeRelV>
          </wp:anchor>
        </w:drawing>
      </w:r>
    </w:p>
    <w:p w:rsidR="00360A0B" w:rsidRDefault="00360A0B" w:rsidP="00D5108C">
      <w:pPr>
        <w:tabs>
          <w:tab w:val="left" w:pos="1956"/>
        </w:tabs>
        <w:ind w:left="567"/>
        <w:rPr>
          <w:rFonts w:asciiTheme="majorHAnsi" w:hAnsiTheme="majorHAnsi" w:cs="Times New Roman"/>
          <w:sz w:val="20"/>
          <w:szCs w:val="20"/>
        </w:rPr>
      </w:pPr>
    </w:p>
    <w:p w:rsidR="00360A0B" w:rsidRDefault="00360A0B" w:rsidP="00D5108C">
      <w:pPr>
        <w:tabs>
          <w:tab w:val="left" w:pos="1956"/>
        </w:tabs>
        <w:ind w:left="567"/>
        <w:rPr>
          <w:rFonts w:asciiTheme="majorHAnsi" w:hAnsiTheme="majorHAnsi" w:cs="Times New Roman"/>
          <w:sz w:val="20"/>
          <w:szCs w:val="20"/>
        </w:rPr>
      </w:pPr>
    </w:p>
    <w:p w:rsidR="00360A0B" w:rsidRDefault="00360A0B" w:rsidP="00D5108C">
      <w:pPr>
        <w:tabs>
          <w:tab w:val="left" w:pos="1956"/>
        </w:tabs>
        <w:ind w:left="567"/>
        <w:rPr>
          <w:rFonts w:asciiTheme="majorHAnsi" w:hAnsiTheme="majorHAnsi" w:cs="Times New Roman"/>
          <w:sz w:val="20"/>
          <w:szCs w:val="20"/>
        </w:rPr>
      </w:pPr>
    </w:p>
    <w:p w:rsidR="00360A0B" w:rsidRDefault="00360A0B" w:rsidP="00D5108C">
      <w:pPr>
        <w:tabs>
          <w:tab w:val="left" w:pos="1956"/>
        </w:tabs>
        <w:ind w:left="567"/>
        <w:rPr>
          <w:rFonts w:asciiTheme="majorHAnsi" w:hAnsiTheme="majorHAnsi" w:cs="Times New Roman"/>
          <w:sz w:val="20"/>
          <w:szCs w:val="20"/>
        </w:rPr>
      </w:pPr>
    </w:p>
    <w:p w:rsidR="00360A0B" w:rsidRDefault="00360A0B" w:rsidP="00D5108C">
      <w:pPr>
        <w:tabs>
          <w:tab w:val="left" w:pos="1956"/>
        </w:tabs>
        <w:ind w:left="567"/>
        <w:rPr>
          <w:rFonts w:asciiTheme="majorHAnsi" w:hAnsiTheme="majorHAnsi" w:cs="Times New Roman"/>
          <w:sz w:val="20"/>
          <w:szCs w:val="20"/>
        </w:rPr>
      </w:pPr>
    </w:p>
    <w:p w:rsidR="00360A0B" w:rsidRDefault="00360A0B" w:rsidP="00D5108C">
      <w:pPr>
        <w:tabs>
          <w:tab w:val="left" w:pos="1956"/>
        </w:tabs>
        <w:ind w:left="567"/>
        <w:rPr>
          <w:rFonts w:asciiTheme="majorHAnsi" w:hAnsiTheme="majorHAnsi" w:cs="Times New Roman"/>
          <w:sz w:val="20"/>
          <w:szCs w:val="20"/>
        </w:rPr>
      </w:pPr>
    </w:p>
    <w:p w:rsidR="00360A0B" w:rsidRDefault="00360A0B" w:rsidP="00D5108C">
      <w:pPr>
        <w:tabs>
          <w:tab w:val="left" w:pos="1956"/>
        </w:tabs>
        <w:ind w:left="567"/>
        <w:rPr>
          <w:rFonts w:asciiTheme="majorHAnsi" w:hAnsiTheme="majorHAnsi" w:cs="Times New Roman"/>
          <w:sz w:val="20"/>
          <w:szCs w:val="20"/>
        </w:rPr>
      </w:pPr>
    </w:p>
    <w:p w:rsidR="00360A0B" w:rsidRDefault="00360A0B"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To display this version of the rule on the ORM diagram, copy and paste it into a Model Note in the usual way.</w:t>
      </w:r>
    </w:p>
    <w:p w:rsidR="00360A0B" w:rsidRDefault="00360A0B" w:rsidP="00D5108C">
      <w:pPr>
        <w:tabs>
          <w:tab w:val="left" w:pos="1956"/>
        </w:tabs>
        <w:ind w:left="567"/>
        <w:rPr>
          <w:rFonts w:asciiTheme="majorHAnsi" w:hAnsiTheme="majorHAnsi" w:cs="Times New Roman"/>
          <w:sz w:val="20"/>
          <w:szCs w:val="20"/>
        </w:rPr>
      </w:pPr>
    </w:p>
    <w:p w:rsidR="00360A0B" w:rsidRDefault="001E6B8E"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lastRenderedPageBreak/>
        <w:t xml:space="preserve">In Path2, we entered the calculation for </w:t>
      </w:r>
      <w:proofErr w:type="spellStart"/>
      <w:r w:rsidRPr="001E6B8E">
        <w:rPr>
          <w:rFonts w:ascii="Arial Narrow" w:hAnsi="Arial Narrow" w:cs="Times New Roman"/>
          <w:sz w:val="18"/>
          <w:szCs w:val="18"/>
        </w:rPr>
        <w:t>GivenName</w:t>
      </w:r>
      <w:proofErr w:type="spellEnd"/>
      <w:r w:rsidRPr="001E6B8E">
        <w:rPr>
          <w:rFonts w:ascii="Arial Narrow" w:hAnsi="Arial Narrow" w:cs="Times New Roman"/>
          <w:sz w:val="18"/>
          <w:szCs w:val="18"/>
        </w:rPr>
        <w:t xml:space="preserve"> + ' ' + </w:t>
      </w:r>
      <w:proofErr w:type="spellStart"/>
      <w:r w:rsidRPr="001E6B8E">
        <w:rPr>
          <w:rFonts w:ascii="Arial Narrow" w:hAnsi="Arial Narrow" w:cs="Times New Roman"/>
          <w:sz w:val="18"/>
          <w:szCs w:val="18"/>
        </w:rPr>
        <w:t>FamilyName</w:t>
      </w:r>
      <w:proofErr w:type="spellEnd"/>
      <w:r>
        <w:rPr>
          <w:rFonts w:asciiTheme="majorHAnsi" w:hAnsiTheme="majorHAnsi" w:cs="Times New Roman"/>
          <w:sz w:val="20"/>
          <w:szCs w:val="20"/>
        </w:rPr>
        <w:t xml:space="preserve"> by entering a calculation for the first concatenation and then entering a second calculation for the final concatenation. It is also possible to do it in one go by embedding </w:t>
      </w:r>
      <w:proofErr w:type="spellStart"/>
      <w:r w:rsidRPr="001E6B8E">
        <w:rPr>
          <w:rFonts w:ascii="Arial Narrow" w:hAnsi="Arial Narrow" w:cs="Times New Roman"/>
          <w:sz w:val="18"/>
          <w:szCs w:val="18"/>
        </w:rPr>
        <w:t>GivenName</w:t>
      </w:r>
      <w:proofErr w:type="spellEnd"/>
      <w:r w:rsidRPr="001E6B8E">
        <w:rPr>
          <w:rFonts w:ascii="Arial Narrow" w:hAnsi="Arial Narrow" w:cs="Times New Roman"/>
          <w:sz w:val="18"/>
          <w:szCs w:val="18"/>
        </w:rPr>
        <w:t xml:space="preserve"> + </w:t>
      </w:r>
      <w:r w:rsidRPr="00E62E6F">
        <w:rPr>
          <w:rFonts w:ascii="Arial Narrow" w:hAnsi="Arial Narrow" w:cs="Times New Roman"/>
          <w:sz w:val="18"/>
          <w:szCs w:val="18"/>
        </w:rPr>
        <w:t>' '</w:t>
      </w:r>
      <w:r>
        <w:rPr>
          <w:rFonts w:asciiTheme="majorHAnsi" w:hAnsiTheme="majorHAnsi" w:cs="Times New Roman"/>
          <w:sz w:val="20"/>
          <w:szCs w:val="20"/>
        </w:rPr>
        <w:t xml:space="preserve"> as a </w:t>
      </w:r>
      <w:r w:rsidRPr="001E6B8E">
        <w:rPr>
          <w:rFonts w:asciiTheme="majorHAnsi" w:hAnsiTheme="majorHAnsi" w:cs="Times New Roman"/>
          <w:i/>
          <w:sz w:val="20"/>
          <w:szCs w:val="20"/>
        </w:rPr>
        <w:t>new calculation</w:t>
      </w:r>
      <w:r>
        <w:rPr>
          <w:rFonts w:asciiTheme="majorHAnsi" w:hAnsiTheme="majorHAnsi" w:cs="Times New Roman"/>
          <w:sz w:val="20"/>
          <w:szCs w:val="20"/>
        </w:rPr>
        <w:t xml:space="preserve"> that provides the left operand of the overall concatenation with </w:t>
      </w:r>
      <w:proofErr w:type="spellStart"/>
      <w:r w:rsidRPr="001E6B8E">
        <w:rPr>
          <w:rFonts w:ascii="Arial Narrow" w:hAnsi="Arial Narrow" w:cs="Times New Roman"/>
          <w:sz w:val="18"/>
          <w:szCs w:val="18"/>
        </w:rPr>
        <w:t>FamilyName</w:t>
      </w:r>
      <w:proofErr w:type="spellEnd"/>
      <w:r w:rsidRPr="001E6B8E">
        <w:rPr>
          <w:rFonts w:asciiTheme="majorHAnsi" w:hAnsiTheme="majorHAnsi" w:cs="Times New Roman"/>
          <w:sz w:val="20"/>
          <w:szCs w:val="20"/>
        </w:rPr>
        <w:t xml:space="preserve">. </w:t>
      </w:r>
      <w:proofErr w:type="gramStart"/>
      <w:r w:rsidR="00686CF2">
        <w:rPr>
          <w:rFonts w:asciiTheme="majorHAnsi" w:hAnsiTheme="majorHAnsi" w:cs="Times New Roman"/>
          <w:sz w:val="20"/>
          <w:szCs w:val="20"/>
        </w:rPr>
        <w:t xml:space="preserve">To do this, select </w:t>
      </w:r>
      <w:r w:rsidR="00686CF2" w:rsidRPr="00686CF2">
        <w:rPr>
          <w:rFonts w:ascii="Arial Narrow" w:hAnsi="Arial Narrow" w:cs="Times New Roman"/>
          <w:sz w:val="18"/>
          <w:szCs w:val="18"/>
        </w:rPr>
        <w:t>Path2 from Employee</w:t>
      </w:r>
      <w:r w:rsidR="00686CF2">
        <w:rPr>
          <w:rFonts w:asciiTheme="majorHAnsi" w:hAnsiTheme="majorHAnsi" w:cs="Times New Roman"/>
          <w:sz w:val="20"/>
          <w:szCs w:val="20"/>
        </w:rPr>
        <w:t xml:space="preserve">, choose </w:t>
      </w:r>
      <w:r w:rsidR="00686CF2" w:rsidRPr="00686CF2">
        <w:rPr>
          <w:rFonts w:ascii="Arial Narrow" w:hAnsi="Arial Narrow" w:cs="Times New Roman"/>
          <w:sz w:val="18"/>
          <w:szCs w:val="18"/>
        </w:rPr>
        <w:t>Add Ca</w:t>
      </w:r>
      <w:r w:rsidR="00686CF2">
        <w:rPr>
          <w:rFonts w:ascii="Arial Narrow" w:hAnsi="Arial Narrow" w:cs="Times New Roman"/>
          <w:sz w:val="18"/>
          <w:szCs w:val="18"/>
        </w:rPr>
        <w:t>l</w:t>
      </w:r>
      <w:r w:rsidR="00686CF2" w:rsidRPr="00686CF2">
        <w:rPr>
          <w:rFonts w:ascii="Arial Narrow" w:hAnsi="Arial Narrow" w:cs="Times New Roman"/>
          <w:sz w:val="18"/>
          <w:szCs w:val="18"/>
        </w:rPr>
        <w:t>culation</w:t>
      </w:r>
      <w:r w:rsidR="00686CF2">
        <w:rPr>
          <w:rFonts w:asciiTheme="majorHAnsi" w:hAnsiTheme="majorHAnsi" w:cs="Times New Roman"/>
          <w:sz w:val="20"/>
          <w:szCs w:val="20"/>
        </w:rPr>
        <w:t xml:space="preserve"> and then + as the function as before.</w:t>
      </w:r>
      <w:proofErr w:type="gramEnd"/>
      <w:r w:rsidR="00686CF2">
        <w:rPr>
          <w:rFonts w:asciiTheme="majorHAnsi" w:hAnsiTheme="majorHAnsi" w:cs="Times New Roman"/>
          <w:sz w:val="20"/>
          <w:szCs w:val="20"/>
        </w:rPr>
        <w:t xml:space="preserve"> </w:t>
      </w:r>
    </w:p>
    <w:p w:rsidR="00360A0B" w:rsidRDefault="00360A0B" w:rsidP="00D5108C">
      <w:pPr>
        <w:tabs>
          <w:tab w:val="left" w:pos="1956"/>
        </w:tabs>
        <w:ind w:left="567"/>
        <w:rPr>
          <w:rFonts w:asciiTheme="majorHAnsi" w:hAnsiTheme="majorHAnsi" w:cs="Times New Roman"/>
          <w:sz w:val="20"/>
          <w:szCs w:val="20"/>
        </w:rPr>
      </w:pPr>
    </w:p>
    <w:p w:rsidR="00360A0B" w:rsidRDefault="001E6B8E"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36448" behindDoc="1" locked="0" layoutInCell="1" allowOverlap="1" wp14:anchorId="385479ED" wp14:editId="1BD64035">
            <wp:simplePos x="0" y="0"/>
            <wp:positionH relativeFrom="column">
              <wp:posOffset>3142615</wp:posOffset>
            </wp:positionH>
            <wp:positionV relativeFrom="paragraph">
              <wp:posOffset>121920</wp:posOffset>
            </wp:positionV>
            <wp:extent cx="1798320" cy="716280"/>
            <wp:effectExtent l="0" t="0" r="0" b="7620"/>
            <wp:wrapNone/>
            <wp:docPr id="506" name="Picture 5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extLst>
                        <a:ext uri="{28A0092B-C50C-407E-A947-70E740481C1C}">
                          <a14:useLocalDpi xmlns:a14="http://schemas.microsoft.com/office/drawing/2010/main" val="0"/>
                        </a:ext>
                      </a:extLst>
                    </a:blip>
                    <a:stretch>
                      <a:fillRect/>
                    </a:stretch>
                  </pic:blipFill>
                  <pic:spPr>
                    <a:xfrm>
                      <a:off x="0" y="0"/>
                      <a:ext cx="1798320" cy="71628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134400" behindDoc="1" locked="0" layoutInCell="1" allowOverlap="1" wp14:anchorId="1E5F8845" wp14:editId="51FB7F6E">
            <wp:simplePos x="0" y="0"/>
            <wp:positionH relativeFrom="column">
              <wp:posOffset>640715</wp:posOffset>
            </wp:positionH>
            <wp:positionV relativeFrom="paragraph">
              <wp:posOffset>121920</wp:posOffset>
            </wp:positionV>
            <wp:extent cx="1897380" cy="632460"/>
            <wp:effectExtent l="0" t="0" r="7620" b="0"/>
            <wp:wrapNone/>
            <wp:docPr id="505" name="Picture 50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extLst>
                        <a:ext uri="{28A0092B-C50C-407E-A947-70E740481C1C}">
                          <a14:useLocalDpi xmlns:a14="http://schemas.microsoft.com/office/drawing/2010/main" val="0"/>
                        </a:ext>
                      </a:extLst>
                    </a:blip>
                    <a:stretch>
                      <a:fillRect/>
                    </a:stretch>
                  </pic:blipFill>
                  <pic:spPr>
                    <a:xfrm>
                      <a:off x="0" y="0"/>
                      <a:ext cx="1897380" cy="632460"/>
                    </a:xfrm>
                    <a:prstGeom prst="rect">
                      <a:avLst/>
                    </a:prstGeom>
                  </pic:spPr>
                </pic:pic>
              </a:graphicData>
            </a:graphic>
            <wp14:sizeRelH relativeFrom="page">
              <wp14:pctWidth>0</wp14:pctWidth>
            </wp14:sizeRelH>
            <wp14:sizeRelV relativeFrom="page">
              <wp14:pctHeight>0</wp14:pctHeight>
            </wp14:sizeRelV>
          </wp:anchor>
        </w:drawing>
      </w:r>
    </w:p>
    <w:p w:rsidR="00360A0B" w:rsidRDefault="00360A0B" w:rsidP="00D5108C">
      <w:pPr>
        <w:tabs>
          <w:tab w:val="left" w:pos="1956"/>
        </w:tabs>
        <w:ind w:left="567"/>
        <w:rPr>
          <w:rFonts w:asciiTheme="majorHAnsi" w:hAnsiTheme="majorHAnsi" w:cs="Times New Roman"/>
          <w:sz w:val="20"/>
          <w:szCs w:val="20"/>
        </w:rPr>
      </w:pPr>
    </w:p>
    <w:p w:rsidR="00360A0B" w:rsidRDefault="00686CF2"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360A0B" w:rsidRDefault="00360A0B" w:rsidP="00D5108C">
      <w:pPr>
        <w:tabs>
          <w:tab w:val="left" w:pos="1956"/>
        </w:tabs>
        <w:ind w:left="567"/>
        <w:rPr>
          <w:rFonts w:asciiTheme="majorHAnsi" w:hAnsiTheme="majorHAnsi" w:cs="Times New Roman"/>
          <w:sz w:val="20"/>
          <w:szCs w:val="20"/>
        </w:rPr>
      </w:pPr>
    </w:p>
    <w:p w:rsidR="00360A0B" w:rsidRDefault="00360A0B" w:rsidP="00D5108C">
      <w:pPr>
        <w:tabs>
          <w:tab w:val="left" w:pos="1956"/>
        </w:tabs>
        <w:ind w:left="567"/>
        <w:rPr>
          <w:rFonts w:asciiTheme="majorHAnsi" w:hAnsiTheme="majorHAnsi" w:cs="Times New Roman"/>
          <w:sz w:val="20"/>
          <w:szCs w:val="20"/>
        </w:rPr>
      </w:pPr>
    </w:p>
    <w:p w:rsidR="00360A0B" w:rsidRDefault="00360A0B" w:rsidP="00D5108C">
      <w:pPr>
        <w:tabs>
          <w:tab w:val="left" w:pos="1956"/>
        </w:tabs>
        <w:ind w:left="567"/>
        <w:rPr>
          <w:rFonts w:asciiTheme="majorHAnsi" w:hAnsiTheme="majorHAnsi" w:cs="Times New Roman"/>
          <w:sz w:val="20"/>
          <w:szCs w:val="20"/>
        </w:rPr>
      </w:pPr>
    </w:p>
    <w:p w:rsidR="00360A0B" w:rsidRDefault="00686CF2"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For the </w:t>
      </w:r>
      <w:proofErr w:type="spellStart"/>
      <w:r w:rsidRPr="00686CF2">
        <w:rPr>
          <w:rFonts w:ascii="Arial Narrow" w:hAnsi="Arial Narrow" w:cs="Times New Roman"/>
          <w:sz w:val="18"/>
          <w:szCs w:val="18"/>
        </w:rPr>
        <w:t>DataSource</w:t>
      </w:r>
      <w:proofErr w:type="spellEnd"/>
      <w:r>
        <w:rPr>
          <w:rFonts w:asciiTheme="majorHAnsi" w:hAnsiTheme="majorHAnsi" w:cs="Times New Roman"/>
          <w:sz w:val="20"/>
          <w:szCs w:val="20"/>
        </w:rPr>
        <w:t xml:space="preserve"> of the </w:t>
      </w:r>
      <w:r w:rsidRPr="00686CF2">
        <w:rPr>
          <w:rFonts w:ascii="Arial Narrow" w:hAnsi="Arial Narrow" w:cs="Times New Roman"/>
          <w:sz w:val="18"/>
          <w:szCs w:val="18"/>
        </w:rPr>
        <w:t>left</w:t>
      </w:r>
      <w:r>
        <w:rPr>
          <w:rFonts w:asciiTheme="majorHAnsi" w:hAnsiTheme="majorHAnsi" w:cs="Times New Roman"/>
          <w:sz w:val="20"/>
          <w:szCs w:val="20"/>
        </w:rPr>
        <w:t xml:space="preserve"> operand, expand </w:t>
      </w:r>
      <w:r w:rsidRPr="00686CF2">
        <w:rPr>
          <w:rFonts w:ascii="Arial Narrow" w:hAnsi="Arial Narrow" w:cs="Times New Roman"/>
          <w:i/>
          <w:sz w:val="18"/>
          <w:szCs w:val="18"/>
        </w:rPr>
        <w:t>New Calculated Value</w:t>
      </w:r>
      <w:r>
        <w:rPr>
          <w:rFonts w:asciiTheme="majorHAnsi" w:hAnsiTheme="majorHAnsi" w:cs="Times New Roman"/>
          <w:sz w:val="20"/>
          <w:szCs w:val="20"/>
        </w:rPr>
        <w:t xml:space="preserve"> and select the “+” operator. This opens up embedded left and right argument slots for the operator. For the </w:t>
      </w:r>
      <w:r w:rsidRPr="00686CF2">
        <w:rPr>
          <w:rFonts w:ascii="Arial Narrow" w:hAnsi="Arial Narrow" w:cs="Times New Roman"/>
          <w:sz w:val="18"/>
          <w:szCs w:val="18"/>
        </w:rPr>
        <w:t>left</w:t>
      </w:r>
      <w:r>
        <w:rPr>
          <w:rFonts w:asciiTheme="majorHAnsi" w:hAnsiTheme="majorHAnsi" w:cs="Times New Roman"/>
          <w:sz w:val="20"/>
          <w:szCs w:val="20"/>
        </w:rPr>
        <w:t xml:space="preserve"> operand, select the </w:t>
      </w:r>
      <w:r w:rsidRPr="00686CF2">
        <w:rPr>
          <w:rFonts w:ascii="Arial Narrow" w:hAnsi="Arial Narrow" w:cs="Times New Roman"/>
          <w:sz w:val="18"/>
          <w:szCs w:val="18"/>
        </w:rPr>
        <w:t>Path Variable</w:t>
      </w:r>
      <w:r>
        <w:rPr>
          <w:rFonts w:asciiTheme="majorHAnsi" w:hAnsiTheme="majorHAnsi" w:cs="Times New Roman"/>
          <w:sz w:val="20"/>
          <w:szCs w:val="20"/>
        </w:rPr>
        <w:t xml:space="preserve"> </w:t>
      </w:r>
      <w:r w:rsidRPr="00686CF2">
        <w:rPr>
          <w:rFonts w:ascii="Arial Narrow" w:hAnsi="Arial Narrow" w:cs="Times New Roman"/>
          <w:sz w:val="18"/>
          <w:szCs w:val="18"/>
        </w:rPr>
        <w:t>GivenName#1</w:t>
      </w:r>
      <w:r>
        <w:rPr>
          <w:rFonts w:asciiTheme="majorHAnsi" w:hAnsiTheme="majorHAnsi" w:cs="Times New Roman"/>
          <w:sz w:val="20"/>
          <w:szCs w:val="20"/>
        </w:rPr>
        <w:t xml:space="preserve"> for its </w:t>
      </w:r>
      <w:proofErr w:type="spellStart"/>
      <w:r w:rsidRPr="00686CF2">
        <w:rPr>
          <w:rFonts w:ascii="Arial Narrow" w:hAnsi="Arial Narrow" w:cs="Times New Roman"/>
          <w:sz w:val="18"/>
          <w:szCs w:val="18"/>
        </w:rPr>
        <w:t>DataSource</w:t>
      </w:r>
      <w:proofErr w:type="spellEnd"/>
      <w:r>
        <w:rPr>
          <w:rFonts w:asciiTheme="majorHAnsi" w:hAnsiTheme="majorHAnsi" w:cs="Times New Roman"/>
          <w:sz w:val="20"/>
          <w:szCs w:val="20"/>
        </w:rPr>
        <w:t xml:space="preserve">. For the </w:t>
      </w:r>
      <w:proofErr w:type="spellStart"/>
      <w:r w:rsidRPr="00686CF2">
        <w:rPr>
          <w:rFonts w:ascii="Arial Narrow" w:hAnsi="Arial Narrow" w:cs="Times New Roman"/>
          <w:sz w:val="18"/>
          <w:szCs w:val="18"/>
        </w:rPr>
        <w:t>DataSource</w:t>
      </w:r>
      <w:proofErr w:type="spellEnd"/>
      <w:r>
        <w:rPr>
          <w:rFonts w:asciiTheme="majorHAnsi" w:hAnsiTheme="majorHAnsi" w:cs="Times New Roman"/>
          <w:sz w:val="20"/>
          <w:szCs w:val="20"/>
        </w:rPr>
        <w:t xml:space="preserve"> of </w:t>
      </w:r>
      <w:r w:rsidRPr="00686CF2">
        <w:rPr>
          <w:rFonts w:ascii="Arial Narrow" w:hAnsi="Arial Narrow" w:cs="Times New Roman"/>
          <w:sz w:val="18"/>
          <w:szCs w:val="18"/>
        </w:rPr>
        <w:t>right</w:t>
      </w:r>
      <w:r>
        <w:rPr>
          <w:rFonts w:asciiTheme="majorHAnsi" w:hAnsiTheme="majorHAnsi" w:cs="Times New Roman"/>
          <w:sz w:val="20"/>
          <w:szCs w:val="20"/>
        </w:rPr>
        <w:t xml:space="preserve"> operand expand </w:t>
      </w:r>
      <w:r w:rsidRPr="00686CF2">
        <w:rPr>
          <w:rFonts w:ascii="Arial Narrow" w:hAnsi="Arial Narrow" w:cs="Times New Roman"/>
          <w:sz w:val="18"/>
          <w:szCs w:val="18"/>
        </w:rPr>
        <w:t>Constant Value</w:t>
      </w:r>
      <w:r>
        <w:rPr>
          <w:rFonts w:asciiTheme="majorHAnsi" w:hAnsiTheme="majorHAnsi" w:cs="Times New Roman"/>
          <w:sz w:val="20"/>
          <w:szCs w:val="20"/>
        </w:rPr>
        <w:t xml:space="preserve"> and enter </w:t>
      </w:r>
      <w:r w:rsidRPr="001E6B8E">
        <w:rPr>
          <w:rFonts w:ascii="Arial Narrow" w:hAnsi="Arial Narrow" w:cs="Times New Roman"/>
          <w:sz w:val="18"/>
          <w:szCs w:val="18"/>
        </w:rPr>
        <w:t>' '</w:t>
      </w:r>
      <w:r>
        <w:rPr>
          <w:rFonts w:ascii="Arial Narrow" w:hAnsi="Arial Narrow" w:cs="Times New Roman"/>
          <w:sz w:val="18"/>
          <w:szCs w:val="18"/>
        </w:rPr>
        <w:t xml:space="preserve">. </w:t>
      </w:r>
      <w:r w:rsidRPr="00686CF2">
        <w:rPr>
          <w:rFonts w:asciiTheme="majorHAnsi" w:hAnsiTheme="majorHAnsi" w:cs="Times New Roman"/>
          <w:sz w:val="20"/>
          <w:szCs w:val="20"/>
        </w:rPr>
        <w:t xml:space="preserve">That </w:t>
      </w:r>
      <w:r>
        <w:rPr>
          <w:rFonts w:asciiTheme="majorHAnsi" w:hAnsiTheme="majorHAnsi" w:cs="Times New Roman"/>
          <w:sz w:val="20"/>
          <w:szCs w:val="20"/>
        </w:rPr>
        <w:t xml:space="preserve">embedded concatenation is now the left operand of the overall concatenation. Complete the overall concatenation, by choosing the </w:t>
      </w:r>
      <w:r w:rsidRPr="00686CF2">
        <w:rPr>
          <w:rFonts w:ascii="Arial Narrow" w:hAnsi="Arial Narrow" w:cs="Times New Roman"/>
          <w:sz w:val="18"/>
          <w:szCs w:val="18"/>
        </w:rPr>
        <w:t>Path Variable</w:t>
      </w:r>
      <w:r>
        <w:rPr>
          <w:rFonts w:asciiTheme="majorHAnsi" w:hAnsiTheme="majorHAnsi" w:cs="Times New Roman"/>
          <w:sz w:val="20"/>
          <w:szCs w:val="20"/>
        </w:rPr>
        <w:t xml:space="preserve"> </w:t>
      </w:r>
      <w:r w:rsidRPr="00686CF2">
        <w:rPr>
          <w:rFonts w:ascii="Arial Narrow" w:hAnsi="Arial Narrow" w:cs="Times New Roman"/>
          <w:sz w:val="18"/>
          <w:szCs w:val="18"/>
        </w:rPr>
        <w:t>FamilyName#1</w:t>
      </w:r>
      <w:r>
        <w:rPr>
          <w:rFonts w:asciiTheme="majorHAnsi" w:hAnsiTheme="majorHAnsi" w:cs="Times New Roman"/>
          <w:sz w:val="20"/>
          <w:szCs w:val="20"/>
        </w:rPr>
        <w:t xml:space="preserve"> as the </w:t>
      </w:r>
      <w:proofErr w:type="spellStart"/>
      <w:r w:rsidRPr="00686CF2">
        <w:rPr>
          <w:rFonts w:ascii="Arial Narrow" w:hAnsi="Arial Narrow" w:cs="Times New Roman"/>
          <w:sz w:val="18"/>
          <w:szCs w:val="18"/>
        </w:rPr>
        <w:t>DataSource</w:t>
      </w:r>
      <w:proofErr w:type="spellEnd"/>
      <w:r>
        <w:rPr>
          <w:rFonts w:asciiTheme="majorHAnsi" w:hAnsiTheme="majorHAnsi" w:cs="Times New Roman"/>
          <w:sz w:val="20"/>
          <w:szCs w:val="20"/>
        </w:rPr>
        <w:t xml:space="preserve"> for its right operand.</w:t>
      </w:r>
    </w:p>
    <w:p w:rsidR="00686CF2" w:rsidRDefault="00686CF2" w:rsidP="00D5108C">
      <w:pPr>
        <w:tabs>
          <w:tab w:val="left" w:pos="1956"/>
        </w:tabs>
        <w:ind w:left="567"/>
        <w:rPr>
          <w:rFonts w:asciiTheme="majorHAnsi" w:hAnsiTheme="majorHAnsi" w:cs="Times New Roman"/>
          <w:sz w:val="20"/>
          <w:szCs w:val="20"/>
        </w:rPr>
      </w:pPr>
    </w:p>
    <w:p w:rsidR="00360A0B" w:rsidRDefault="00686CF2"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37472" behindDoc="1" locked="0" layoutInCell="1" allowOverlap="1" wp14:anchorId="5F81C809" wp14:editId="10E3F6AF">
            <wp:simplePos x="0" y="0"/>
            <wp:positionH relativeFrom="column">
              <wp:posOffset>1116965</wp:posOffset>
            </wp:positionH>
            <wp:positionV relativeFrom="paragraph">
              <wp:posOffset>40640</wp:posOffset>
            </wp:positionV>
            <wp:extent cx="1638300" cy="1714500"/>
            <wp:effectExtent l="0" t="0" r="0" b="0"/>
            <wp:wrapNone/>
            <wp:docPr id="507" name="Picture 5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extLst>
                        <a:ext uri="{28A0092B-C50C-407E-A947-70E740481C1C}">
                          <a14:useLocalDpi xmlns:a14="http://schemas.microsoft.com/office/drawing/2010/main" val="0"/>
                        </a:ext>
                      </a:extLst>
                    </a:blip>
                    <a:stretch>
                      <a:fillRect/>
                    </a:stretch>
                  </pic:blipFill>
                  <pic:spPr>
                    <a:xfrm>
                      <a:off x="0" y="0"/>
                      <a:ext cx="1638300" cy="1714500"/>
                    </a:xfrm>
                    <a:prstGeom prst="rect">
                      <a:avLst/>
                    </a:prstGeom>
                  </pic:spPr>
                </pic:pic>
              </a:graphicData>
            </a:graphic>
            <wp14:sizeRelH relativeFrom="page">
              <wp14:pctWidth>0</wp14:pctWidth>
            </wp14:sizeRelH>
            <wp14:sizeRelV relativeFrom="page">
              <wp14:pctHeight>0</wp14:pctHeight>
            </wp14:sizeRelV>
          </wp:anchor>
        </w:drawing>
      </w:r>
      <w:r w:rsidR="001E6B8E">
        <w:rPr>
          <w:rFonts w:asciiTheme="majorHAnsi" w:hAnsiTheme="majorHAnsi" w:cs="Times New Roman"/>
          <w:noProof/>
          <w:sz w:val="20"/>
          <w:szCs w:val="20"/>
          <w:lang w:eastAsia="en-AU"/>
        </w:rPr>
        <w:drawing>
          <wp:anchor distT="0" distB="0" distL="114300" distR="114300" simplePos="0" relativeHeight="252138496" behindDoc="1" locked="0" layoutInCell="1" allowOverlap="1" wp14:anchorId="4EAAD458" wp14:editId="0AA10D24">
            <wp:simplePos x="0" y="0"/>
            <wp:positionH relativeFrom="column">
              <wp:posOffset>3448685</wp:posOffset>
            </wp:positionH>
            <wp:positionV relativeFrom="paragraph">
              <wp:posOffset>85090</wp:posOffset>
            </wp:positionV>
            <wp:extent cx="1630680" cy="1562100"/>
            <wp:effectExtent l="0" t="0" r="7620" b="0"/>
            <wp:wrapNone/>
            <wp:docPr id="508" name="Picture 50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0">
                      <a:extLst>
                        <a:ext uri="{28A0092B-C50C-407E-A947-70E740481C1C}">
                          <a14:useLocalDpi xmlns:a14="http://schemas.microsoft.com/office/drawing/2010/main" val="0"/>
                        </a:ext>
                      </a:extLst>
                    </a:blip>
                    <a:stretch>
                      <a:fillRect/>
                    </a:stretch>
                  </pic:blipFill>
                  <pic:spPr>
                    <a:xfrm>
                      <a:off x="0" y="0"/>
                      <a:ext cx="1630680" cy="1562100"/>
                    </a:xfrm>
                    <a:prstGeom prst="rect">
                      <a:avLst/>
                    </a:prstGeom>
                  </pic:spPr>
                </pic:pic>
              </a:graphicData>
            </a:graphic>
            <wp14:sizeRelH relativeFrom="page">
              <wp14:pctWidth>0</wp14:pctWidth>
            </wp14:sizeRelH>
            <wp14:sizeRelV relativeFrom="page">
              <wp14:pctHeight>0</wp14:pctHeight>
            </wp14:sizeRelV>
          </wp:anchor>
        </w:drawing>
      </w:r>
    </w:p>
    <w:p w:rsidR="00360A0B" w:rsidRDefault="00360A0B" w:rsidP="00D5108C">
      <w:pPr>
        <w:tabs>
          <w:tab w:val="left" w:pos="1956"/>
        </w:tabs>
        <w:ind w:left="567"/>
        <w:rPr>
          <w:rFonts w:asciiTheme="majorHAnsi" w:hAnsiTheme="majorHAnsi" w:cs="Times New Roman"/>
          <w:sz w:val="20"/>
          <w:szCs w:val="20"/>
        </w:rPr>
      </w:pPr>
    </w:p>
    <w:p w:rsidR="001E6B8E" w:rsidRDefault="001E6B8E" w:rsidP="00D5108C">
      <w:pPr>
        <w:tabs>
          <w:tab w:val="left" w:pos="1956"/>
        </w:tabs>
        <w:ind w:left="567"/>
        <w:rPr>
          <w:rFonts w:asciiTheme="majorHAnsi" w:hAnsiTheme="majorHAnsi" w:cs="Times New Roman"/>
          <w:sz w:val="20"/>
          <w:szCs w:val="20"/>
        </w:rPr>
      </w:pPr>
    </w:p>
    <w:p w:rsidR="001E6B8E" w:rsidRDefault="001E6B8E" w:rsidP="00D5108C">
      <w:pPr>
        <w:tabs>
          <w:tab w:val="left" w:pos="1956"/>
        </w:tabs>
        <w:ind w:left="567"/>
        <w:rPr>
          <w:rFonts w:asciiTheme="majorHAnsi" w:hAnsiTheme="majorHAnsi" w:cs="Times New Roman"/>
          <w:sz w:val="20"/>
          <w:szCs w:val="20"/>
        </w:rPr>
      </w:pPr>
    </w:p>
    <w:p w:rsidR="001E6B8E" w:rsidRDefault="001E6B8E" w:rsidP="00D5108C">
      <w:pPr>
        <w:tabs>
          <w:tab w:val="left" w:pos="1956"/>
        </w:tabs>
        <w:ind w:left="567"/>
        <w:rPr>
          <w:rFonts w:asciiTheme="majorHAnsi" w:hAnsiTheme="majorHAnsi" w:cs="Times New Roman"/>
          <w:sz w:val="20"/>
          <w:szCs w:val="20"/>
        </w:rPr>
      </w:pPr>
    </w:p>
    <w:p w:rsidR="001E6B8E" w:rsidRDefault="00686CF2"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1E6B8E" w:rsidRDefault="001E6B8E" w:rsidP="00D5108C">
      <w:pPr>
        <w:tabs>
          <w:tab w:val="left" w:pos="1956"/>
        </w:tabs>
        <w:ind w:left="567"/>
        <w:rPr>
          <w:rFonts w:asciiTheme="majorHAnsi" w:hAnsiTheme="majorHAnsi" w:cs="Times New Roman"/>
          <w:sz w:val="20"/>
          <w:szCs w:val="20"/>
        </w:rPr>
      </w:pPr>
    </w:p>
    <w:p w:rsidR="001E6B8E" w:rsidRDefault="001E6B8E" w:rsidP="00D5108C">
      <w:pPr>
        <w:tabs>
          <w:tab w:val="left" w:pos="1956"/>
        </w:tabs>
        <w:ind w:left="567"/>
        <w:rPr>
          <w:rFonts w:asciiTheme="majorHAnsi" w:hAnsiTheme="majorHAnsi" w:cs="Times New Roman"/>
          <w:sz w:val="20"/>
          <w:szCs w:val="20"/>
        </w:rPr>
      </w:pPr>
    </w:p>
    <w:p w:rsidR="001E6B8E" w:rsidRDefault="001E6B8E" w:rsidP="00D5108C">
      <w:pPr>
        <w:tabs>
          <w:tab w:val="left" w:pos="1956"/>
        </w:tabs>
        <w:ind w:left="567"/>
        <w:rPr>
          <w:rFonts w:asciiTheme="majorHAnsi" w:hAnsiTheme="majorHAnsi" w:cs="Times New Roman"/>
          <w:sz w:val="20"/>
          <w:szCs w:val="20"/>
        </w:rPr>
      </w:pPr>
    </w:p>
    <w:p w:rsidR="001E6B8E" w:rsidRDefault="001E6B8E" w:rsidP="00D5108C">
      <w:pPr>
        <w:tabs>
          <w:tab w:val="left" w:pos="1956"/>
        </w:tabs>
        <w:ind w:left="567"/>
        <w:rPr>
          <w:rFonts w:asciiTheme="majorHAnsi" w:hAnsiTheme="majorHAnsi" w:cs="Times New Roman"/>
          <w:sz w:val="20"/>
          <w:szCs w:val="20"/>
        </w:rPr>
      </w:pPr>
    </w:p>
    <w:p w:rsidR="001E6B8E" w:rsidRDefault="001E6B8E" w:rsidP="00D5108C">
      <w:pPr>
        <w:tabs>
          <w:tab w:val="left" w:pos="1956"/>
        </w:tabs>
        <w:ind w:left="567"/>
        <w:rPr>
          <w:rFonts w:asciiTheme="majorHAnsi" w:hAnsiTheme="majorHAnsi" w:cs="Times New Roman"/>
          <w:sz w:val="20"/>
          <w:szCs w:val="20"/>
        </w:rPr>
      </w:pPr>
    </w:p>
    <w:p w:rsidR="001E6B8E" w:rsidRDefault="001E6B8E" w:rsidP="00D5108C">
      <w:pPr>
        <w:tabs>
          <w:tab w:val="left" w:pos="1956"/>
        </w:tabs>
        <w:ind w:left="567"/>
        <w:rPr>
          <w:rFonts w:asciiTheme="majorHAnsi" w:hAnsiTheme="majorHAnsi" w:cs="Times New Roman"/>
          <w:sz w:val="20"/>
          <w:szCs w:val="20"/>
        </w:rPr>
      </w:pPr>
    </w:p>
    <w:p w:rsidR="001E6B8E" w:rsidRDefault="00686CF2"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40544" behindDoc="1" locked="0" layoutInCell="1" allowOverlap="1" wp14:anchorId="048E8270" wp14:editId="6A2EAC0C">
            <wp:simplePos x="0" y="0"/>
            <wp:positionH relativeFrom="column">
              <wp:posOffset>3644265</wp:posOffset>
            </wp:positionH>
            <wp:positionV relativeFrom="paragraph">
              <wp:posOffset>88265</wp:posOffset>
            </wp:positionV>
            <wp:extent cx="1432560" cy="518160"/>
            <wp:effectExtent l="0" t="0" r="0" b="0"/>
            <wp:wrapNone/>
            <wp:docPr id="510" name="Picture 5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extLst>
                        <a:ext uri="{28A0092B-C50C-407E-A947-70E740481C1C}">
                          <a14:useLocalDpi xmlns:a14="http://schemas.microsoft.com/office/drawing/2010/main" val="0"/>
                        </a:ext>
                      </a:extLst>
                    </a:blip>
                    <a:stretch>
                      <a:fillRect/>
                    </a:stretch>
                  </pic:blipFill>
                  <pic:spPr>
                    <a:xfrm>
                      <a:off x="0" y="0"/>
                      <a:ext cx="1432560" cy="51816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139520" behindDoc="1" locked="0" layoutInCell="1" allowOverlap="1" wp14:anchorId="0591F1D5" wp14:editId="4AF71932">
            <wp:simplePos x="0" y="0"/>
            <wp:positionH relativeFrom="column">
              <wp:posOffset>704215</wp:posOffset>
            </wp:positionH>
            <wp:positionV relativeFrom="paragraph">
              <wp:posOffset>-1270</wp:posOffset>
            </wp:positionV>
            <wp:extent cx="2217420" cy="2910840"/>
            <wp:effectExtent l="0" t="0" r="0" b="3810"/>
            <wp:wrapNone/>
            <wp:docPr id="509" name="Picture 50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extLst>
                        <a:ext uri="{28A0092B-C50C-407E-A947-70E740481C1C}">
                          <a14:useLocalDpi xmlns:a14="http://schemas.microsoft.com/office/drawing/2010/main" val="0"/>
                        </a:ext>
                      </a:extLst>
                    </a:blip>
                    <a:stretch>
                      <a:fillRect/>
                    </a:stretch>
                  </pic:blipFill>
                  <pic:spPr>
                    <a:xfrm>
                      <a:off x="0" y="0"/>
                      <a:ext cx="2217420" cy="2910840"/>
                    </a:xfrm>
                    <a:prstGeom prst="rect">
                      <a:avLst/>
                    </a:prstGeom>
                  </pic:spPr>
                </pic:pic>
              </a:graphicData>
            </a:graphic>
            <wp14:sizeRelH relativeFrom="page">
              <wp14:pctWidth>0</wp14:pctWidth>
            </wp14:sizeRelH>
            <wp14:sizeRelV relativeFrom="page">
              <wp14:pctHeight>0</wp14:pctHeight>
            </wp14:sizeRelV>
          </wp:anchor>
        </w:drawing>
      </w:r>
    </w:p>
    <w:p w:rsidR="001E6B8E" w:rsidRDefault="001E6B8E" w:rsidP="00D5108C">
      <w:pPr>
        <w:tabs>
          <w:tab w:val="left" w:pos="1956"/>
        </w:tabs>
        <w:ind w:left="567"/>
        <w:rPr>
          <w:rFonts w:asciiTheme="majorHAnsi" w:hAnsiTheme="majorHAnsi" w:cs="Times New Roman"/>
          <w:sz w:val="20"/>
          <w:szCs w:val="20"/>
        </w:rPr>
      </w:pPr>
    </w:p>
    <w:p w:rsidR="001E6B8E" w:rsidRDefault="00686CF2"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1E6B8E" w:rsidRDefault="001E6B8E" w:rsidP="00D5108C">
      <w:pPr>
        <w:tabs>
          <w:tab w:val="left" w:pos="1956"/>
        </w:tabs>
        <w:ind w:left="567"/>
        <w:rPr>
          <w:rFonts w:asciiTheme="majorHAnsi" w:hAnsiTheme="majorHAnsi" w:cs="Times New Roman"/>
          <w:sz w:val="20"/>
          <w:szCs w:val="20"/>
        </w:rPr>
      </w:pPr>
    </w:p>
    <w:p w:rsidR="001E6B8E" w:rsidRDefault="00686CF2"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FA24D2">
        <w:rPr>
          <w:rFonts w:ascii="Lucida Sans Unicode" w:hAnsi="Lucida Sans Unicode" w:cs="Lucida Sans Unicode"/>
        </w:rPr>
        <w:t>⇩</w:t>
      </w:r>
    </w:p>
    <w:p w:rsidR="001E6B8E" w:rsidRDefault="00686CF2"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41568" behindDoc="1" locked="0" layoutInCell="1" allowOverlap="1" wp14:anchorId="59C4CCAB" wp14:editId="6DECA05F">
            <wp:simplePos x="0" y="0"/>
            <wp:positionH relativeFrom="column">
              <wp:posOffset>3644265</wp:posOffset>
            </wp:positionH>
            <wp:positionV relativeFrom="paragraph">
              <wp:posOffset>121285</wp:posOffset>
            </wp:positionV>
            <wp:extent cx="2065020" cy="586740"/>
            <wp:effectExtent l="0" t="0" r="0" b="3810"/>
            <wp:wrapNone/>
            <wp:docPr id="511" name="Picture 5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extLst>
                        <a:ext uri="{28A0092B-C50C-407E-A947-70E740481C1C}">
                          <a14:useLocalDpi xmlns:a14="http://schemas.microsoft.com/office/drawing/2010/main" val="0"/>
                        </a:ext>
                      </a:extLst>
                    </a:blip>
                    <a:stretch>
                      <a:fillRect/>
                    </a:stretch>
                  </pic:blipFill>
                  <pic:spPr>
                    <a:xfrm>
                      <a:off x="0" y="0"/>
                      <a:ext cx="2065020" cy="586740"/>
                    </a:xfrm>
                    <a:prstGeom prst="rect">
                      <a:avLst/>
                    </a:prstGeom>
                  </pic:spPr>
                </pic:pic>
              </a:graphicData>
            </a:graphic>
            <wp14:sizeRelH relativeFrom="page">
              <wp14:pctWidth>0</wp14:pctWidth>
            </wp14:sizeRelH>
            <wp14:sizeRelV relativeFrom="page">
              <wp14:pctHeight>0</wp14:pctHeight>
            </wp14:sizeRelV>
          </wp:anchor>
        </w:drawing>
      </w:r>
    </w:p>
    <w:p w:rsidR="001E6B8E" w:rsidRDefault="001E6B8E" w:rsidP="00D5108C">
      <w:pPr>
        <w:tabs>
          <w:tab w:val="left" w:pos="1956"/>
        </w:tabs>
        <w:ind w:left="567"/>
        <w:rPr>
          <w:rFonts w:asciiTheme="majorHAnsi" w:hAnsiTheme="majorHAnsi" w:cs="Times New Roman"/>
          <w:sz w:val="20"/>
          <w:szCs w:val="20"/>
        </w:rPr>
      </w:pPr>
    </w:p>
    <w:p w:rsidR="001E6B8E" w:rsidRDefault="001E6B8E" w:rsidP="00D5108C">
      <w:pPr>
        <w:tabs>
          <w:tab w:val="left" w:pos="1956"/>
        </w:tabs>
        <w:ind w:left="567"/>
        <w:rPr>
          <w:rFonts w:asciiTheme="majorHAnsi" w:hAnsiTheme="majorHAnsi" w:cs="Times New Roman"/>
          <w:sz w:val="20"/>
          <w:szCs w:val="20"/>
        </w:rPr>
      </w:pPr>
    </w:p>
    <w:p w:rsidR="001E6B8E" w:rsidRDefault="001E6B8E" w:rsidP="00D5108C">
      <w:pPr>
        <w:tabs>
          <w:tab w:val="left" w:pos="1956"/>
        </w:tabs>
        <w:ind w:left="567"/>
        <w:rPr>
          <w:rFonts w:asciiTheme="majorHAnsi" w:hAnsiTheme="majorHAnsi" w:cs="Times New Roman"/>
          <w:sz w:val="20"/>
          <w:szCs w:val="20"/>
        </w:rPr>
      </w:pPr>
    </w:p>
    <w:p w:rsidR="001E6B8E" w:rsidRDefault="001E6B8E" w:rsidP="00D5108C">
      <w:pPr>
        <w:tabs>
          <w:tab w:val="left" w:pos="1956"/>
        </w:tabs>
        <w:ind w:left="567"/>
        <w:rPr>
          <w:rFonts w:asciiTheme="majorHAnsi" w:hAnsiTheme="majorHAnsi" w:cs="Times New Roman"/>
          <w:sz w:val="20"/>
          <w:szCs w:val="20"/>
        </w:rPr>
      </w:pPr>
    </w:p>
    <w:p w:rsidR="001E6B8E" w:rsidRDefault="001E6B8E" w:rsidP="00D5108C">
      <w:pPr>
        <w:tabs>
          <w:tab w:val="left" w:pos="1956"/>
        </w:tabs>
        <w:ind w:left="567"/>
        <w:rPr>
          <w:rFonts w:asciiTheme="majorHAnsi" w:hAnsiTheme="majorHAnsi" w:cs="Times New Roman"/>
          <w:sz w:val="20"/>
          <w:szCs w:val="20"/>
        </w:rPr>
      </w:pPr>
    </w:p>
    <w:p w:rsidR="001E6B8E" w:rsidRDefault="001E6B8E" w:rsidP="00D5108C">
      <w:pPr>
        <w:tabs>
          <w:tab w:val="left" w:pos="1956"/>
        </w:tabs>
        <w:ind w:left="567"/>
        <w:rPr>
          <w:rFonts w:asciiTheme="majorHAnsi" w:hAnsiTheme="majorHAnsi" w:cs="Times New Roman"/>
          <w:sz w:val="20"/>
          <w:szCs w:val="20"/>
        </w:rPr>
      </w:pPr>
    </w:p>
    <w:p w:rsidR="001E6B8E" w:rsidRDefault="001E6B8E" w:rsidP="00D5108C">
      <w:pPr>
        <w:tabs>
          <w:tab w:val="left" w:pos="1956"/>
        </w:tabs>
        <w:ind w:left="567"/>
        <w:rPr>
          <w:rFonts w:asciiTheme="majorHAnsi" w:hAnsiTheme="majorHAnsi" w:cs="Times New Roman"/>
          <w:sz w:val="20"/>
          <w:szCs w:val="20"/>
        </w:rPr>
      </w:pPr>
    </w:p>
    <w:p w:rsidR="001E6B8E" w:rsidRDefault="001E6B8E" w:rsidP="00D5108C">
      <w:pPr>
        <w:tabs>
          <w:tab w:val="left" w:pos="1956"/>
        </w:tabs>
        <w:ind w:left="567"/>
        <w:rPr>
          <w:rFonts w:asciiTheme="majorHAnsi" w:hAnsiTheme="majorHAnsi" w:cs="Times New Roman"/>
          <w:sz w:val="20"/>
          <w:szCs w:val="20"/>
        </w:rPr>
      </w:pPr>
    </w:p>
    <w:p w:rsidR="001E6B8E" w:rsidRDefault="001E6B8E" w:rsidP="00D5108C">
      <w:pPr>
        <w:tabs>
          <w:tab w:val="left" w:pos="1956"/>
        </w:tabs>
        <w:ind w:left="567"/>
        <w:rPr>
          <w:rFonts w:asciiTheme="majorHAnsi" w:hAnsiTheme="majorHAnsi" w:cs="Times New Roman"/>
          <w:sz w:val="20"/>
          <w:szCs w:val="20"/>
        </w:rPr>
      </w:pPr>
    </w:p>
    <w:p w:rsidR="001E6B8E" w:rsidRDefault="001E6B8E" w:rsidP="00D5108C">
      <w:pPr>
        <w:tabs>
          <w:tab w:val="left" w:pos="1956"/>
        </w:tabs>
        <w:ind w:left="567"/>
        <w:rPr>
          <w:rFonts w:asciiTheme="majorHAnsi" w:hAnsiTheme="majorHAnsi" w:cs="Times New Roman"/>
          <w:sz w:val="20"/>
          <w:szCs w:val="20"/>
        </w:rPr>
      </w:pPr>
    </w:p>
    <w:p w:rsidR="00360A0B" w:rsidRDefault="00360A0B" w:rsidP="00D5108C">
      <w:pPr>
        <w:tabs>
          <w:tab w:val="left" w:pos="1956"/>
        </w:tabs>
        <w:ind w:left="567"/>
        <w:rPr>
          <w:rFonts w:asciiTheme="majorHAnsi" w:hAnsiTheme="majorHAnsi" w:cs="Times New Roman"/>
          <w:sz w:val="20"/>
          <w:szCs w:val="20"/>
        </w:rPr>
      </w:pPr>
    </w:p>
    <w:p w:rsidR="00686CF2" w:rsidRDefault="00686CF2" w:rsidP="00D5108C">
      <w:pPr>
        <w:tabs>
          <w:tab w:val="left" w:pos="1956"/>
        </w:tabs>
        <w:ind w:left="567"/>
        <w:rPr>
          <w:rFonts w:asciiTheme="majorHAnsi" w:hAnsiTheme="majorHAnsi" w:cs="Times New Roman"/>
          <w:sz w:val="20"/>
          <w:szCs w:val="20"/>
        </w:rPr>
        <w:sectPr w:rsidR="00686CF2" w:rsidSect="00801BFA">
          <w:headerReference w:type="default" r:id="rId444"/>
          <w:pgSz w:w="11906" w:h="16838"/>
          <w:pgMar w:top="1440" w:right="1701" w:bottom="1440" w:left="1701" w:header="709" w:footer="709" w:gutter="0"/>
          <w:cols w:space="708"/>
          <w:docGrid w:linePitch="360"/>
        </w:sectPr>
      </w:pPr>
      <w:r>
        <w:rPr>
          <w:rFonts w:asciiTheme="majorHAnsi" w:hAnsiTheme="majorHAnsi" w:cs="Times New Roman"/>
          <w:sz w:val="20"/>
          <w:szCs w:val="20"/>
        </w:rPr>
        <w:t xml:space="preserve">The rest of the rule entry and its verbalization is the same as before. </w:t>
      </w:r>
    </w:p>
    <w:p w:rsidR="00686CF2" w:rsidRPr="00200FCE" w:rsidRDefault="00686CF2" w:rsidP="00686CF2">
      <w:pPr>
        <w:pStyle w:val="Heading2"/>
        <w:ind w:left="567" w:hanging="567"/>
      </w:pPr>
      <w:bookmarkStart w:id="52" w:name="Sec2_12"/>
      <w:bookmarkEnd w:id="52"/>
      <w:r>
        <w:lastRenderedPageBreak/>
        <w:t>Shared Path Derivation Rules</w:t>
      </w:r>
    </w:p>
    <w:p w:rsidR="00686CF2" w:rsidRDefault="00686CF2" w:rsidP="00686CF2">
      <w:pPr>
        <w:tabs>
          <w:tab w:val="left" w:pos="1956"/>
        </w:tabs>
        <w:ind w:left="567"/>
        <w:rPr>
          <w:rFonts w:asciiTheme="majorHAnsi" w:hAnsiTheme="majorHAnsi" w:cs="Times New Roman"/>
          <w:sz w:val="20"/>
          <w:szCs w:val="20"/>
        </w:rPr>
      </w:pPr>
    </w:p>
    <w:p w:rsidR="001A7D74" w:rsidRDefault="00686CF2" w:rsidP="001A7D74">
      <w:pPr>
        <w:tabs>
          <w:tab w:val="left" w:pos="1956"/>
        </w:tabs>
        <w:ind w:left="567"/>
        <w:rPr>
          <w:rFonts w:asciiTheme="majorHAnsi" w:hAnsiTheme="majorHAnsi" w:cs="Times New Roman"/>
          <w:sz w:val="20"/>
          <w:szCs w:val="20"/>
        </w:rPr>
      </w:pPr>
      <w:r>
        <w:rPr>
          <w:rFonts w:asciiTheme="majorHAnsi" w:hAnsiTheme="majorHAnsi" w:cs="Times New Roman"/>
          <w:sz w:val="20"/>
          <w:szCs w:val="20"/>
        </w:rPr>
        <w:t>T</w:t>
      </w:r>
      <w:r w:rsidRPr="003A6699">
        <w:rPr>
          <w:rFonts w:asciiTheme="majorHAnsi" w:hAnsiTheme="majorHAnsi" w:cs="Times New Roman"/>
          <w:sz w:val="20"/>
          <w:szCs w:val="20"/>
        </w:rPr>
        <w:t>he ORM</w:t>
      </w:r>
      <w:r w:rsidR="001A7D74" w:rsidRPr="001A7D74">
        <w:rPr>
          <w:rFonts w:asciiTheme="majorHAnsi" w:hAnsiTheme="majorHAnsi" w:cs="Times New Roman"/>
          <w:sz w:val="20"/>
          <w:szCs w:val="20"/>
        </w:rPr>
        <w:t xml:space="preserve"> schema </w:t>
      </w:r>
      <w:r w:rsidR="001A7D74">
        <w:rPr>
          <w:rFonts w:asciiTheme="majorHAnsi" w:hAnsiTheme="majorHAnsi" w:cs="Times New Roman"/>
          <w:sz w:val="20"/>
          <w:szCs w:val="20"/>
        </w:rPr>
        <w:t xml:space="preserve">in </w:t>
      </w:r>
      <w:r w:rsidR="001A7D74">
        <w:rPr>
          <w:rFonts w:asciiTheme="majorHAnsi" w:hAnsiTheme="majorHAnsi" w:cs="Times New Roman"/>
          <w:sz w:val="20"/>
          <w:szCs w:val="20"/>
        </w:rPr>
        <w:fldChar w:fldCharType="begin"/>
      </w:r>
      <w:r w:rsidR="001A7D74">
        <w:rPr>
          <w:rFonts w:asciiTheme="majorHAnsi" w:hAnsiTheme="majorHAnsi" w:cs="Times New Roman"/>
          <w:sz w:val="20"/>
          <w:szCs w:val="20"/>
        </w:rPr>
        <w:instrText xml:space="preserve"> REF _Ref345053909  \* MERGEFORMAT </w:instrText>
      </w:r>
      <w:r w:rsidR="001A7D74">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2</w:t>
      </w:r>
      <w:r w:rsidR="00FA72A8" w:rsidRPr="00FA72A8">
        <w:rPr>
          <w:rFonts w:asciiTheme="majorHAnsi" w:hAnsiTheme="majorHAnsi" w:cs="Times New Roman"/>
          <w:sz w:val="20"/>
          <w:szCs w:val="20"/>
        </w:rPr>
        <w:noBreakHyphen/>
        <w:t>15</w:t>
      </w:r>
      <w:r w:rsidR="001A7D74">
        <w:rPr>
          <w:rFonts w:asciiTheme="majorHAnsi" w:hAnsiTheme="majorHAnsi" w:cs="Times New Roman"/>
          <w:sz w:val="20"/>
          <w:szCs w:val="20"/>
        </w:rPr>
        <w:fldChar w:fldCharType="end"/>
      </w:r>
      <w:r w:rsidR="001A7D74">
        <w:rPr>
          <w:rFonts w:asciiTheme="majorHAnsi" w:hAnsiTheme="majorHAnsi" w:cs="Times New Roman"/>
          <w:sz w:val="20"/>
          <w:szCs w:val="20"/>
        </w:rPr>
        <w:t xml:space="preserve"> </w:t>
      </w:r>
      <w:r w:rsidR="001A7D74" w:rsidRPr="001A7D74">
        <w:rPr>
          <w:rFonts w:asciiTheme="majorHAnsi" w:hAnsiTheme="majorHAnsi" w:cs="Times New Roman"/>
          <w:sz w:val="20"/>
          <w:szCs w:val="20"/>
        </w:rPr>
        <w:t xml:space="preserve">contains two derived fact types. In ORM, asserted fact types must be atomic but derived fact types do not need to be atomic. The derived ternary is not atomic, because it has an embedded functional dependency from </w:t>
      </w:r>
      <w:r w:rsidR="00F42768">
        <w:rPr>
          <w:rFonts w:asciiTheme="majorHAnsi" w:hAnsiTheme="majorHAnsi" w:cs="Times New Roman"/>
          <w:sz w:val="20"/>
          <w:szCs w:val="20"/>
        </w:rPr>
        <w:t>its</w:t>
      </w:r>
      <w:r w:rsidR="001A7D74" w:rsidRPr="001A7D74">
        <w:rPr>
          <w:rFonts w:asciiTheme="majorHAnsi" w:hAnsiTheme="majorHAnsi" w:cs="Times New Roman"/>
          <w:sz w:val="20"/>
          <w:szCs w:val="20"/>
        </w:rPr>
        <w:t xml:space="preserve"> customer role to </w:t>
      </w:r>
      <w:r w:rsidR="00F42768">
        <w:rPr>
          <w:rFonts w:asciiTheme="majorHAnsi" w:hAnsiTheme="majorHAnsi" w:cs="Times New Roman"/>
          <w:sz w:val="20"/>
          <w:szCs w:val="20"/>
        </w:rPr>
        <w:t>its region role. Its fact instances can be rephrased without information loss as a conjunction of instances of the three binary fact types used in its derivation.</w:t>
      </w:r>
    </w:p>
    <w:p w:rsidR="00F42768" w:rsidRPr="001A7D74" w:rsidRDefault="00F42768" w:rsidP="001A7D74">
      <w:pPr>
        <w:tabs>
          <w:tab w:val="left" w:pos="1956"/>
        </w:tabs>
        <w:ind w:left="567"/>
        <w:rPr>
          <w:rFonts w:asciiTheme="majorHAnsi" w:hAnsiTheme="majorHAnsi" w:cs="Times New Roman"/>
          <w:sz w:val="20"/>
          <w:szCs w:val="20"/>
        </w:rPr>
      </w:pPr>
    </w:p>
    <w:p w:rsidR="001E6B8E" w:rsidRDefault="001E6B8E" w:rsidP="00D5108C">
      <w:pPr>
        <w:tabs>
          <w:tab w:val="left" w:pos="1956"/>
        </w:tabs>
        <w:ind w:left="567"/>
        <w:rPr>
          <w:rFonts w:asciiTheme="majorHAnsi" w:hAnsiTheme="majorHAnsi" w:cs="Times New Roman"/>
          <w:sz w:val="20"/>
          <w:szCs w:val="20"/>
        </w:rPr>
      </w:pPr>
    </w:p>
    <w:p w:rsidR="001E6B8E" w:rsidRDefault="003D4E3E" w:rsidP="00D5108C">
      <w:pPr>
        <w:tabs>
          <w:tab w:val="left" w:pos="1956"/>
        </w:tabs>
        <w:ind w:left="567"/>
        <w:rPr>
          <w:rFonts w:asciiTheme="majorHAnsi" w:hAnsiTheme="majorHAnsi" w:cs="Times New Roman"/>
          <w:sz w:val="20"/>
          <w:szCs w:val="20"/>
        </w:rPr>
      </w:pPr>
      <w:r w:rsidRPr="003D4E3E">
        <w:rPr>
          <w:noProof/>
          <w:lang w:eastAsia="en-AU"/>
        </w:rPr>
        <w:drawing>
          <wp:inline distT="0" distB="0" distL="0" distR="0" wp14:anchorId="1F02697D" wp14:editId="3A959E74">
            <wp:extent cx="5238750" cy="11811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238750" cy="1181100"/>
                    </a:xfrm>
                    <a:prstGeom prst="rect">
                      <a:avLst/>
                    </a:prstGeom>
                    <a:noFill/>
                    <a:ln>
                      <a:noFill/>
                    </a:ln>
                  </pic:spPr>
                </pic:pic>
              </a:graphicData>
            </a:graphic>
          </wp:inline>
        </w:drawing>
      </w:r>
    </w:p>
    <w:p w:rsidR="001E6B8E" w:rsidRDefault="001E6B8E" w:rsidP="00D5108C">
      <w:pPr>
        <w:tabs>
          <w:tab w:val="left" w:pos="1956"/>
        </w:tabs>
        <w:ind w:left="567"/>
        <w:rPr>
          <w:rFonts w:asciiTheme="majorHAnsi" w:hAnsiTheme="majorHAnsi" w:cs="Times New Roman"/>
          <w:sz w:val="20"/>
          <w:szCs w:val="20"/>
        </w:rPr>
      </w:pPr>
    </w:p>
    <w:p w:rsidR="005074FD" w:rsidRPr="00C4398A" w:rsidRDefault="005074FD" w:rsidP="005074FD">
      <w:pPr>
        <w:pStyle w:val="Caption"/>
        <w:ind w:left="567"/>
      </w:pPr>
      <w:bookmarkStart w:id="53" w:name="_Ref345053909"/>
      <w:r>
        <w:t xml:space="preserve">Figure </w:t>
      </w:r>
      <w:fldSimple w:instr=" STYLEREF 1 \s ">
        <w:r w:rsidR="00FA72A8">
          <w:rPr>
            <w:noProof/>
          </w:rPr>
          <w:t>2</w:t>
        </w:r>
      </w:fldSimple>
      <w:r>
        <w:noBreakHyphen/>
      </w:r>
      <w:fldSimple w:instr=" SEQ Figure \* ARABIC \s 1 ">
        <w:r w:rsidR="00FA72A8">
          <w:rPr>
            <w:noProof/>
          </w:rPr>
          <w:t>15</w:t>
        </w:r>
      </w:fldSimple>
      <w:bookmarkEnd w:id="53"/>
      <w:r>
        <w:t> </w:t>
      </w:r>
      <w:proofErr w:type="gramStart"/>
      <w:r>
        <w:t>The</w:t>
      </w:r>
      <w:proofErr w:type="gramEnd"/>
      <w:r>
        <w:t xml:space="preserve"> two derivation rules </w:t>
      </w:r>
      <w:r w:rsidR="00181ED5">
        <w:t>have</w:t>
      </w:r>
      <w:r>
        <w:t xml:space="preserve"> </w:t>
      </w:r>
      <w:r w:rsidR="00181ED5">
        <w:t xml:space="preserve">the same </w:t>
      </w:r>
      <w:r>
        <w:t>derivation path</w:t>
      </w:r>
    </w:p>
    <w:p w:rsidR="001A7D74" w:rsidRDefault="001A7D74" w:rsidP="001A7D74">
      <w:pPr>
        <w:tabs>
          <w:tab w:val="left" w:pos="1956"/>
        </w:tabs>
        <w:ind w:left="567"/>
        <w:rPr>
          <w:rFonts w:asciiTheme="majorHAnsi" w:hAnsiTheme="majorHAnsi" w:cs="Times New Roman"/>
          <w:sz w:val="20"/>
          <w:szCs w:val="20"/>
        </w:rPr>
      </w:pPr>
    </w:p>
    <w:p w:rsidR="00F42768" w:rsidRDefault="001A7D74" w:rsidP="001A7D74">
      <w:pPr>
        <w:tabs>
          <w:tab w:val="left" w:pos="1956"/>
        </w:tabs>
        <w:ind w:left="567"/>
        <w:rPr>
          <w:rFonts w:asciiTheme="majorHAnsi" w:hAnsiTheme="majorHAnsi" w:cs="Times New Roman"/>
          <w:sz w:val="20"/>
          <w:szCs w:val="20"/>
        </w:rPr>
      </w:pPr>
      <w:r>
        <w:rPr>
          <w:rFonts w:asciiTheme="majorHAnsi" w:hAnsiTheme="majorHAnsi" w:cs="Times New Roman"/>
          <w:sz w:val="20"/>
          <w:szCs w:val="20"/>
        </w:rPr>
        <w:t>T</w:t>
      </w:r>
      <w:r w:rsidRPr="001A7D74">
        <w:rPr>
          <w:rFonts w:asciiTheme="majorHAnsi" w:hAnsiTheme="majorHAnsi" w:cs="Times New Roman"/>
          <w:sz w:val="20"/>
          <w:szCs w:val="20"/>
        </w:rPr>
        <w:t xml:space="preserve">he </w:t>
      </w:r>
      <w:r>
        <w:rPr>
          <w:rFonts w:asciiTheme="majorHAnsi" w:hAnsiTheme="majorHAnsi" w:cs="Times New Roman"/>
          <w:sz w:val="20"/>
          <w:szCs w:val="20"/>
        </w:rPr>
        <w:t xml:space="preserve">FORML </w:t>
      </w:r>
      <w:r w:rsidRPr="001A7D74">
        <w:rPr>
          <w:rFonts w:asciiTheme="majorHAnsi" w:hAnsiTheme="majorHAnsi" w:cs="Times New Roman"/>
          <w:sz w:val="20"/>
          <w:szCs w:val="20"/>
        </w:rPr>
        <w:t xml:space="preserve">derivation rules each use </w:t>
      </w:r>
      <w:r>
        <w:rPr>
          <w:rFonts w:asciiTheme="majorHAnsi" w:hAnsiTheme="majorHAnsi" w:cs="Times New Roman"/>
          <w:sz w:val="20"/>
          <w:szCs w:val="20"/>
        </w:rPr>
        <w:t>a</w:t>
      </w:r>
      <w:r w:rsidRPr="001A7D74">
        <w:rPr>
          <w:rFonts w:asciiTheme="majorHAnsi" w:hAnsiTheme="majorHAnsi" w:cs="Times New Roman"/>
          <w:sz w:val="20"/>
          <w:szCs w:val="20"/>
        </w:rPr>
        <w:t xml:space="preserve"> derivation path</w:t>
      </w:r>
      <w:r>
        <w:rPr>
          <w:rFonts w:asciiTheme="majorHAnsi" w:hAnsiTheme="majorHAnsi" w:cs="Times New Roman"/>
          <w:sz w:val="20"/>
          <w:szCs w:val="20"/>
        </w:rPr>
        <w:t xml:space="preserve"> that may be expressed basically as “</w:t>
      </w:r>
      <w:r w:rsidRPr="001A7D74">
        <w:rPr>
          <w:rFonts w:ascii="Arial Narrow" w:hAnsi="Arial Narrow" w:cs="Times New Roman"/>
          <w:sz w:val="18"/>
          <w:szCs w:val="18"/>
        </w:rPr>
        <w:t xml:space="preserve">Customer lives in Region </w:t>
      </w:r>
      <w:r w:rsidRPr="001A7D74">
        <w:rPr>
          <w:rFonts w:ascii="Arial Narrow" w:hAnsi="Arial Narrow" w:cs="Times New Roman"/>
          <w:b/>
          <w:sz w:val="18"/>
          <w:szCs w:val="18"/>
        </w:rPr>
        <w:t>and</w:t>
      </w:r>
      <w:r w:rsidRPr="001A7D74">
        <w:rPr>
          <w:rFonts w:ascii="Arial Narrow" w:hAnsi="Arial Narrow" w:cs="Times New Roman"/>
          <w:sz w:val="18"/>
          <w:szCs w:val="18"/>
        </w:rPr>
        <w:t xml:space="preserve"> bought Car </w:t>
      </w:r>
      <w:r w:rsidRPr="001A7D74">
        <w:rPr>
          <w:rFonts w:ascii="Arial Narrow" w:hAnsi="Arial Narrow" w:cs="Times New Roman"/>
          <w:b/>
          <w:sz w:val="18"/>
          <w:szCs w:val="18"/>
        </w:rPr>
        <w:t>that</w:t>
      </w:r>
      <w:r w:rsidRPr="001A7D74">
        <w:rPr>
          <w:rFonts w:ascii="Arial Narrow" w:hAnsi="Arial Narrow" w:cs="Times New Roman"/>
          <w:sz w:val="18"/>
          <w:szCs w:val="18"/>
        </w:rPr>
        <w:t xml:space="preserve"> is of </w:t>
      </w:r>
      <w:proofErr w:type="spellStart"/>
      <w:r w:rsidRPr="001A7D74">
        <w:rPr>
          <w:rFonts w:ascii="Arial Narrow" w:hAnsi="Arial Narrow" w:cs="Times New Roman"/>
          <w:sz w:val="18"/>
          <w:szCs w:val="18"/>
        </w:rPr>
        <w:t>CarModel</w:t>
      </w:r>
      <w:proofErr w:type="spellEnd"/>
      <w:r>
        <w:rPr>
          <w:rFonts w:asciiTheme="majorHAnsi" w:hAnsiTheme="majorHAnsi" w:cs="Times New Roman"/>
          <w:sz w:val="20"/>
          <w:szCs w:val="20"/>
        </w:rPr>
        <w:t>”</w:t>
      </w:r>
      <w:r w:rsidRPr="001A7D74">
        <w:rPr>
          <w:rFonts w:asciiTheme="majorHAnsi" w:hAnsiTheme="majorHAnsi" w:cs="Times New Roman"/>
          <w:sz w:val="20"/>
          <w:szCs w:val="20"/>
        </w:rPr>
        <w:t xml:space="preserve">. </w:t>
      </w:r>
      <w:r>
        <w:rPr>
          <w:rFonts w:asciiTheme="majorHAnsi" w:hAnsiTheme="majorHAnsi" w:cs="Times New Roman"/>
          <w:sz w:val="20"/>
          <w:szCs w:val="20"/>
        </w:rPr>
        <w:t xml:space="preserve">The conjunction of these </w:t>
      </w:r>
      <w:r w:rsidR="00F42768">
        <w:rPr>
          <w:rFonts w:asciiTheme="majorHAnsi" w:hAnsiTheme="majorHAnsi" w:cs="Times New Roman"/>
          <w:sz w:val="20"/>
          <w:szCs w:val="20"/>
        </w:rPr>
        <w:t xml:space="preserve">two </w:t>
      </w:r>
      <w:r>
        <w:rPr>
          <w:rFonts w:asciiTheme="majorHAnsi" w:hAnsiTheme="majorHAnsi" w:cs="Times New Roman"/>
          <w:sz w:val="20"/>
          <w:szCs w:val="20"/>
        </w:rPr>
        <w:t>ru</w:t>
      </w:r>
      <w:r w:rsidR="0065507C">
        <w:rPr>
          <w:rFonts w:asciiTheme="majorHAnsi" w:hAnsiTheme="majorHAnsi" w:cs="Times New Roman"/>
          <w:sz w:val="20"/>
          <w:szCs w:val="20"/>
        </w:rPr>
        <w:t>le</w:t>
      </w:r>
      <w:r>
        <w:rPr>
          <w:rFonts w:asciiTheme="majorHAnsi" w:hAnsiTheme="majorHAnsi" w:cs="Times New Roman"/>
          <w:sz w:val="20"/>
          <w:szCs w:val="20"/>
        </w:rPr>
        <w:t>s is</w:t>
      </w:r>
      <w:r w:rsidR="0065507C">
        <w:rPr>
          <w:rFonts w:asciiTheme="majorHAnsi" w:hAnsiTheme="majorHAnsi" w:cs="Times New Roman"/>
          <w:sz w:val="20"/>
          <w:szCs w:val="20"/>
        </w:rPr>
        <w:t xml:space="preserve"> equi</w:t>
      </w:r>
      <w:r>
        <w:rPr>
          <w:rFonts w:asciiTheme="majorHAnsi" w:hAnsiTheme="majorHAnsi" w:cs="Times New Roman"/>
          <w:sz w:val="20"/>
          <w:szCs w:val="20"/>
        </w:rPr>
        <w:t>v</w:t>
      </w:r>
      <w:r w:rsidR="0065507C">
        <w:rPr>
          <w:rFonts w:asciiTheme="majorHAnsi" w:hAnsiTheme="majorHAnsi" w:cs="Times New Roman"/>
          <w:sz w:val="20"/>
          <w:szCs w:val="20"/>
        </w:rPr>
        <w:t>a</w:t>
      </w:r>
      <w:r>
        <w:rPr>
          <w:rFonts w:asciiTheme="majorHAnsi" w:hAnsiTheme="majorHAnsi" w:cs="Times New Roman"/>
          <w:sz w:val="20"/>
          <w:szCs w:val="20"/>
        </w:rPr>
        <w:t xml:space="preserve">lent to the following </w:t>
      </w:r>
      <w:r w:rsidRPr="0065507C">
        <w:rPr>
          <w:rFonts w:asciiTheme="majorHAnsi" w:hAnsiTheme="majorHAnsi" w:cs="Times New Roman"/>
          <w:i/>
          <w:sz w:val="20"/>
          <w:szCs w:val="20"/>
        </w:rPr>
        <w:t>multi-headed rule</w:t>
      </w:r>
      <w:r>
        <w:rPr>
          <w:rFonts w:asciiTheme="majorHAnsi" w:hAnsiTheme="majorHAnsi" w:cs="Times New Roman"/>
          <w:sz w:val="20"/>
          <w:szCs w:val="20"/>
        </w:rPr>
        <w:t xml:space="preserve">, which derives both fact types </w:t>
      </w:r>
      <w:r w:rsidR="0065507C">
        <w:rPr>
          <w:rFonts w:asciiTheme="majorHAnsi" w:hAnsiTheme="majorHAnsi" w:cs="Times New Roman"/>
          <w:sz w:val="20"/>
          <w:szCs w:val="20"/>
        </w:rPr>
        <w:t>from the same rule body:</w:t>
      </w:r>
      <w:r>
        <w:rPr>
          <w:rFonts w:asciiTheme="majorHAnsi" w:hAnsiTheme="majorHAnsi" w:cs="Times New Roman"/>
          <w:sz w:val="20"/>
          <w:szCs w:val="20"/>
        </w:rPr>
        <w:t xml:space="preserve"> </w:t>
      </w:r>
    </w:p>
    <w:p w:rsidR="00F42768" w:rsidRPr="00F42768" w:rsidRDefault="00F42768" w:rsidP="001A7D74">
      <w:pPr>
        <w:tabs>
          <w:tab w:val="left" w:pos="1956"/>
        </w:tabs>
        <w:ind w:left="567"/>
        <w:rPr>
          <w:rFonts w:asciiTheme="majorHAnsi" w:hAnsiTheme="majorHAnsi" w:cs="Times New Roman"/>
          <w:sz w:val="10"/>
          <w:szCs w:val="10"/>
        </w:rPr>
      </w:pPr>
    </w:p>
    <w:p w:rsidR="00F42768" w:rsidRDefault="00F42768" w:rsidP="001A7D74">
      <w:pPr>
        <w:tabs>
          <w:tab w:val="left" w:pos="1956"/>
        </w:tabs>
        <w:ind w:left="567"/>
        <w:rPr>
          <w:rFonts w:ascii="Arial Narrow" w:hAnsi="Arial Narrow" w:cs="Times New Roman"/>
          <w:sz w:val="18"/>
          <w:szCs w:val="18"/>
        </w:rPr>
      </w:pPr>
      <w:r>
        <w:rPr>
          <w:rFonts w:asciiTheme="majorHAnsi" w:hAnsiTheme="majorHAnsi" w:cs="Times New Roman"/>
          <w:sz w:val="20"/>
          <w:szCs w:val="20"/>
        </w:rPr>
        <w:tab/>
      </w:r>
      <w:proofErr w:type="spellStart"/>
      <w:r w:rsidR="0065507C" w:rsidRPr="001A7D74">
        <w:rPr>
          <w:rFonts w:ascii="Arial Narrow" w:hAnsi="Arial Narrow" w:cs="Times New Roman"/>
          <w:sz w:val="18"/>
          <w:szCs w:val="18"/>
        </w:rPr>
        <w:t>C</w:t>
      </w:r>
      <w:r w:rsidR="0065507C">
        <w:rPr>
          <w:rFonts w:ascii="Arial Narrow" w:hAnsi="Arial Narrow" w:cs="Times New Roman"/>
          <w:sz w:val="18"/>
          <w:szCs w:val="18"/>
        </w:rPr>
        <w:t>arModel</w:t>
      </w:r>
      <w:proofErr w:type="spellEnd"/>
      <w:r w:rsidR="0065507C">
        <w:rPr>
          <w:rFonts w:ascii="Arial Narrow" w:hAnsi="Arial Narrow" w:cs="Times New Roman"/>
          <w:sz w:val="18"/>
          <w:szCs w:val="18"/>
        </w:rPr>
        <w:t xml:space="preserve"> sold</w:t>
      </w:r>
      <w:r w:rsidR="0065507C" w:rsidRPr="001A7D74">
        <w:rPr>
          <w:rFonts w:ascii="Arial Narrow" w:hAnsi="Arial Narrow" w:cs="Times New Roman"/>
          <w:sz w:val="18"/>
          <w:szCs w:val="18"/>
        </w:rPr>
        <w:t xml:space="preserve"> in Region </w:t>
      </w:r>
      <w:r w:rsidR="0065507C" w:rsidRPr="001A7D74">
        <w:rPr>
          <w:rFonts w:ascii="Arial Narrow" w:hAnsi="Arial Narrow" w:cs="Times New Roman"/>
          <w:b/>
          <w:sz w:val="18"/>
          <w:szCs w:val="18"/>
        </w:rPr>
        <w:t>and</w:t>
      </w:r>
      <w:r w:rsidR="0065507C" w:rsidRPr="001A7D74">
        <w:rPr>
          <w:rFonts w:ascii="Arial Narrow" w:hAnsi="Arial Narrow" w:cs="Times New Roman"/>
          <w:sz w:val="18"/>
          <w:szCs w:val="18"/>
        </w:rPr>
        <w:t xml:space="preserve"> </w:t>
      </w:r>
      <w:r w:rsidR="0065507C">
        <w:rPr>
          <w:rFonts w:ascii="Arial Narrow" w:hAnsi="Arial Narrow" w:cs="Times New Roman"/>
          <w:sz w:val="18"/>
          <w:szCs w:val="18"/>
        </w:rPr>
        <w:t xml:space="preserve">Customer in Region bought </w:t>
      </w:r>
      <w:proofErr w:type="spellStart"/>
      <w:r w:rsidR="0065507C">
        <w:rPr>
          <w:rFonts w:ascii="Arial Narrow" w:hAnsi="Arial Narrow" w:cs="Times New Roman"/>
          <w:sz w:val="18"/>
          <w:szCs w:val="18"/>
        </w:rPr>
        <w:t>Carmodel</w:t>
      </w:r>
      <w:proofErr w:type="spellEnd"/>
    </w:p>
    <w:p w:rsidR="00F42768" w:rsidRDefault="00F42768" w:rsidP="001A7D74">
      <w:pPr>
        <w:tabs>
          <w:tab w:val="left" w:pos="1956"/>
        </w:tabs>
        <w:ind w:left="567"/>
        <w:rPr>
          <w:rFonts w:ascii="Arial Narrow" w:hAnsi="Arial Narrow" w:cs="Times New Roman"/>
          <w:b/>
          <w:sz w:val="18"/>
          <w:szCs w:val="18"/>
        </w:rPr>
      </w:pPr>
      <w:r>
        <w:rPr>
          <w:rFonts w:ascii="Arial Narrow" w:hAnsi="Arial Narrow" w:cs="Times New Roman"/>
          <w:sz w:val="18"/>
          <w:szCs w:val="18"/>
        </w:rPr>
        <w:tab/>
      </w:r>
      <w:proofErr w:type="spellStart"/>
      <w:proofErr w:type="gramStart"/>
      <w:r w:rsidR="0065507C" w:rsidRPr="0065507C">
        <w:rPr>
          <w:rFonts w:ascii="Arial Narrow" w:hAnsi="Arial Narrow" w:cs="Times New Roman"/>
          <w:b/>
          <w:sz w:val="18"/>
          <w:szCs w:val="18"/>
        </w:rPr>
        <w:t>iff</w:t>
      </w:r>
      <w:proofErr w:type="spellEnd"/>
      <w:proofErr w:type="gramEnd"/>
      <w:r w:rsidR="0065507C" w:rsidRPr="0065507C">
        <w:rPr>
          <w:rFonts w:ascii="Arial Narrow" w:hAnsi="Arial Narrow" w:cs="Times New Roman"/>
          <w:b/>
          <w:sz w:val="18"/>
          <w:szCs w:val="18"/>
        </w:rPr>
        <w:t xml:space="preserve"> </w:t>
      </w:r>
    </w:p>
    <w:p w:rsidR="00F42768" w:rsidRDefault="00F42768" w:rsidP="001A7D74">
      <w:pPr>
        <w:tabs>
          <w:tab w:val="left" w:pos="1956"/>
        </w:tabs>
        <w:ind w:left="567"/>
        <w:rPr>
          <w:rFonts w:ascii="Arial Narrow" w:hAnsi="Arial Narrow" w:cs="Times New Roman"/>
          <w:sz w:val="18"/>
          <w:szCs w:val="18"/>
        </w:rPr>
      </w:pPr>
      <w:r>
        <w:rPr>
          <w:rFonts w:ascii="Arial Narrow" w:hAnsi="Arial Narrow" w:cs="Times New Roman"/>
          <w:b/>
          <w:sz w:val="18"/>
          <w:szCs w:val="18"/>
        </w:rPr>
        <w:tab/>
      </w:r>
      <w:proofErr w:type="gramStart"/>
      <w:r w:rsidR="0065507C" w:rsidRPr="0065507C">
        <w:rPr>
          <w:rFonts w:ascii="Arial Narrow" w:hAnsi="Arial Narrow" w:cs="Times New Roman"/>
          <w:b/>
          <w:sz w:val="18"/>
          <w:szCs w:val="18"/>
        </w:rPr>
        <w:t>that</w:t>
      </w:r>
      <w:proofErr w:type="gramEnd"/>
      <w:r w:rsidR="0065507C">
        <w:rPr>
          <w:rFonts w:ascii="Arial Narrow" w:hAnsi="Arial Narrow" w:cs="Times New Roman"/>
          <w:sz w:val="18"/>
          <w:szCs w:val="18"/>
        </w:rPr>
        <w:t xml:space="preserve"> </w:t>
      </w:r>
      <w:r w:rsidR="0065507C" w:rsidRPr="001A7D74">
        <w:rPr>
          <w:rFonts w:ascii="Arial Narrow" w:hAnsi="Arial Narrow" w:cs="Times New Roman"/>
          <w:sz w:val="18"/>
          <w:szCs w:val="18"/>
        </w:rPr>
        <w:t xml:space="preserve">Customer lives in </w:t>
      </w:r>
      <w:r w:rsidR="0065507C" w:rsidRPr="0065507C">
        <w:rPr>
          <w:rFonts w:ascii="Arial Narrow" w:hAnsi="Arial Narrow" w:cs="Times New Roman"/>
          <w:b/>
          <w:sz w:val="18"/>
          <w:szCs w:val="18"/>
        </w:rPr>
        <w:t>that</w:t>
      </w:r>
      <w:r w:rsidR="0065507C">
        <w:rPr>
          <w:rFonts w:ascii="Arial Narrow" w:hAnsi="Arial Narrow" w:cs="Times New Roman"/>
          <w:sz w:val="18"/>
          <w:szCs w:val="18"/>
        </w:rPr>
        <w:t xml:space="preserve"> </w:t>
      </w:r>
      <w:r w:rsidR="0065507C" w:rsidRPr="001A7D74">
        <w:rPr>
          <w:rFonts w:ascii="Arial Narrow" w:hAnsi="Arial Narrow" w:cs="Times New Roman"/>
          <w:sz w:val="18"/>
          <w:szCs w:val="18"/>
        </w:rPr>
        <w:t xml:space="preserve">Region </w:t>
      </w:r>
    </w:p>
    <w:p w:rsidR="00F42768" w:rsidRDefault="00F42768" w:rsidP="001A7D74">
      <w:pPr>
        <w:tabs>
          <w:tab w:val="left" w:pos="1956"/>
        </w:tabs>
        <w:ind w:left="567"/>
        <w:rPr>
          <w:rFonts w:ascii="Arial Narrow" w:hAnsi="Arial Narrow" w:cs="Times New Roman"/>
          <w:sz w:val="18"/>
          <w:szCs w:val="18"/>
        </w:rPr>
      </w:pPr>
      <w:r>
        <w:rPr>
          <w:rFonts w:ascii="Arial Narrow" w:hAnsi="Arial Narrow" w:cs="Times New Roman"/>
          <w:b/>
          <w:sz w:val="18"/>
          <w:szCs w:val="18"/>
        </w:rPr>
        <w:t xml:space="preserve">                                                          </w:t>
      </w:r>
      <w:proofErr w:type="gramStart"/>
      <w:r w:rsidR="0065507C" w:rsidRPr="001A7D74">
        <w:rPr>
          <w:rFonts w:ascii="Arial Narrow" w:hAnsi="Arial Narrow" w:cs="Times New Roman"/>
          <w:b/>
          <w:sz w:val="18"/>
          <w:szCs w:val="18"/>
        </w:rPr>
        <w:t>and</w:t>
      </w:r>
      <w:proofErr w:type="gramEnd"/>
      <w:r w:rsidR="0065507C" w:rsidRPr="001A7D74">
        <w:rPr>
          <w:rFonts w:ascii="Arial Narrow" w:hAnsi="Arial Narrow" w:cs="Times New Roman"/>
          <w:sz w:val="18"/>
          <w:szCs w:val="18"/>
        </w:rPr>
        <w:t xml:space="preserve"> bought </w:t>
      </w:r>
      <w:r w:rsidR="0065507C" w:rsidRPr="0065507C">
        <w:rPr>
          <w:rFonts w:ascii="Arial Narrow" w:hAnsi="Arial Narrow" w:cs="Times New Roman"/>
          <w:b/>
          <w:sz w:val="18"/>
          <w:szCs w:val="18"/>
        </w:rPr>
        <w:t>some</w:t>
      </w:r>
      <w:r w:rsidR="0065507C">
        <w:rPr>
          <w:rFonts w:ascii="Arial Narrow" w:hAnsi="Arial Narrow" w:cs="Times New Roman"/>
          <w:sz w:val="18"/>
          <w:szCs w:val="18"/>
        </w:rPr>
        <w:t xml:space="preserve"> </w:t>
      </w:r>
      <w:r w:rsidR="0065507C" w:rsidRPr="001A7D74">
        <w:rPr>
          <w:rFonts w:ascii="Arial Narrow" w:hAnsi="Arial Narrow" w:cs="Times New Roman"/>
          <w:sz w:val="18"/>
          <w:szCs w:val="18"/>
        </w:rPr>
        <w:t xml:space="preserve">Car </w:t>
      </w:r>
      <w:r w:rsidR="0065507C" w:rsidRPr="001A7D74">
        <w:rPr>
          <w:rFonts w:ascii="Arial Narrow" w:hAnsi="Arial Narrow" w:cs="Times New Roman"/>
          <w:b/>
          <w:sz w:val="18"/>
          <w:szCs w:val="18"/>
        </w:rPr>
        <w:t>that</w:t>
      </w:r>
      <w:r w:rsidR="0065507C" w:rsidRPr="001A7D74">
        <w:rPr>
          <w:rFonts w:ascii="Arial Narrow" w:hAnsi="Arial Narrow" w:cs="Times New Roman"/>
          <w:sz w:val="18"/>
          <w:szCs w:val="18"/>
        </w:rPr>
        <w:t xml:space="preserve"> is of </w:t>
      </w:r>
      <w:r w:rsidR="0065507C" w:rsidRPr="0065507C">
        <w:rPr>
          <w:rFonts w:ascii="Arial Narrow" w:hAnsi="Arial Narrow" w:cs="Times New Roman"/>
          <w:b/>
          <w:sz w:val="18"/>
          <w:szCs w:val="18"/>
        </w:rPr>
        <w:t>that</w:t>
      </w:r>
      <w:r w:rsidR="0065507C">
        <w:rPr>
          <w:rFonts w:ascii="Arial Narrow" w:hAnsi="Arial Narrow" w:cs="Times New Roman"/>
          <w:sz w:val="18"/>
          <w:szCs w:val="18"/>
        </w:rPr>
        <w:t xml:space="preserve"> </w:t>
      </w:r>
      <w:proofErr w:type="spellStart"/>
      <w:r w:rsidR="0065507C" w:rsidRPr="001A7D74">
        <w:rPr>
          <w:rFonts w:ascii="Arial Narrow" w:hAnsi="Arial Narrow" w:cs="Times New Roman"/>
          <w:sz w:val="18"/>
          <w:szCs w:val="18"/>
        </w:rPr>
        <w:t>CarModel</w:t>
      </w:r>
      <w:proofErr w:type="spellEnd"/>
      <w:r w:rsidR="0065507C">
        <w:rPr>
          <w:rFonts w:ascii="Arial Narrow" w:hAnsi="Arial Narrow" w:cs="Times New Roman"/>
          <w:sz w:val="18"/>
          <w:szCs w:val="18"/>
        </w:rPr>
        <w:t xml:space="preserve">. </w:t>
      </w:r>
    </w:p>
    <w:p w:rsidR="00F42768" w:rsidRPr="00F42768" w:rsidRDefault="00F42768" w:rsidP="001A7D74">
      <w:pPr>
        <w:tabs>
          <w:tab w:val="left" w:pos="1956"/>
        </w:tabs>
        <w:ind w:left="567"/>
        <w:rPr>
          <w:rFonts w:asciiTheme="majorHAnsi" w:hAnsiTheme="majorHAnsi" w:cs="Times New Roman"/>
          <w:sz w:val="10"/>
          <w:szCs w:val="10"/>
        </w:rPr>
      </w:pPr>
    </w:p>
    <w:p w:rsidR="001A7D74" w:rsidRPr="001A7D74" w:rsidRDefault="0065507C" w:rsidP="001A7D74">
      <w:pPr>
        <w:tabs>
          <w:tab w:val="left" w:pos="1956"/>
        </w:tabs>
        <w:ind w:left="567"/>
        <w:rPr>
          <w:rFonts w:asciiTheme="majorHAnsi" w:hAnsiTheme="majorHAnsi" w:cs="Times New Roman"/>
          <w:sz w:val="20"/>
          <w:szCs w:val="20"/>
        </w:rPr>
      </w:pPr>
      <w:r w:rsidRPr="0065507C">
        <w:rPr>
          <w:rFonts w:asciiTheme="majorHAnsi" w:hAnsiTheme="majorHAnsi" w:cs="Times New Roman"/>
          <w:sz w:val="20"/>
          <w:szCs w:val="20"/>
        </w:rPr>
        <w:t>Such multi</w:t>
      </w:r>
      <w:r>
        <w:rPr>
          <w:rFonts w:asciiTheme="majorHAnsi" w:hAnsiTheme="majorHAnsi" w:cs="Times New Roman"/>
          <w:sz w:val="20"/>
          <w:szCs w:val="20"/>
        </w:rPr>
        <w:t>-</w:t>
      </w:r>
      <w:r w:rsidRPr="0065507C">
        <w:rPr>
          <w:rFonts w:asciiTheme="majorHAnsi" w:hAnsiTheme="majorHAnsi" w:cs="Times New Roman"/>
          <w:sz w:val="20"/>
          <w:szCs w:val="20"/>
        </w:rPr>
        <w:t>headed ru</w:t>
      </w:r>
      <w:r>
        <w:rPr>
          <w:rFonts w:asciiTheme="majorHAnsi" w:hAnsiTheme="majorHAnsi" w:cs="Times New Roman"/>
          <w:sz w:val="20"/>
          <w:szCs w:val="20"/>
        </w:rPr>
        <w:t>les are commonly used in lan</w:t>
      </w:r>
      <w:r w:rsidRPr="0065507C">
        <w:rPr>
          <w:rFonts w:asciiTheme="majorHAnsi" w:hAnsiTheme="majorHAnsi" w:cs="Times New Roman"/>
          <w:sz w:val="20"/>
          <w:szCs w:val="20"/>
        </w:rPr>
        <w:t>gu</w:t>
      </w:r>
      <w:r>
        <w:rPr>
          <w:rFonts w:asciiTheme="majorHAnsi" w:hAnsiTheme="majorHAnsi" w:cs="Times New Roman"/>
          <w:sz w:val="20"/>
          <w:szCs w:val="20"/>
        </w:rPr>
        <w:t>a</w:t>
      </w:r>
      <w:r w:rsidRPr="0065507C">
        <w:rPr>
          <w:rFonts w:asciiTheme="majorHAnsi" w:hAnsiTheme="majorHAnsi" w:cs="Times New Roman"/>
          <w:sz w:val="20"/>
          <w:szCs w:val="20"/>
        </w:rPr>
        <w:t>g</w:t>
      </w:r>
      <w:r>
        <w:rPr>
          <w:rFonts w:asciiTheme="majorHAnsi" w:hAnsiTheme="majorHAnsi" w:cs="Times New Roman"/>
          <w:sz w:val="20"/>
          <w:szCs w:val="20"/>
        </w:rPr>
        <w:t xml:space="preserve">es like </w:t>
      </w:r>
      <w:proofErr w:type="spellStart"/>
      <w:r>
        <w:rPr>
          <w:rFonts w:asciiTheme="majorHAnsi" w:hAnsiTheme="majorHAnsi" w:cs="Times New Roman"/>
          <w:sz w:val="20"/>
          <w:szCs w:val="20"/>
        </w:rPr>
        <w:t>Datalog</w:t>
      </w:r>
      <w:r w:rsidRPr="0065507C">
        <w:rPr>
          <w:rFonts w:asciiTheme="majorHAnsi" w:hAnsiTheme="majorHAnsi" w:cs="Times New Roman"/>
          <w:sz w:val="20"/>
          <w:szCs w:val="20"/>
          <w:vertAlign w:val="superscript"/>
        </w:rPr>
        <w:t>LB</w:t>
      </w:r>
      <w:proofErr w:type="spellEnd"/>
      <w:r>
        <w:rPr>
          <w:rFonts w:asciiTheme="majorHAnsi" w:hAnsiTheme="majorHAnsi" w:cs="Times New Roman"/>
          <w:sz w:val="20"/>
          <w:szCs w:val="20"/>
        </w:rPr>
        <w:t xml:space="preserve"> to avoid the additional coding incurred by repeating the same rule body in multiple rules.</w:t>
      </w:r>
    </w:p>
    <w:p w:rsidR="001E6B8E" w:rsidRDefault="001E6B8E" w:rsidP="00D5108C">
      <w:pPr>
        <w:tabs>
          <w:tab w:val="left" w:pos="1956"/>
        </w:tabs>
        <w:ind w:left="567"/>
        <w:rPr>
          <w:rFonts w:asciiTheme="majorHAnsi" w:hAnsiTheme="majorHAnsi" w:cs="Times New Roman"/>
          <w:sz w:val="20"/>
          <w:szCs w:val="20"/>
        </w:rPr>
      </w:pPr>
    </w:p>
    <w:p w:rsidR="0065507C" w:rsidRPr="0065507C" w:rsidRDefault="0065507C" w:rsidP="0065507C">
      <w:pPr>
        <w:tabs>
          <w:tab w:val="left" w:pos="1956"/>
        </w:tabs>
        <w:ind w:left="567"/>
        <w:rPr>
          <w:rFonts w:asciiTheme="majorHAnsi" w:hAnsiTheme="majorHAnsi" w:cs="Times New Roman"/>
          <w:sz w:val="20"/>
          <w:szCs w:val="20"/>
        </w:rPr>
      </w:pPr>
      <w:proofErr w:type="gramStart"/>
      <w:r>
        <w:rPr>
          <w:rFonts w:asciiTheme="majorHAnsi" w:hAnsiTheme="majorHAnsi" w:cs="Times New Roman"/>
          <w:sz w:val="20"/>
          <w:szCs w:val="20"/>
        </w:rPr>
        <w:t xml:space="preserve">Although NORMA does not directly support multi-headed rules, it does allow a derivation rule to </w:t>
      </w:r>
      <w:r w:rsidRPr="0065507C">
        <w:rPr>
          <w:rFonts w:asciiTheme="majorHAnsi" w:hAnsiTheme="majorHAnsi" w:cs="Times New Roman"/>
          <w:i/>
          <w:sz w:val="20"/>
          <w:szCs w:val="20"/>
        </w:rPr>
        <w:t>share (or reuse) a derivation path</w:t>
      </w:r>
      <w:r>
        <w:rPr>
          <w:rFonts w:asciiTheme="majorHAnsi" w:hAnsiTheme="majorHAnsi" w:cs="Times New Roman"/>
          <w:sz w:val="20"/>
          <w:szCs w:val="20"/>
        </w:rPr>
        <w:t xml:space="preserve"> specified in another rule.</w:t>
      </w:r>
      <w:proofErr w:type="gramEnd"/>
      <w:r>
        <w:rPr>
          <w:rFonts w:asciiTheme="majorHAnsi" w:hAnsiTheme="majorHAnsi" w:cs="Times New Roman"/>
          <w:sz w:val="20"/>
          <w:szCs w:val="20"/>
        </w:rPr>
        <w:t xml:space="preserve"> Such path sharing avoids the need to enter that path again. To illustrate this path sharing, we will now add the derivation rule for </w:t>
      </w:r>
      <w:proofErr w:type="spellStart"/>
      <w:r w:rsidRPr="0065507C">
        <w:rPr>
          <w:rFonts w:ascii="Arial Narrow" w:hAnsi="Arial Narrow" w:cs="Times New Roman"/>
          <w:sz w:val="18"/>
          <w:szCs w:val="18"/>
        </w:rPr>
        <w:t>CarModel</w:t>
      </w:r>
      <w:proofErr w:type="spellEnd"/>
      <w:r w:rsidRPr="0065507C">
        <w:rPr>
          <w:rFonts w:ascii="Arial Narrow" w:hAnsi="Arial Narrow" w:cs="Times New Roman"/>
          <w:sz w:val="18"/>
          <w:szCs w:val="18"/>
        </w:rPr>
        <w:t xml:space="preserve"> sold in Region</w:t>
      </w:r>
      <w:r>
        <w:rPr>
          <w:rFonts w:asciiTheme="majorHAnsi" w:hAnsiTheme="majorHAnsi" w:cs="Times New Roman"/>
          <w:sz w:val="20"/>
          <w:szCs w:val="20"/>
        </w:rPr>
        <w:t xml:space="preserve"> in the usual way, and then share its path when entering the derivation rule for the </w:t>
      </w:r>
      <w:r w:rsidRPr="0065507C">
        <w:rPr>
          <w:rFonts w:ascii="Arial Narrow" w:hAnsi="Arial Narrow" w:cs="Times New Roman"/>
          <w:sz w:val="18"/>
          <w:szCs w:val="18"/>
        </w:rPr>
        <w:t xml:space="preserve">Customer in Region bought </w:t>
      </w:r>
      <w:proofErr w:type="spellStart"/>
      <w:r w:rsidRPr="0065507C">
        <w:rPr>
          <w:rFonts w:ascii="Arial Narrow" w:hAnsi="Arial Narrow" w:cs="Times New Roman"/>
          <w:sz w:val="18"/>
          <w:szCs w:val="18"/>
        </w:rPr>
        <w:t>Carmodel</w:t>
      </w:r>
      <w:proofErr w:type="spellEnd"/>
      <w:r>
        <w:rPr>
          <w:rFonts w:asciiTheme="majorHAnsi" w:hAnsiTheme="majorHAnsi" w:cs="Times New Roman"/>
          <w:sz w:val="20"/>
          <w:szCs w:val="20"/>
        </w:rPr>
        <w:t xml:space="preserve"> fact type.</w:t>
      </w:r>
    </w:p>
    <w:p w:rsidR="0065507C" w:rsidRPr="0065507C" w:rsidRDefault="0065507C" w:rsidP="0065507C">
      <w:pPr>
        <w:tabs>
          <w:tab w:val="left" w:pos="1956"/>
        </w:tabs>
        <w:ind w:left="567"/>
        <w:rPr>
          <w:rFonts w:asciiTheme="majorHAnsi" w:hAnsiTheme="majorHAnsi" w:cs="Times New Roman"/>
          <w:sz w:val="20"/>
          <w:szCs w:val="20"/>
        </w:rPr>
      </w:pPr>
    </w:p>
    <w:p w:rsidR="0065507C" w:rsidRPr="0065507C" w:rsidRDefault="0065507C" w:rsidP="0065507C">
      <w:pPr>
        <w:tabs>
          <w:tab w:val="left" w:pos="1956"/>
        </w:tabs>
        <w:ind w:left="567"/>
        <w:rPr>
          <w:rFonts w:asciiTheme="majorHAnsi" w:hAnsiTheme="majorHAnsi" w:cs="Times New Roman"/>
          <w:sz w:val="20"/>
          <w:szCs w:val="20"/>
        </w:rPr>
      </w:pPr>
      <w:r w:rsidRPr="0065507C">
        <w:rPr>
          <w:rFonts w:asciiTheme="majorHAnsi" w:hAnsiTheme="majorHAnsi" w:cs="Times New Roman"/>
          <w:sz w:val="20"/>
          <w:szCs w:val="20"/>
        </w:rPr>
        <w:t xml:space="preserve">Right-click the fact type </w:t>
      </w:r>
      <w:proofErr w:type="spellStart"/>
      <w:r w:rsidRPr="0065507C">
        <w:rPr>
          <w:rFonts w:ascii="Arial Narrow" w:hAnsi="Arial Narrow" w:cs="Times New Roman"/>
          <w:sz w:val="18"/>
          <w:szCs w:val="18"/>
        </w:rPr>
        <w:t>CarModel</w:t>
      </w:r>
      <w:proofErr w:type="spellEnd"/>
      <w:r w:rsidRPr="0065507C">
        <w:rPr>
          <w:rFonts w:ascii="Arial Narrow" w:hAnsi="Arial Narrow" w:cs="Times New Roman"/>
          <w:sz w:val="18"/>
          <w:szCs w:val="18"/>
        </w:rPr>
        <w:t xml:space="preserve"> sold in Region</w:t>
      </w:r>
      <w:r w:rsidRPr="0065507C">
        <w:rPr>
          <w:rFonts w:asciiTheme="majorHAnsi" w:hAnsiTheme="majorHAnsi" w:cs="Times New Roman"/>
          <w:sz w:val="20"/>
          <w:szCs w:val="20"/>
        </w:rPr>
        <w:t xml:space="preserve">, select </w:t>
      </w:r>
      <w:r w:rsidRPr="0065507C">
        <w:rPr>
          <w:rFonts w:ascii="Arial Narrow" w:hAnsi="Arial Narrow" w:cs="Times New Roman"/>
          <w:sz w:val="18"/>
          <w:szCs w:val="18"/>
        </w:rPr>
        <w:t>Add Derivation Rule</w:t>
      </w:r>
      <w:r w:rsidRPr="0065507C">
        <w:rPr>
          <w:rFonts w:asciiTheme="majorHAnsi" w:hAnsiTheme="majorHAnsi" w:cs="Times New Roman"/>
          <w:sz w:val="20"/>
          <w:szCs w:val="20"/>
        </w:rPr>
        <w:t xml:space="preserve">, then and select </w:t>
      </w:r>
      <w:r w:rsidRPr="0065507C">
        <w:rPr>
          <w:rFonts w:ascii="Arial Narrow" w:hAnsi="Arial Narrow" w:cs="Times New Roman"/>
          <w:sz w:val="18"/>
          <w:szCs w:val="18"/>
        </w:rPr>
        <w:t>Customer</w:t>
      </w:r>
      <w:r w:rsidRPr="0065507C">
        <w:rPr>
          <w:rFonts w:asciiTheme="majorHAnsi" w:hAnsiTheme="majorHAnsi" w:cs="Times New Roman"/>
          <w:sz w:val="20"/>
          <w:szCs w:val="20"/>
        </w:rPr>
        <w:t xml:space="preserve"> as the root object type for the derivation path. </w:t>
      </w:r>
    </w:p>
    <w:p w:rsidR="001E6B8E" w:rsidRDefault="001E6B8E" w:rsidP="00D5108C">
      <w:pPr>
        <w:tabs>
          <w:tab w:val="left" w:pos="1956"/>
        </w:tabs>
        <w:ind w:left="567"/>
        <w:rPr>
          <w:rFonts w:asciiTheme="majorHAnsi" w:hAnsiTheme="majorHAnsi" w:cs="Times New Roman"/>
          <w:sz w:val="20"/>
          <w:szCs w:val="20"/>
        </w:rPr>
      </w:pPr>
    </w:p>
    <w:p w:rsidR="001E6B8E" w:rsidRDefault="00F42768"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42592" behindDoc="1" locked="0" layoutInCell="1" allowOverlap="1" wp14:anchorId="19996952" wp14:editId="2D6A3992">
            <wp:simplePos x="0" y="0"/>
            <wp:positionH relativeFrom="column">
              <wp:posOffset>685165</wp:posOffset>
            </wp:positionH>
            <wp:positionV relativeFrom="paragraph">
              <wp:posOffset>-1341</wp:posOffset>
            </wp:positionV>
            <wp:extent cx="2659380" cy="1478280"/>
            <wp:effectExtent l="0" t="0" r="7620" b="7620"/>
            <wp:wrapNone/>
            <wp:docPr id="490" name="Picture 49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extLst>
                        <a:ext uri="{28A0092B-C50C-407E-A947-70E740481C1C}">
                          <a14:useLocalDpi xmlns:a14="http://schemas.microsoft.com/office/drawing/2010/main" val="0"/>
                        </a:ext>
                      </a:extLst>
                    </a:blip>
                    <a:stretch>
                      <a:fillRect/>
                    </a:stretch>
                  </pic:blipFill>
                  <pic:spPr>
                    <a:xfrm>
                      <a:off x="0" y="0"/>
                      <a:ext cx="2659380" cy="1478280"/>
                    </a:xfrm>
                    <a:prstGeom prst="rect">
                      <a:avLst/>
                    </a:prstGeom>
                  </pic:spPr>
                </pic:pic>
              </a:graphicData>
            </a:graphic>
            <wp14:sizeRelH relativeFrom="page">
              <wp14:pctWidth>0</wp14:pctWidth>
            </wp14:sizeRelH>
            <wp14:sizeRelV relativeFrom="page">
              <wp14:pctHeight>0</wp14:pctHeight>
            </wp14:sizeRelV>
          </wp:anchor>
        </w:drawing>
      </w:r>
    </w:p>
    <w:p w:rsidR="001E6B8E" w:rsidRDefault="001E6B8E" w:rsidP="00D5108C">
      <w:pPr>
        <w:tabs>
          <w:tab w:val="left" w:pos="1956"/>
        </w:tabs>
        <w:ind w:left="567"/>
        <w:rPr>
          <w:rFonts w:asciiTheme="majorHAnsi" w:hAnsiTheme="majorHAnsi" w:cs="Times New Roman"/>
          <w:sz w:val="20"/>
          <w:szCs w:val="20"/>
        </w:rPr>
      </w:pPr>
    </w:p>
    <w:p w:rsidR="001E6B8E" w:rsidRDefault="00F42768"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43616" behindDoc="1" locked="0" layoutInCell="1" allowOverlap="1" wp14:anchorId="24299E8D" wp14:editId="6BB45273">
            <wp:simplePos x="0" y="0"/>
            <wp:positionH relativeFrom="column">
              <wp:posOffset>4076065</wp:posOffset>
            </wp:positionH>
            <wp:positionV relativeFrom="paragraph">
              <wp:posOffset>144780</wp:posOffset>
            </wp:positionV>
            <wp:extent cx="1325880" cy="861060"/>
            <wp:effectExtent l="0" t="0" r="7620" b="0"/>
            <wp:wrapNone/>
            <wp:docPr id="496" name="Picture 4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extLst>
                        <a:ext uri="{28A0092B-C50C-407E-A947-70E740481C1C}">
                          <a14:useLocalDpi xmlns:a14="http://schemas.microsoft.com/office/drawing/2010/main" val="0"/>
                        </a:ext>
                      </a:extLst>
                    </a:blip>
                    <a:stretch>
                      <a:fillRect/>
                    </a:stretch>
                  </pic:blipFill>
                  <pic:spPr>
                    <a:xfrm>
                      <a:off x="0" y="0"/>
                      <a:ext cx="1325880" cy="861060"/>
                    </a:xfrm>
                    <a:prstGeom prst="rect">
                      <a:avLst/>
                    </a:prstGeom>
                  </pic:spPr>
                </pic:pic>
              </a:graphicData>
            </a:graphic>
            <wp14:sizeRelH relativeFrom="page">
              <wp14:pctWidth>0</wp14:pctWidth>
            </wp14:sizeRelH>
            <wp14:sizeRelV relativeFrom="page">
              <wp14:pctHeight>0</wp14:pctHeight>
            </wp14:sizeRelV>
          </wp:anchor>
        </w:drawing>
      </w:r>
    </w:p>
    <w:p w:rsidR="001E6B8E" w:rsidRDefault="001E6B8E" w:rsidP="00D5108C">
      <w:pPr>
        <w:tabs>
          <w:tab w:val="left" w:pos="1956"/>
        </w:tabs>
        <w:ind w:left="567"/>
        <w:rPr>
          <w:rFonts w:asciiTheme="majorHAnsi" w:hAnsiTheme="majorHAnsi" w:cs="Times New Roman"/>
          <w:sz w:val="20"/>
          <w:szCs w:val="20"/>
        </w:rPr>
      </w:pPr>
    </w:p>
    <w:p w:rsidR="001E6B8E" w:rsidRDefault="001E6B8E" w:rsidP="00D5108C">
      <w:pPr>
        <w:tabs>
          <w:tab w:val="left" w:pos="1956"/>
        </w:tabs>
        <w:ind w:left="567"/>
        <w:rPr>
          <w:rFonts w:asciiTheme="majorHAnsi" w:hAnsiTheme="majorHAnsi" w:cs="Times New Roman"/>
          <w:sz w:val="20"/>
          <w:szCs w:val="20"/>
        </w:rPr>
      </w:pPr>
    </w:p>
    <w:p w:rsidR="001E6B8E" w:rsidRDefault="001E6B8E" w:rsidP="00D5108C">
      <w:pPr>
        <w:tabs>
          <w:tab w:val="left" w:pos="1956"/>
        </w:tabs>
        <w:ind w:left="567"/>
        <w:rPr>
          <w:rFonts w:asciiTheme="majorHAnsi" w:hAnsiTheme="majorHAnsi" w:cs="Times New Roman"/>
          <w:sz w:val="20"/>
          <w:szCs w:val="20"/>
        </w:rPr>
      </w:pPr>
    </w:p>
    <w:p w:rsidR="001E6B8E" w:rsidRDefault="00F42768"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1E6B8E" w:rsidRDefault="001E6B8E" w:rsidP="00D5108C">
      <w:pPr>
        <w:tabs>
          <w:tab w:val="left" w:pos="1956"/>
        </w:tabs>
        <w:ind w:left="567"/>
        <w:rPr>
          <w:rFonts w:asciiTheme="majorHAnsi" w:hAnsiTheme="majorHAnsi" w:cs="Times New Roman"/>
          <w:sz w:val="20"/>
          <w:szCs w:val="20"/>
        </w:rPr>
      </w:pPr>
    </w:p>
    <w:p w:rsidR="001E6B8E" w:rsidRDefault="001E6B8E" w:rsidP="00D5108C">
      <w:pPr>
        <w:tabs>
          <w:tab w:val="left" w:pos="1956"/>
        </w:tabs>
        <w:ind w:left="567"/>
        <w:rPr>
          <w:rFonts w:asciiTheme="majorHAnsi" w:hAnsiTheme="majorHAnsi" w:cs="Times New Roman"/>
          <w:sz w:val="20"/>
          <w:szCs w:val="20"/>
        </w:rPr>
      </w:pPr>
    </w:p>
    <w:p w:rsidR="001E6B8E" w:rsidRDefault="001E6B8E" w:rsidP="00D5108C">
      <w:pPr>
        <w:tabs>
          <w:tab w:val="left" w:pos="1956"/>
        </w:tabs>
        <w:ind w:left="567"/>
        <w:rPr>
          <w:rFonts w:asciiTheme="majorHAnsi" w:hAnsiTheme="majorHAnsi" w:cs="Times New Roman"/>
          <w:sz w:val="20"/>
          <w:szCs w:val="20"/>
        </w:rPr>
      </w:pPr>
    </w:p>
    <w:p w:rsidR="00F42768" w:rsidRPr="00F42768" w:rsidRDefault="00F42768" w:rsidP="00F42768">
      <w:pPr>
        <w:tabs>
          <w:tab w:val="left" w:pos="1956"/>
        </w:tabs>
        <w:ind w:left="567"/>
        <w:rPr>
          <w:rFonts w:asciiTheme="majorHAnsi" w:hAnsiTheme="majorHAnsi" w:cs="Times New Roman"/>
          <w:sz w:val="20"/>
          <w:szCs w:val="20"/>
        </w:rPr>
      </w:pPr>
      <w:r w:rsidRPr="00F42768">
        <w:rPr>
          <w:rFonts w:asciiTheme="majorHAnsi" w:hAnsiTheme="majorHAnsi" w:cs="Times New Roman"/>
          <w:sz w:val="20"/>
          <w:szCs w:val="20"/>
        </w:rPr>
        <w:lastRenderedPageBreak/>
        <w:t xml:space="preserve">Continue the path from customer by selecting </w:t>
      </w:r>
      <w:r w:rsidRPr="00F42768">
        <w:rPr>
          <w:rFonts w:ascii="Arial Narrow" w:hAnsi="Arial Narrow" w:cs="Times New Roman"/>
          <w:sz w:val="18"/>
          <w:szCs w:val="18"/>
        </w:rPr>
        <w:t>Customer lives in Region</w:t>
      </w:r>
      <w:r w:rsidRPr="00F42768">
        <w:rPr>
          <w:rFonts w:asciiTheme="majorHAnsi" w:hAnsiTheme="majorHAnsi" w:cs="Times New Roman"/>
          <w:sz w:val="20"/>
          <w:szCs w:val="20"/>
        </w:rPr>
        <w:t xml:space="preserve">. Then go back to the </w:t>
      </w:r>
      <w:r w:rsidRPr="00F42768">
        <w:rPr>
          <w:rFonts w:ascii="Arial Narrow" w:hAnsi="Arial Narrow" w:cs="Times New Roman"/>
          <w:sz w:val="18"/>
          <w:szCs w:val="18"/>
        </w:rPr>
        <w:t>Derivation Path</w:t>
      </w:r>
      <w:r w:rsidRPr="00F42768">
        <w:rPr>
          <w:rFonts w:asciiTheme="majorHAnsi" w:hAnsiTheme="majorHAnsi" w:cs="Times New Roman"/>
          <w:sz w:val="20"/>
          <w:szCs w:val="20"/>
        </w:rPr>
        <w:t xml:space="preserve"> header, open its dropdown list and select </w:t>
      </w:r>
      <w:r w:rsidRPr="00F42768">
        <w:rPr>
          <w:rFonts w:ascii="Arial Narrow" w:hAnsi="Arial Narrow" w:cs="Times New Roman"/>
          <w:sz w:val="18"/>
          <w:szCs w:val="18"/>
        </w:rPr>
        <w:t>Customer bought Car</w:t>
      </w:r>
      <w:r w:rsidRPr="00F42768">
        <w:rPr>
          <w:rFonts w:asciiTheme="majorHAnsi" w:hAnsiTheme="majorHAnsi" w:cs="Times New Roman"/>
          <w:sz w:val="20"/>
          <w:szCs w:val="20"/>
        </w:rPr>
        <w:t>.</w:t>
      </w:r>
    </w:p>
    <w:p w:rsidR="001E6B8E" w:rsidRDefault="001E6B8E" w:rsidP="00D5108C">
      <w:pPr>
        <w:tabs>
          <w:tab w:val="left" w:pos="1956"/>
        </w:tabs>
        <w:ind w:left="567"/>
        <w:rPr>
          <w:rFonts w:asciiTheme="majorHAnsi" w:hAnsiTheme="majorHAnsi" w:cs="Times New Roman"/>
          <w:sz w:val="20"/>
          <w:szCs w:val="20"/>
        </w:rPr>
      </w:pPr>
    </w:p>
    <w:p w:rsidR="001E6B8E" w:rsidRDefault="000C6A01"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44640" behindDoc="1" locked="0" layoutInCell="1" allowOverlap="1" wp14:anchorId="06C8DCF2" wp14:editId="62D0DD2B">
            <wp:simplePos x="0" y="0"/>
            <wp:positionH relativeFrom="column">
              <wp:posOffset>367665</wp:posOffset>
            </wp:positionH>
            <wp:positionV relativeFrom="paragraph">
              <wp:posOffset>161925</wp:posOffset>
            </wp:positionV>
            <wp:extent cx="2461260" cy="1470660"/>
            <wp:effectExtent l="0" t="0" r="0" b="0"/>
            <wp:wrapNone/>
            <wp:docPr id="497" name="Picture 49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extLst>
                        <a:ext uri="{28A0092B-C50C-407E-A947-70E740481C1C}">
                          <a14:useLocalDpi xmlns:a14="http://schemas.microsoft.com/office/drawing/2010/main" val="0"/>
                        </a:ext>
                      </a:extLst>
                    </a:blip>
                    <a:stretch>
                      <a:fillRect/>
                    </a:stretch>
                  </pic:blipFill>
                  <pic:spPr>
                    <a:xfrm>
                      <a:off x="0" y="0"/>
                      <a:ext cx="2461260" cy="1470660"/>
                    </a:xfrm>
                    <a:prstGeom prst="rect">
                      <a:avLst/>
                    </a:prstGeom>
                  </pic:spPr>
                </pic:pic>
              </a:graphicData>
            </a:graphic>
            <wp14:sizeRelH relativeFrom="page">
              <wp14:pctWidth>0</wp14:pctWidth>
            </wp14:sizeRelH>
            <wp14:sizeRelV relativeFrom="page">
              <wp14:pctHeight>0</wp14:pctHeight>
            </wp14:sizeRelV>
          </wp:anchor>
        </w:drawing>
      </w:r>
    </w:p>
    <w:p w:rsidR="001E6B8E" w:rsidRDefault="001E6B8E" w:rsidP="00D5108C">
      <w:pPr>
        <w:tabs>
          <w:tab w:val="left" w:pos="1956"/>
        </w:tabs>
        <w:ind w:left="567"/>
        <w:rPr>
          <w:rFonts w:asciiTheme="majorHAnsi" w:hAnsiTheme="majorHAnsi" w:cs="Times New Roman"/>
          <w:sz w:val="20"/>
          <w:szCs w:val="20"/>
        </w:rPr>
      </w:pPr>
    </w:p>
    <w:p w:rsidR="00686CF2" w:rsidRDefault="00686CF2" w:rsidP="00D5108C">
      <w:pPr>
        <w:tabs>
          <w:tab w:val="left" w:pos="1956"/>
        </w:tabs>
        <w:ind w:left="567"/>
        <w:rPr>
          <w:rFonts w:asciiTheme="majorHAnsi" w:hAnsiTheme="majorHAnsi" w:cs="Times New Roman"/>
          <w:sz w:val="20"/>
          <w:szCs w:val="20"/>
        </w:rPr>
      </w:pPr>
    </w:p>
    <w:p w:rsidR="00686CF2" w:rsidRDefault="00686CF2" w:rsidP="00D5108C">
      <w:pPr>
        <w:tabs>
          <w:tab w:val="left" w:pos="1956"/>
        </w:tabs>
        <w:ind w:left="567"/>
        <w:rPr>
          <w:rFonts w:asciiTheme="majorHAnsi" w:hAnsiTheme="majorHAnsi" w:cs="Times New Roman"/>
          <w:sz w:val="20"/>
          <w:szCs w:val="20"/>
        </w:rPr>
      </w:pPr>
    </w:p>
    <w:p w:rsidR="00686CF2" w:rsidRDefault="00686CF2" w:rsidP="00D5108C">
      <w:pPr>
        <w:tabs>
          <w:tab w:val="left" w:pos="1956"/>
        </w:tabs>
        <w:ind w:left="567"/>
        <w:rPr>
          <w:rFonts w:asciiTheme="majorHAnsi" w:hAnsiTheme="majorHAnsi" w:cs="Times New Roman"/>
          <w:sz w:val="20"/>
          <w:szCs w:val="20"/>
        </w:rPr>
      </w:pPr>
    </w:p>
    <w:p w:rsidR="00686CF2" w:rsidRDefault="00686CF2" w:rsidP="00D5108C">
      <w:pPr>
        <w:tabs>
          <w:tab w:val="left" w:pos="1956"/>
        </w:tabs>
        <w:ind w:left="567"/>
        <w:rPr>
          <w:rFonts w:asciiTheme="majorHAnsi" w:hAnsiTheme="majorHAnsi" w:cs="Times New Roman"/>
          <w:sz w:val="20"/>
          <w:szCs w:val="20"/>
        </w:rPr>
      </w:pPr>
    </w:p>
    <w:p w:rsidR="00686CF2" w:rsidRDefault="00686CF2" w:rsidP="00D5108C">
      <w:pPr>
        <w:tabs>
          <w:tab w:val="left" w:pos="1956"/>
        </w:tabs>
        <w:ind w:left="567"/>
        <w:rPr>
          <w:rFonts w:asciiTheme="majorHAnsi" w:hAnsiTheme="majorHAnsi" w:cs="Times New Roman"/>
          <w:sz w:val="20"/>
          <w:szCs w:val="20"/>
        </w:rPr>
      </w:pPr>
    </w:p>
    <w:p w:rsidR="00686CF2" w:rsidRDefault="00686CF2" w:rsidP="00D5108C">
      <w:pPr>
        <w:tabs>
          <w:tab w:val="left" w:pos="1956"/>
        </w:tabs>
        <w:ind w:left="567"/>
        <w:rPr>
          <w:rFonts w:asciiTheme="majorHAnsi" w:hAnsiTheme="majorHAnsi" w:cs="Times New Roman"/>
          <w:sz w:val="20"/>
          <w:szCs w:val="20"/>
        </w:rPr>
      </w:pPr>
    </w:p>
    <w:p w:rsidR="00686CF2" w:rsidRDefault="000C6A01"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45664" behindDoc="1" locked="0" layoutInCell="1" allowOverlap="1" wp14:anchorId="0597A99E" wp14:editId="2652B8EA">
            <wp:simplePos x="0" y="0"/>
            <wp:positionH relativeFrom="column">
              <wp:posOffset>2755265</wp:posOffset>
            </wp:positionH>
            <wp:positionV relativeFrom="paragraph">
              <wp:posOffset>135890</wp:posOffset>
            </wp:positionV>
            <wp:extent cx="2598420" cy="685800"/>
            <wp:effectExtent l="0" t="0" r="0" b="0"/>
            <wp:wrapNone/>
            <wp:docPr id="499" name="Picture 4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extLst>
                        <a:ext uri="{28A0092B-C50C-407E-A947-70E740481C1C}">
                          <a14:useLocalDpi xmlns:a14="http://schemas.microsoft.com/office/drawing/2010/main" val="0"/>
                        </a:ext>
                      </a:extLst>
                    </a:blip>
                    <a:stretch>
                      <a:fillRect/>
                    </a:stretch>
                  </pic:blipFill>
                  <pic:spPr>
                    <a:xfrm>
                      <a:off x="0" y="0"/>
                      <a:ext cx="2598420" cy="6858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686CF2" w:rsidRDefault="00686CF2" w:rsidP="00D5108C">
      <w:pPr>
        <w:tabs>
          <w:tab w:val="left" w:pos="1956"/>
        </w:tabs>
        <w:ind w:left="567"/>
        <w:rPr>
          <w:rFonts w:asciiTheme="majorHAnsi" w:hAnsiTheme="majorHAnsi" w:cs="Times New Roman"/>
          <w:sz w:val="20"/>
          <w:szCs w:val="20"/>
        </w:rPr>
      </w:pPr>
    </w:p>
    <w:p w:rsidR="00686CF2" w:rsidRDefault="00686CF2" w:rsidP="00D5108C">
      <w:pPr>
        <w:tabs>
          <w:tab w:val="left" w:pos="1956"/>
        </w:tabs>
        <w:ind w:left="567"/>
        <w:rPr>
          <w:rFonts w:asciiTheme="majorHAnsi" w:hAnsiTheme="majorHAnsi" w:cs="Times New Roman"/>
          <w:sz w:val="20"/>
          <w:szCs w:val="20"/>
        </w:rPr>
      </w:pPr>
    </w:p>
    <w:p w:rsidR="00686CF2" w:rsidRDefault="00686CF2" w:rsidP="00D5108C">
      <w:pPr>
        <w:tabs>
          <w:tab w:val="left" w:pos="1956"/>
        </w:tabs>
        <w:ind w:left="567"/>
        <w:rPr>
          <w:rFonts w:asciiTheme="majorHAnsi" w:hAnsiTheme="majorHAnsi" w:cs="Times New Roman"/>
          <w:sz w:val="20"/>
          <w:szCs w:val="20"/>
        </w:rPr>
      </w:pPr>
    </w:p>
    <w:p w:rsidR="00686CF2" w:rsidRDefault="00686CF2" w:rsidP="00D5108C">
      <w:pPr>
        <w:tabs>
          <w:tab w:val="left" w:pos="1956"/>
        </w:tabs>
        <w:ind w:left="567"/>
        <w:rPr>
          <w:rFonts w:asciiTheme="majorHAnsi" w:hAnsiTheme="majorHAnsi" w:cs="Times New Roman"/>
          <w:sz w:val="20"/>
          <w:szCs w:val="20"/>
        </w:rPr>
      </w:pPr>
    </w:p>
    <w:p w:rsidR="00686CF2" w:rsidRDefault="00686CF2" w:rsidP="00D5108C">
      <w:pPr>
        <w:tabs>
          <w:tab w:val="left" w:pos="1956"/>
        </w:tabs>
        <w:ind w:left="567"/>
        <w:rPr>
          <w:rFonts w:asciiTheme="majorHAnsi" w:hAnsiTheme="majorHAnsi" w:cs="Times New Roman"/>
          <w:sz w:val="20"/>
          <w:szCs w:val="20"/>
        </w:rPr>
      </w:pPr>
    </w:p>
    <w:p w:rsidR="000C6A01" w:rsidRPr="000C6A01" w:rsidRDefault="000C6A01" w:rsidP="000C6A01">
      <w:pPr>
        <w:tabs>
          <w:tab w:val="left" w:pos="1956"/>
        </w:tabs>
        <w:ind w:left="567"/>
        <w:rPr>
          <w:rFonts w:asciiTheme="majorHAnsi" w:hAnsiTheme="majorHAnsi" w:cs="Times New Roman"/>
          <w:sz w:val="20"/>
          <w:szCs w:val="20"/>
        </w:rPr>
      </w:pPr>
      <w:r w:rsidRPr="000C6A01">
        <w:rPr>
          <w:rFonts w:asciiTheme="majorHAnsi" w:hAnsiTheme="majorHAnsi" w:cs="Times New Roman"/>
          <w:sz w:val="20"/>
          <w:szCs w:val="20"/>
        </w:rPr>
        <w:t xml:space="preserve">Now select </w:t>
      </w:r>
      <w:r w:rsidRPr="000C6A01">
        <w:rPr>
          <w:rFonts w:ascii="Arial Narrow" w:hAnsi="Arial Narrow" w:cs="Times New Roman"/>
          <w:sz w:val="18"/>
          <w:szCs w:val="18"/>
        </w:rPr>
        <w:t>Car</w:t>
      </w:r>
      <w:r w:rsidRPr="000C6A01">
        <w:rPr>
          <w:rFonts w:asciiTheme="majorHAnsi" w:hAnsiTheme="majorHAnsi" w:cs="Times New Roman"/>
          <w:sz w:val="20"/>
          <w:szCs w:val="20"/>
        </w:rPr>
        <w:t xml:space="preserve"> on </w:t>
      </w:r>
      <w:r>
        <w:rPr>
          <w:rFonts w:asciiTheme="majorHAnsi" w:hAnsiTheme="majorHAnsi" w:cs="Times New Roman"/>
          <w:sz w:val="20"/>
          <w:szCs w:val="20"/>
        </w:rPr>
        <w:t>B</w:t>
      </w:r>
      <w:r w:rsidRPr="000C6A01">
        <w:rPr>
          <w:rFonts w:asciiTheme="majorHAnsi" w:hAnsiTheme="majorHAnsi" w:cs="Times New Roman"/>
          <w:sz w:val="20"/>
          <w:szCs w:val="20"/>
        </w:rPr>
        <w:t xml:space="preserve">ranch 2, open its dropdown list, and select </w:t>
      </w:r>
      <w:r w:rsidRPr="000C6A01">
        <w:rPr>
          <w:rFonts w:ascii="Arial Narrow" w:hAnsi="Arial Narrow" w:cs="Times New Roman"/>
          <w:sz w:val="18"/>
          <w:szCs w:val="18"/>
        </w:rPr>
        <w:t xml:space="preserve">Car is of </w:t>
      </w:r>
      <w:proofErr w:type="spellStart"/>
      <w:r w:rsidRPr="000C6A01">
        <w:rPr>
          <w:rFonts w:ascii="Arial Narrow" w:hAnsi="Arial Narrow" w:cs="Times New Roman"/>
          <w:sz w:val="18"/>
          <w:szCs w:val="18"/>
        </w:rPr>
        <w:t>CarModel</w:t>
      </w:r>
      <w:proofErr w:type="spellEnd"/>
      <w:r w:rsidRPr="000C6A01">
        <w:rPr>
          <w:rFonts w:asciiTheme="majorHAnsi" w:hAnsiTheme="majorHAnsi" w:cs="Times New Roman"/>
          <w:sz w:val="20"/>
          <w:szCs w:val="20"/>
        </w:rPr>
        <w:t xml:space="preserve"> to complete the derivation path.</w:t>
      </w:r>
    </w:p>
    <w:p w:rsidR="00686CF2" w:rsidRDefault="00686CF2" w:rsidP="00D5108C">
      <w:pPr>
        <w:tabs>
          <w:tab w:val="left" w:pos="1956"/>
        </w:tabs>
        <w:ind w:left="567"/>
        <w:rPr>
          <w:rFonts w:asciiTheme="majorHAnsi" w:hAnsiTheme="majorHAnsi" w:cs="Times New Roman"/>
          <w:sz w:val="20"/>
          <w:szCs w:val="20"/>
        </w:rPr>
      </w:pPr>
    </w:p>
    <w:p w:rsidR="00686CF2" w:rsidRDefault="000C6A01"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46688" behindDoc="1" locked="0" layoutInCell="1" allowOverlap="1" wp14:anchorId="1DCC254B" wp14:editId="3BBF6758">
            <wp:simplePos x="0" y="0"/>
            <wp:positionH relativeFrom="column">
              <wp:posOffset>545465</wp:posOffset>
            </wp:positionH>
            <wp:positionV relativeFrom="paragraph">
              <wp:posOffset>-1270</wp:posOffset>
            </wp:positionV>
            <wp:extent cx="2141220" cy="1417320"/>
            <wp:effectExtent l="0" t="0" r="0" b="0"/>
            <wp:wrapNone/>
            <wp:docPr id="500" name="Picture 5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extLst>
                        <a:ext uri="{28A0092B-C50C-407E-A947-70E740481C1C}">
                          <a14:useLocalDpi xmlns:a14="http://schemas.microsoft.com/office/drawing/2010/main" val="0"/>
                        </a:ext>
                      </a:extLst>
                    </a:blip>
                    <a:stretch>
                      <a:fillRect/>
                    </a:stretch>
                  </pic:blipFill>
                  <pic:spPr>
                    <a:xfrm>
                      <a:off x="0" y="0"/>
                      <a:ext cx="2141220" cy="1417320"/>
                    </a:xfrm>
                    <a:prstGeom prst="rect">
                      <a:avLst/>
                    </a:prstGeom>
                  </pic:spPr>
                </pic:pic>
              </a:graphicData>
            </a:graphic>
            <wp14:sizeRelH relativeFrom="page">
              <wp14:pctWidth>0</wp14:pctWidth>
            </wp14:sizeRelH>
            <wp14:sizeRelV relativeFrom="page">
              <wp14:pctHeight>0</wp14:pctHeight>
            </wp14:sizeRelV>
          </wp:anchor>
        </w:drawing>
      </w:r>
    </w:p>
    <w:p w:rsidR="00686CF2" w:rsidRDefault="00686CF2" w:rsidP="00D5108C">
      <w:pPr>
        <w:tabs>
          <w:tab w:val="left" w:pos="1956"/>
        </w:tabs>
        <w:ind w:left="567"/>
        <w:rPr>
          <w:rFonts w:asciiTheme="majorHAnsi" w:hAnsiTheme="majorHAnsi" w:cs="Times New Roman"/>
          <w:sz w:val="20"/>
          <w:szCs w:val="20"/>
        </w:rPr>
      </w:pPr>
    </w:p>
    <w:p w:rsidR="00686CF2" w:rsidRDefault="000C6A01"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47712" behindDoc="1" locked="0" layoutInCell="1" allowOverlap="1" wp14:anchorId="38EC5E2E" wp14:editId="5EE5E1ED">
            <wp:simplePos x="0" y="0"/>
            <wp:positionH relativeFrom="column">
              <wp:posOffset>3532505</wp:posOffset>
            </wp:positionH>
            <wp:positionV relativeFrom="paragraph">
              <wp:posOffset>5715</wp:posOffset>
            </wp:positionV>
            <wp:extent cx="1821180" cy="1066800"/>
            <wp:effectExtent l="0" t="0" r="7620" b="0"/>
            <wp:wrapNone/>
            <wp:docPr id="512" name="Picture 51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extLst>
                        <a:ext uri="{28A0092B-C50C-407E-A947-70E740481C1C}">
                          <a14:useLocalDpi xmlns:a14="http://schemas.microsoft.com/office/drawing/2010/main" val="0"/>
                        </a:ext>
                      </a:extLst>
                    </a:blip>
                    <a:stretch>
                      <a:fillRect/>
                    </a:stretch>
                  </pic:blipFill>
                  <pic:spPr>
                    <a:xfrm>
                      <a:off x="0" y="0"/>
                      <a:ext cx="1821180" cy="1066800"/>
                    </a:xfrm>
                    <a:prstGeom prst="rect">
                      <a:avLst/>
                    </a:prstGeom>
                  </pic:spPr>
                </pic:pic>
              </a:graphicData>
            </a:graphic>
            <wp14:sizeRelH relativeFrom="page">
              <wp14:pctWidth>0</wp14:pctWidth>
            </wp14:sizeRelH>
            <wp14:sizeRelV relativeFrom="page">
              <wp14:pctHeight>0</wp14:pctHeight>
            </wp14:sizeRelV>
          </wp:anchor>
        </w:drawing>
      </w:r>
    </w:p>
    <w:p w:rsidR="00686CF2" w:rsidRDefault="00686CF2" w:rsidP="00D5108C">
      <w:pPr>
        <w:tabs>
          <w:tab w:val="left" w:pos="1956"/>
        </w:tabs>
        <w:ind w:left="567"/>
        <w:rPr>
          <w:rFonts w:asciiTheme="majorHAnsi" w:hAnsiTheme="majorHAnsi" w:cs="Times New Roman"/>
          <w:sz w:val="20"/>
          <w:szCs w:val="20"/>
        </w:rPr>
      </w:pPr>
    </w:p>
    <w:p w:rsidR="00686CF2" w:rsidRDefault="00686CF2" w:rsidP="00D5108C">
      <w:pPr>
        <w:tabs>
          <w:tab w:val="left" w:pos="1956"/>
        </w:tabs>
        <w:ind w:left="567"/>
        <w:rPr>
          <w:rFonts w:asciiTheme="majorHAnsi" w:hAnsiTheme="majorHAnsi" w:cs="Times New Roman"/>
          <w:sz w:val="20"/>
          <w:szCs w:val="20"/>
        </w:rPr>
      </w:pPr>
    </w:p>
    <w:p w:rsidR="00686CF2" w:rsidRDefault="00686CF2" w:rsidP="00D5108C">
      <w:pPr>
        <w:tabs>
          <w:tab w:val="left" w:pos="1956"/>
        </w:tabs>
        <w:ind w:left="567"/>
        <w:rPr>
          <w:rFonts w:asciiTheme="majorHAnsi" w:hAnsiTheme="majorHAnsi" w:cs="Times New Roman"/>
          <w:sz w:val="20"/>
          <w:szCs w:val="20"/>
        </w:rPr>
      </w:pPr>
    </w:p>
    <w:p w:rsidR="00686CF2" w:rsidRDefault="000C6A01"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686CF2" w:rsidRDefault="00686CF2" w:rsidP="00D5108C">
      <w:pPr>
        <w:tabs>
          <w:tab w:val="left" w:pos="1956"/>
        </w:tabs>
        <w:ind w:left="567"/>
        <w:rPr>
          <w:rFonts w:asciiTheme="majorHAnsi" w:hAnsiTheme="majorHAnsi" w:cs="Times New Roman"/>
          <w:sz w:val="20"/>
          <w:szCs w:val="20"/>
        </w:rPr>
      </w:pPr>
    </w:p>
    <w:p w:rsidR="00686CF2" w:rsidRDefault="00686CF2" w:rsidP="00D5108C">
      <w:pPr>
        <w:tabs>
          <w:tab w:val="left" w:pos="1956"/>
        </w:tabs>
        <w:ind w:left="567"/>
        <w:rPr>
          <w:rFonts w:asciiTheme="majorHAnsi" w:hAnsiTheme="majorHAnsi" w:cs="Times New Roman"/>
          <w:sz w:val="20"/>
          <w:szCs w:val="20"/>
        </w:rPr>
      </w:pPr>
    </w:p>
    <w:p w:rsidR="000C6A01" w:rsidRPr="000C6A01" w:rsidRDefault="000C6A01" w:rsidP="000C6A01">
      <w:pPr>
        <w:tabs>
          <w:tab w:val="left" w:pos="1956"/>
        </w:tabs>
        <w:ind w:left="567"/>
        <w:rPr>
          <w:rFonts w:asciiTheme="majorHAnsi" w:hAnsiTheme="majorHAnsi" w:cs="Times New Roman"/>
          <w:sz w:val="20"/>
          <w:szCs w:val="20"/>
        </w:rPr>
      </w:pPr>
      <w:r w:rsidRPr="000C6A01">
        <w:rPr>
          <w:rFonts w:asciiTheme="majorHAnsi" w:hAnsiTheme="majorHAnsi" w:cs="Times New Roman"/>
          <w:sz w:val="20"/>
          <w:szCs w:val="20"/>
        </w:rPr>
        <w:t xml:space="preserve">Now bind the derived </w:t>
      </w:r>
      <w:proofErr w:type="spellStart"/>
      <w:r w:rsidRPr="000C6A01">
        <w:rPr>
          <w:rFonts w:ascii="Arial Narrow" w:hAnsi="Arial Narrow" w:cs="Times New Roman"/>
          <w:sz w:val="18"/>
          <w:szCs w:val="18"/>
        </w:rPr>
        <w:t>CarModel</w:t>
      </w:r>
      <w:proofErr w:type="spellEnd"/>
      <w:r w:rsidRPr="000C6A01">
        <w:rPr>
          <w:rFonts w:asciiTheme="majorHAnsi" w:hAnsiTheme="majorHAnsi" w:cs="Times New Roman"/>
          <w:sz w:val="20"/>
          <w:szCs w:val="20"/>
        </w:rPr>
        <w:t xml:space="preserve"> role to the </w:t>
      </w:r>
      <w:proofErr w:type="spellStart"/>
      <w:r w:rsidRPr="000C6A01">
        <w:rPr>
          <w:rFonts w:asciiTheme="majorHAnsi" w:hAnsiTheme="majorHAnsi" w:cs="Times New Roman"/>
          <w:sz w:val="20"/>
          <w:szCs w:val="20"/>
        </w:rPr>
        <w:t>CarModel</w:t>
      </w:r>
      <w:proofErr w:type="spellEnd"/>
      <w:r w:rsidRPr="000C6A01">
        <w:rPr>
          <w:rFonts w:asciiTheme="majorHAnsi" w:hAnsiTheme="majorHAnsi" w:cs="Times New Roman"/>
          <w:sz w:val="20"/>
          <w:szCs w:val="20"/>
        </w:rPr>
        <w:t xml:space="preserve"> path variable by expanding </w:t>
      </w:r>
      <w:r w:rsidRPr="000C6A01">
        <w:rPr>
          <w:rFonts w:ascii="Arial Narrow" w:hAnsi="Arial Narrow" w:cs="Times New Roman"/>
          <w:sz w:val="18"/>
          <w:szCs w:val="18"/>
        </w:rPr>
        <w:t>Path Variables</w:t>
      </w:r>
      <w:r w:rsidRPr="000C6A01">
        <w:rPr>
          <w:rFonts w:asciiTheme="majorHAnsi" w:hAnsiTheme="majorHAnsi" w:cs="Times New Roman"/>
          <w:sz w:val="20"/>
          <w:szCs w:val="20"/>
        </w:rPr>
        <w:t xml:space="preserve"> in its </w:t>
      </w:r>
      <w:proofErr w:type="spellStart"/>
      <w:r w:rsidRPr="000C6A01">
        <w:rPr>
          <w:rFonts w:ascii="Arial Narrow" w:hAnsi="Arial Narrow" w:cs="Times New Roman"/>
          <w:sz w:val="18"/>
          <w:szCs w:val="18"/>
        </w:rPr>
        <w:t>DerivationSource</w:t>
      </w:r>
      <w:proofErr w:type="spellEnd"/>
      <w:r w:rsidRPr="000C6A01">
        <w:rPr>
          <w:rFonts w:asciiTheme="majorHAnsi" w:hAnsiTheme="majorHAnsi" w:cs="Times New Roman"/>
          <w:sz w:val="20"/>
          <w:szCs w:val="20"/>
        </w:rPr>
        <w:t xml:space="preserve"> property and selecting </w:t>
      </w:r>
      <w:proofErr w:type="spellStart"/>
      <w:r w:rsidRPr="000C6A01">
        <w:rPr>
          <w:rFonts w:ascii="Arial Narrow" w:hAnsi="Arial Narrow" w:cs="Times New Roman"/>
          <w:sz w:val="18"/>
          <w:szCs w:val="18"/>
        </w:rPr>
        <w:t>CarModel</w:t>
      </w:r>
      <w:proofErr w:type="spellEnd"/>
      <w:r w:rsidRPr="000C6A01">
        <w:rPr>
          <w:rFonts w:asciiTheme="majorHAnsi" w:hAnsiTheme="majorHAnsi" w:cs="Times New Roman"/>
          <w:sz w:val="20"/>
          <w:szCs w:val="20"/>
        </w:rPr>
        <w:t xml:space="preserve">. Similarly, bind the derived </w:t>
      </w:r>
      <w:r w:rsidRPr="000C6A01">
        <w:rPr>
          <w:rFonts w:ascii="Arial Narrow" w:hAnsi="Arial Narrow" w:cs="Times New Roman"/>
          <w:sz w:val="18"/>
          <w:szCs w:val="18"/>
        </w:rPr>
        <w:t>Region</w:t>
      </w:r>
      <w:r w:rsidRPr="000C6A01">
        <w:rPr>
          <w:rFonts w:asciiTheme="majorHAnsi" w:hAnsiTheme="majorHAnsi" w:cs="Times New Roman"/>
          <w:sz w:val="20"/>
          <w:szCs w:val="20"/>
        </w:rPr>
        <w:t xml:space="preserve"> role to the </w:t>
      </w:r>
      <w:r w:rsidRPr="000C6A01">
        <w:rPr>
          <w:rFonts w:ascii="Arial Narrow" w:hAnsi="Arial Narrow" w:cs="Times New Roman"/>
          <w:sz w:val="18"/>
          <w:szCs w:val="18"/>
        </w:rPr>
        <w:t>Region</w:t>
      </w:r>
      <w:r w:rsidRPr="000C6A01">
        <w:rPr>
          <w:rFonts w:asciiTheme="majorHAnsi" w:hAnsiTheme="majorHAnsi" w:cs="Times New Roman"/>
          <w:sz w:val="20"/>
          <w:szCs w:val="20"/>
        </w:rPr>
        <w:t xml:space="preserve"> path variable.</w:t>
      </w:r>
    </w:p>
    <w:p w:rsidR="00686CF2" w:rsidRDefault="00686CF2" w:rsidP="00D5108C">
      <w:pPr>
        <w:tabs>
          <w:tab w:val="left" w:pos="1956"/>
        </w:tabs>
        <w:ind w:left="567"/>
        <w:rPr>
          <w:rFonts w:asciiTheme="majorHAnsi" w:hAnsiTheme="majorHAnsi" w:cs="Times New Roman"/>
          <w:sz w:val="20"/>
          <w:szCs w:val="20"/>
        </w:rPr>
      </w:pPr>
    </w:p>
    <w:p w:rsidR="00686CF2" w:rsidRDefault="000C6A01"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49760" behindDoc="1" locked="0" layoutInCell="1" allowOverlap="1" wp14:anchorId="34192B6C" wp14:editId="44A39E68">
            <wp:simplePos x="0" y="0"/>
            <wp:positionH relativeFrom="column">
              <wp:posOffset>3093720</wp:posOffset>
            </wp:positionH>
            <wp:positionV relativeFrom="paragraph">
              <wp:posOffset>116205</wp:posOffset>
            </wp:positionV>
            <wp:extent cx="2263140" cy="579120"/>
            <wp:effectExtent l="0" t="0" r="3810" b="0"/>
            <wp:wrapNone/>
            <wp:docPr id="514" name="Picture 5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extLst>
                        <a:ext uri="{28A0092B-C50C-407E-A947-70E740481C1C}">
                          <a14:useLocalDpi xmlns:a14="http://schemas.microsoft.com/office/drawing/2010/main" val="0"/>
                        </a:ext>
                      </a:extLst>
                    </a:blip>
                    <a:stretch>
                      <a:fillRect/>
                    </a:stretch>
                  </pic:blipFill>
                  <pic:spPr>
                    <a:xfrm>
                      <a:off x="0" y="0"/>
                      <a:ext cx="2263140" cy="5791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148736" behindDoc="1" locked="0" layoutInCell="1" allowOverlap="1" wp14:anchorId="5400E342" wp14:editId="411B2EE6">
            <wp:simplePos x="0" y="0"/>
            <wp:positionH relativeFrom="column">
              <wp:posOffset>710565</wp:posOffset>
            </wp:positionH>
            <wp:positionV relativeFrom="paragraph">
              <wp:posOffset>46355</wp:posOffset>
            </wp:positionV>
            <wp:extent cx="1295400" cy="601980"/>
            <wp:effectExtent l="0" t="0" r="0" b="7620"/>
            <wp:wrapNone/>
            <wp:docPr id="513" name="Picture 51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extLst>
                        <a:ext uri="{28A0092B-C50C-407E-A947-70E740481C1C}">
                          <a14:useLocalDpi xmlns:a14="http://schemas.microsoft.com/office/drawing/2010/main" val="0"/>
                        </a:ext>
                      </a:extLst>
                    </a:blip>
                    <a:stretch>
                      <a:fillRect/>
                    </a:stretch>
                  </pic:blipFill>
                  <pic:spPr>
                    <a:xfrm>
                      <a:off x="0" y="0"/>
                      <a:ext cx="1295400" cy="601980"/>
                    </a:xfrm>
                    <a:prstGeom prst="rect">
                      <a:avLst/>
                    </a:prstGeom>
                  </pic:spPr>
                </pic:pic>
              </a:graphicData>
            </a:graphic>
            <wp14:sizeRelH relativeFrom="page">
              <wp14:pctWidth>0</wp14:pctWidth>
            </wp14:sizeRelH>
            <wp14:sizeRelV relativeFrom="page">
              <wp14:pctHeight>0</wp14:pctHeight>
            </wp14:sizeRelV>
          </wp:anchor>
        </w:drawing>
      </w:r>
    </w:p>
    <w:p w:rsidR="00686CF2" w:rsidRDefault="00686CF2" w:rsidP="00D5108C">
      <w:pPr>
        <w:tabs>
          <w:tab w:val="left" w:pos="1956"/>
        </w:tabs>
        <w:ind w:left="567"/>
        <w:rPr>
          <w:rFonts w:asciiTheme="majorHAnsi" w:hAnsiTheme="majorHAnsi" w:cs="Times New Roman"/>
          <w:sz w:val="20"/>
          <w:szCs w:val="20"/>
        </w:rPr>
      </w:pPr>
    </w:p>
    <w:p w:rsidR="00686CF2" w:rsidRDefault="000C6A01"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686CF2" w:rsidRDefault="00686CF2" w:rsidP="00D5108C">
      <w:pPr>
        <w:tabs>
          <w:tab w:val="left" w:pos="1956"/>
        </w:tabs>
        <w:ind w:left="567"/>
        <w:rPr>
          <w:rFonts w:asciiTheme="majorHAnsi" w:hAnsiTheme="majorHAnsi" w:cs="Times New Roman"/>
          <w:sz w:val="20"/>
          <w:szCs w:val="20"/>
        </w:rPr>
      </w:pPr>
    </w:p>
    <w:p w:rsidR="00686CF2" w:rsidRDefault="00686CF2" w:rsidP="00D5108C">
      <w:pPr>
        <w:tabs>
          <w:tab w:val="left" w:pos="1956"/>
        </w:tabs>
        <w:ind w:left="567"/>
        <w:rPr>
          <w:rFonts w:asciiTheme="majorHAnsi" w:hAnsiTheme="majorHAnsi" w:cs="Times New Roman"/>
          <w:sz w:val="20"/>
          <w:szCs w:val="20"/>
        </w:rPr>
      </w:pPr>
    </w:p>
    <w:p w:rsidR="00686CF2" w:rsidRDefault="000C6A01"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51808" behindDoc="1" locked="0" layoutInCell="1" allowOverlap="1" wp14:anchorId="7C1F4534" wp14:editId="56AEC623">
            <wp:simplePos x="0" y="0"/>
            <wp:positionH relativeFrom="column">
              <wp:posOffset>3091815</wp:posOffset>
            </wp:positionH>
            <wp:positionV relativeFrom="paragraph">
              <wp:posOffset>143510</wp:posOffset>
            </wp:positionV>
            <wp:extent cx="2385060" cy="586740"/>
            <wp:effectExtent l="0" t="0" r="0" b="3810"/>
            <wp:wrapNone/>
            <wp:docPr id="516" name="Picture 5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extLst>
                        <a:ext uri="{28A0092B-C50C-407E-A947-70E740481C1C}">
                          <a14:useLocalDpi xmlns:a14="http://schemas.microsoft.com/office/drawing/2010/main" val="0"/>
                        </a:ext>
                      </a:extLst>
                    </a:blip>
                    <a:stretch>
                      <a:fillRect/>
                    </a:stretch>
                  </pic:blipFill>
                  <pic:spPr>
                    <a:xfrm>
                      <a:off x="0" y="0"/>
                      <a:ext cx="2385060" cy="58674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150784" behindDoc="1" locked="0" layoutInCell="1" allowOverlap="1" wp14:anchorId="1A8420C4" wp14:editId="59E9BA52">
            <wp:simplePos x="0" y="0"/>
            <wp:positionH relativeFrom="column">
              <wp:posOffset>710565</wp:posOffset>
            </wp:positionH>
            <wp:positionV relativeFrom="paragraph">
              <wp:posOffset>60960</wp:posOffset>
            </wp:positionV>
            <wp:extent cx="1295400" cy="662940"/>
            <wp:effectExtent l="0" t="0" r="0" b="3810"/>
            <wp:wrapNone/>
            <wp:docPr id="515" name="Picture 5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extLst>
                        <a:ext uri="{28A0092B-C50C-407E-A947-70E740481C1C}">
                          <a14:useLocalDpi xmlns:a14="http://schemas.microsoft.com/office/drawing/2010/main" val="0"/>
                        </a:ext>
                      </a:extLst>
                    </a:blip>
                    <a:stretch>
                      <a:fillRect/>
                    </a:stretch>
                  </pic:blipFill>
                  <pic:spPr>
                    <a:xfrm>
                      <a:off x="0" y="0"/>
                      <a:ext cx="1295400" cy="662940"/>
                    </a:xfrm>
                    <a:prstGeom prst="rect">
                      <a:avLst/>
                    </a:prstGeom>
                  </pic:spPr>
                </pic:pic>
              </a:graphicData>
            </a:graphic>
            <wp14:sizeRelH relativeFrom="page">
              <wp14:pctWidth>0</wp14:pctWidth>
            </wp14:sizeRelH>
            <wp14:sizeRelV relativeFrom="page">
              <wp14:pctHeight>0</wp14:pctHeight>
            </wp14:sizeRelV>
          </wp:anchor>
        </w:drawing>
      </w:r>
    </w:p>
    <w:p w:rsidR="00686CF2" w:rsidRDefault="00686CF2" w:rsidP="00D5108C">
      <w:pPr>
        <w:tabs>
          <w:tab w:val="left" w:pos="1956"/>
        </w:tabs>
        <w:ind w:left="567"/>
        <w:rPr>
          <w:rFonts w:asciiTheme="majorHAnsi" w:hAnsiTheme="majorHAnsi" w:cs="Times New Roman"/>
          <w:sz w:val="20"/>
          <w:szCs w:val="20"/>
        </w:rPr>
      </w:pPr>
    </w:p>
    <w:p w:rsidR="00686CF2" w:rsidRDefault="000C6A01"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686CF2" w:rsidRDefault="00686CF2" w:rsidP="00D5108C">
      <w:pPr>
        <w:tabs>
          <w:tab w:val="left" w:pos="1956"/>
        </w:tabs>
        <w:ind w:left="567"/>
        <w:rPr>
          <w:rFonts w:asciiTheme="majorHAnsi" w:hAnsiTheme="majorHAnsi" w:cs="Times New Roman"/>
          <w:sz w:val="20"/>
          <w:szCs w:val="20"/>
        </w:rPr>
      </w:pPr>
    </w:p>
    <w:p w:rsidR="00686CF2" w:rsidRDefault="00686CF2" w:rsidP="00D5108C">
      <w:pPr>
        <w:tabs>
          <w:tab w:val="left" w:pos="1956"/>
        </w:tabs>
        <w:ind w:left="567"/>
        <w:rPr>
          <w:rFonts w:asciiTheme="majorHAnsi" w:hAnsiTheme="majorHAnsi" w:cs="Times New Roman"/>
          <w:sz w:val="20"/>
          <w:szCs w:val="20"/>
        </w:rPr>
      </w:pPr>
    </w:p>
    <w:p w:rsidR="000C6A01" w:rsidRPr="000C6A01" w:rsidRDefault="000C6A01" w:rsidP="000C6A01">
      <w:pPr>
        <w:tabs>
          <w:tab w:val="left" w:pos="1956"/>
        </w:tabs>
        <w:ind w:left="567"/>
        <w:rPr>
          <w:rFonts w:asciiTheme="majorHAnsi" w:hAnsiTheme="majorHAnsi" w:cs="Times New Roman"/>
          <w:sz w:val="20"/>
          <w:szCs w:val="20"/>
        </w:rPr>
      </w:pPr>
      <w:r w:rsidRPr="000C6A01">
        <w:rPr>
          <w:rFonts w:asciiTheme="majorHAnsi" w:hAnsiTheme="majorHAnsi" w:cs="Times New Roman"/>
          <w:sz w:val="20"/>
          <w:szCs w:val="20"/>
        </w:rPr>
        <w:t>That completes entry of the first derivation rule. Select the derived fact type and open the Verbalization Browser to see the rule verbalization.</w:t>
      </w:r>
    </w:p>
    <w:p w:rsidR="00686CF2" w:rsidRDefault="00686CF2" w:rsidP="00D5108C">
      <w:pPr>
        <w:tabs>
          <w:tab w:val="left" w:pos="1956"/>
        </w:tabs>
        <w:ind w:left="567"/>
        <w:rPr>
          <w:rFonts w:asciiTheme="majorHAnsi" w:hAnsiTheme="majorHAnsi" w:cs="Times New Roman"/>
          <w:sz w:val="20"/>
          <w:szCs w:val="20"/>
        </w:rPr>
      </w:pPr>
    </w:p>
    <w:p w:rsidR="00686CF2" w:rsidRDefault="000C6A01"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52832" behindDoc="1" locked="0" layoutInCell="1" allowOverlap="1">
            <wp:simplePos x="0" y="0"/>
            <wp:positionH relativeFrom="column">
              <wp:posOffset>1586865</wp:posOffset>
            </wp:positionH>
            <wp:positionV relativeFrom="paragraph">
              <wp:posOffset>0</wp:posOffset>
            </wp:positionV>
            <wp:extent cx="2461260" cy="411480"/>
            <wp:effectExtent l="0" t="0" r="0" b="7620"/>
            <wp:wrapNone/>
            <wp:docPr id="517" name="Picture 5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extLst>
                        <a:ext uri="{28A0092B-C50C-407E-A947-70E740481C1C}">
                          <a14:useLocalDpi xmlns:a14="http://schemas.microsoft.com/office/drawing/2010/main" val="0"/>
                        </a:ext>
                      </a:extLst>
                    </a:blip>
                    <a:stretch>
                      <a:fillRect/>
                    </a:stretch>
                  </pic:blipFill>
                  <pic:spPr>
                    <a:xfrm>
                      <a:off x="0" y="0"/>
                      <a:ext cx="2461260" cy="411480"/>
                    </a:xfrm>
                    <a:prstGeom prst="rect">
                      <a:avLst/>
                    </a:prstGeom>
                  </pic:spPr>
                </pic:pic>
              </a:graphicData>
            </a:graphic>
            <wp14:sizeRelH relativeFrom="page">
              <wp14:pctWidth>0</wp14:pctWidth>
            </wp14:sizeRelH>
            <wp14:sizeRelV relativeFrom="page">
              <wp14:pctHeight>0</wp14:pctHeight>
            </wp14:sizeRelV>
          </wp:anchor>
        </w:drawing>
      </w:r>
    </w:p>
    <w:p w:rsidR="00686CF2" w:rsidRDefault="00686CF2" w:rsidP="00D5108C">
      <w:pPr>
        <w:tabs>
          <w:tab w:val="left" w:pos="1956"/>
        </w:tabs>
        <w:ind w:left="567"/>
        <w:rPr>
          <w:rFonts w:asciiTheme="majorHAnsi" w:hAnsiTheme="majorHAnsi" w:cs="Times New Roman"/>
          <w:sz w:val="20"/>
          <w:szCs w:val="20"/>
        </w:rPr>
      </w:pPr>
    </w:p>
    <w:p w:rsidR="00686CF2" w:rsidRDefault="00686CF2" w:rsidP="00D5108C">
      <w:pPr>
        <w:tabs>
          <w:tab w:val="left" w:pos="1956"/>
        </w:tabs>
        <w:ind w:left="567"/>
        <w:rPr>
          <w:rFonts w:asciiTheme="majorHAnsi" w:hAnsiTheme="majorHAnsi" w:cs="Times New Roman"/>
          <w:sz w:val="20"/>
          <w:szCs w:val="20"/>
        </w:rPr>
      </w:pPr>
    </w:p>
    <w:p w:rsidR="00686CF2" w:rsidRDefault="00686CF2" w:rsidP="00D5108C">
      <w:pPr>
        <w:tabs>
          <w:tab w:val="left" w:pos="1956"/>
        </w:tabs>
        <w:ind w:left="567"/>
        <w:rPr>
          <w:rFonts w:asciiTheme="majorHAnsi" w:hAnsiTheme="majorHAnsi" w:cs="Times New Roman"/>
          <w:sz w:val="20"/>
          <w:szCs w:val="20"/>
        </w:rPr>
      </w:pPr>
    </w:p>
    <w:p w:rsidR="006F612A" w:rsidRPr="006F612A" w:rsidRDefault="006F612A" w:rsidP="006F612A">
      <w:pPr>
        <w:tabs>
          <w:tab w:val="left" w:pos="1956"/>
        </w:tabs>
        <w:ind w:left="567"/>
        <w:rPr>
          <w:rFonts w:asciiTheme="majorHAnsi" w:hAnsiTheme="majorHAnsi" w:cs="Times New Roman"/>
          <w:sz w:val="20"/>
          <w:szCs w:val="20"/>
        </w:rPr>
      </w:pPr>
      <w:r w:rsidRPr="006F612A">
        <w:rPr>
          <w:rFonts w:asciiTheme="majorHAnsi" w:hAnsiTheme="majorHAnsi" w:cs="Times New Roman"/>
          <w:sz w:val="20"/>
          <w:szCs w:val="20"/>
        </w:rPr>
        <w:lastRenderedPageBreak/>
        <w:t xml:space="preserve">We could enter the second derivation rule in a similar way, but we can avoid the work of entering the same derivation path again by simply reusing the path from the first rule. Let’s do this now. Right-click the fact type </w:t>
      </w:r>
      <w:r w:rsidRPr="006F612A">
        <w:rPr>
          <w:rFonts w:ascii="Arial Narrow" w:hAnsi="Arial Narrow" w:cs="Times New Roman"/>
          <w:sz w:val="18"/>
          <w:szCs w:val="18"/>
        </w:rPr>
        <w:t xml:space="preserve">Customer in Region bought </w:t>
      </w:r>
      <w:proofErr w:type="spellStart"/>
      <w:r w:rsidRPr="006F612A">
        <w:rPr>
          <w:rFonts w:ascii="Arial Narrow" w:hAnsi="Arial Narrow" w:cs="Times New Roman"/>
          <w:sz w:val="18"/>
          <w:szCs w:val="18"/>
        </w:rPr>
        <w:t>CarModel</w:t>
      </w:r>
      <w:proofErr w:type="spellEnd"/>
      <w:r w:rsidRPr="006F612A">
        <w:rPr>
          <w:rFonts w:asciiTheme="majorHAnsi" w:hAnsiTheme="majorHAnsi" w:cs="Times New Roman"/>
          <w:sz w:val="20"/>
          <w:szCs w:val="20"/>
        </w:rPr>
        <w:t xml:space="preserve"> and select </w:t>
      </w:r>
      <w:r w:rsidRPr="006F612A">
        <w:rPr>
          <w:rFonts w:ascii="Arial Narrow" w:hAnsi="Arial Narrow" w:cs="Times New Roman"/>
          <w:sz w:val="18"/>
          <w:szCs w:val="18"/>
        </w:rPr>
        <w:t>Add Derivation Rule</w:t>
      </w:r>
      <w:r w:rsidRPr="006F612A">
        <w:rPr>
          <w:rFonts w:asciiTheme="majorHAnsi" w:hAnsiTheme="majorHAnsi" w:cs="Times New Roman"/>
          <w:sz w:val="20"/>
          <w:szCs w:val="20"/>
        </w:rPr>
        <w:t xml:space="preserve">. Ignore the prompt to enter a root object type, and instead right-click the </w:t>
      </w:r>
      <w:r w:rsidRPr="006F612A">
        <w:rPr>
          <w:rFonts w:ascii="Arial Narrow" w:hAnsi="Arial Narrow" w:cs="Times New Roman"/>
          <w:sz w:val="18"/>
          <w:szCs w:val="18"/>
        </w:rPr>
        <w:t>Derivation Path</w:t>
      </w:r>
      <w:r w:rsidRPr="006F612A">
        <w:rPr>
          <w:rFonts w:asciiTheme="majorHAnsi" w:hAnsiTheme="majorHAnsi" w:cs="Times New Roman"/>
          <w:sz w:val="20"/>
          <w:szCs w:val="20"/>
        </w:rPr>
        <w:t xml:space="preserve"> header and select </w:t>
      </w:r>
      <w:r w:rsidRPr="006F612A">
        <w:rPr>
          <w:rFonts w:ascii="Arial Narrow" w:hAnsi="Arial Narrow" w:cs="Times New Roman"/>
          <w:i/>
          <w:sz w:val="18"/>
          <w:szCs w:val="18"/>
        </w:rPr>
        <w:t>Add Shared Path</w:t>
      </w:r>
      <w:r w:rsidRPr="006F612A">
        <w:rPr>
          <w:rFonts w:asciiTheme="majorHAnsi" w:hAnsiTheme="majorHAnsi" w:cs="Times New Roman"/>
          <w:sz w:val="20"/>
          <w:szCs w:val="20"/>
        </w:rPr>
        <w:t xml:space="preserve">. </w:t>
      </w:r>
    </w:p>
    <w:p w:rsidR="00686CF2" w:rsidRDefault="00686CF2" w:rsidP="00D5108C">
      <w:pPr>
        <w:tabs>
          <w:tab w:val="left" w:pos="1956"/>
        </w:tabs>
        <w:ind w:left="567"/>
        <w:rPr>
          <w:rFonts w:asciiTheme="majorHAnsi" w:hAnsiTheme="majorHAnsi" w:cs="Times New Roman"/>
          <w:sz w:val="20"/>
          <w:szCs w:val="20"/>
        </w:rPr>
      </w:pPr>
    </w:p>
    <w:p w:rsidR="000C6A01" w:rsidRDefault="00AA685E"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54880" behindDoc="1" locked="0" layoutInCell="1" allowOverlap="1" wp14:anchorId="401A1411" wp14:editId="4380AE96">
            <wp:simplePos x="0" y="0"/>
            <wp:positionH relativeFrom="column">
              <wp:posOffset>3580765</wp:posOffset>
            </wp:positionH>
            <wp:positionV relativeFrom="paragraph">
              <wp:posOffset>129540</wp:posOffset>
            </wp:positionV>
            <wp:extent cx="1775460" cy="556260"/>
            <wp:effectExtent l="0" t="0" r="0" b="0"/>
            <wp:wrapNone/>
            <wp:docPr id="519" name="Picture 5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extLst>
                        <a:ext uri="{28A0092B-C50C-407E-A947-70E740481C1C}">
                          <a14:useLocalDpi xmlns:a14="http://schemas.microsoft.com/office/drawing/2010/main" val="0"/>
                        </a:ext>
                      </a:extLst>
                    </a:blip>
                    <a:stretch>
                      <a:fillRect/>
                    </a:stretch>
                  </pic:blipFill>
                  <pic:spPr>
                    <a:xfrm>
                      <a:off x="0" y="0"/>
                      <a:ext cx="1775460" cy="55626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153856" behindDoc="1" locked="0" layoutInCell="1" allowOverlap="1" wp14:anchorId="39776DEC" wp14:editId="35C0CA35">
            <wp:simplePos x="0" y="0"/>
            <wp:positionH relativeFrom="column">
              <wp:posOffset>361315</wp:posOffset>
            </wp:positionH>
            <wp:positionV relativeFrom="paragraph">
              <wp:posOffset>45720</wp:posOffset>
            </wp:positionV>
            <wp:extent cx="2667000" cy="640080"/>
            <wp:effectExtent l="0" t="0" r="0" b="7620"/>
            <wp:wrapNone/>
            <wp:docPr id="518" name="Picture 5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extLst>
                        <a:ext uri="{28A0092B-C50C-407E-A947-70E740481C1C}">
                          <a14:useLocalDpi xmlns:a14="http://schemas.microsoft.com/office/drawing/2010/main" val="0"/>
                        </a:ext>
                      </a:extLst>
                    </a:blip>
                    <a:stretch>
                      <a:fillRect/>
                    </a:stretch>
                  </pic:blipFill>
                  <pic:spPr>
                    <a:xfrm>
                      <a:off x="0" y="0"/>
                      <a:ext cx="2667000" cy="640080"/>
                    </a:xfrm>
                    <a:prstGeom prst="rect">
                      <a:avLst/>
                    </a:prstGeom>
                  </pic:spPr>
                </pic:pic>
              </a:graphicData>
            </a:graphic>
            <wp14:sizeRelH relativeFrom="page">
              <wp14:pctWidth>0</wp14:pctWidth>
            </wp14:sizeRelH>
            <wp14:sizeRelV relativeFrom="page">
              <wp14:pctHeight>0</wp14:pctHeight>
            </wp14:sizeRelV>
          </wp:anchor>
        </w:drawing>
      </w:r>
    </w:p>
    <w:p w:rsidR="000C6A01" w:rsidRDefault="000C6A01" w:rsidP="00D5108C">
      <w:pPr>
        <w:tabs>
          <w:tab w:val="left" w:pos="1956"/>
        </w:tabs>
        <w:ind w:left="567"/>
        <w:rPr>
          <w:rFonts w:asciiTheme="majorHAnsi" w:hAnsiTheme="majorHAnsi" w:cs="Times New Roman"/>
          <w:sz w:val="20"/>
          <w:szCs w:val="20"/>
        </w:rPr>
      </w:pPr>
    </w:p>
    <w:p w:rsidR="000C6A01" w:rsidRDefault="00AA685E"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0C6A01" w:rsidRDefault="000C6A01" w:rsidP="00D5108C">
      <w:pPr>
        <w:tabs>
          <w:tab w:val="left" w:pos="1956"/>
        </w:tabs>
        <w:ind w:left="567"/>
        <w:rPr>
          <w:rFonts w:asciiTheme="majorHAnsi" w:hAnsiTheme="majorHAnsi" w:cs="Times New Roman"/>
          <w:sz w:val="20"/>
          <w:szCs w:val="20"/>
        </w:rPr>
      </w:pPr>
    </w:p>
    <w:p w:rsidR="000C6A01" w:rsidRDefault="00D60956"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55904" behindDoc="1" locked="0" layoutInCell="1" allowOverlap="1" wp14:anchorId="6CC4A6D7" wp14:editId="4F416E2E">
            <wp:simplePos x="0" y="0"/>
            <wp:positionH relativeFrom="column">
              <wp:posOffset>3028315</wp:posOffset>
            </wp:positionH>
            <wp:positionV relativeFrom="paragraph">
              <wp:posOffset>104140</wp:posOffset>
            </wp:positionV>
            <wp:extent cx="2423160" cy="731520"/>
            <wp:effectExtent l="0" t="0" r="0" b="0"/>
            <wp:wrapSquare wrapText="bothSides"/>
            <wp:docPr id="520" name="Picture 52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extLst>
                        <a:ext uri="{28A0092B-C50C-407E-A947-70E740481C1C}">
                          <a14:useLocalDpi xmlns:a14="http://schemas.microsoft.com/office/drawing/2010/main" val="0"/>
                        </a:ext>
                      </a:extLst>
                    </a:blip>
                    <a:stretch>
                      <a:fillRect/>
                    </a:stretch>
                  </pic:blipFill>
                  <pic:spPr>
                    <a:xfrm>
                      <a:off x="0" y="0"/>
                      <a:ext cx="2423160" cy="731520"/>
                    </a:xfrm>
                    <a:prstGeom prst="rect">
                      <a:avLst/>
                    </a:prstGeom>
                  </pic:spPr>
                </pic:pic>
              </a:graphicData>
            </a:graphic>
            <wp14:sizeRelH relativeFrom="page">
              <wp14:pctWidth>0</wp14:pctWidth>
            </wp14:sizeRelH>
            <wp14:sizeRelV relativeFrom="page">
              <wp14:pctHeight>0</wp14:pctHeight>
            </wp14:sizeRelV>
          </wp:anchor>
        </w:drawing>
      </w:r>
    </w:p>
    <w:p w:rsidR="00AA685E" w:rsidRPr="00AA685E" w:rsidRDefault="00AA685E" w:rsidP="00AA685E">
      <w:pPr>
        <w:tabs>
          <w:tab w:val="left" w:pos="1956"/>
        </w:tabs>
        <w:ind w:left="567"/>
        <w:rPr>
          <w:rFonts w:asciiTheme="majorHAnsi" w:hAnsiTheme="majorHAnsi" w:cs="Times New Roman"/>
          <w:sz w:val="20"/>
          <w:szCs w:val="20"/>
        </w:rPr>
      </w:pPr>
      <w:r w:rsidRPr="00AA685E">
        <w:rPr>
          <w:rFonts w:asciiTheme="majorHAnsi" w:hAnsiTheme="majorHAnsi" w:cs="Times New Roman"/>
          <w:sz w:val="20"/>
          <w:szCs w:val="20"/>
        </w:rPr>
        <w:t xml:space="preserve">This opens up a </w:t>
      </w:r>
      <w:r w:rsidRPr="00AA685E">
        <w:rPr>
          <w:rFonts w:ascii="Arial Narrow" w:hAnsi="Arial Narrow" w:cs="Times New Roman"/>
          <w:sz w:val="18"/>
          <w:szCs w:val="18"/>
        </w:rPr>
        <w:t>Share Path</w:t>
      </w:r>
      <w:r w:rsidRPr="00AA685E">
        <w:rPr>
          <w:rFonts w:asciiTheme="majorHAnsi" w:hAnsiTheme="majorHAnsi" w:cs="Times New Roman"/>
          <w:sz w:val="20"/>
          <w:szCs w:val="20"/>
        </w:rPr>
        <w:t xml:space="preserve"> pick list of derivation paths already defined in the model. Select the path from the rule you just defined (</w:t>
      </w:r>
      <w:proofErr w:type="spellStart"/>
      <w:r w:rsidRPr="00AA685E">
        <w:rPr>
          <w:rFonts w:ascii="Arial Narrow" w:hAnsi="Arial Narrow" w:cs="Times New Roman"/>
          <w:sz w:val="18"/>
          <w:szCs w:val="18"/>
        </w:rPr>
        <w:t>CarModelSoldInRegion</w:t>
      </w:r>
      <w:proofErr w:type="spellEnd"/>
      <w:r w:rsidRPr="00AA685E">
        <w:rPr>
          <w:rFonts w:asciiTheme="majorHAnsi" w:hAnsiTheme="majorHAnsi" w:cs="Times New Roman"/>
          <w:sz w:val="20"/>
          <w:szCs w:val="20"/>
        </w:rPr>
        <w:t>). This adds the path to the derivation rule you are currently defining.</w:t>
      </w:r>
      <w:r w:rsidR="00D60956">
        <w:rPr>
          <w:rFonts w:asciiTheme="majorHAnsi" w:hAnsiTheme="majorHAnsi" w:cs="Times New Roman"/>
          <w:sz w:val="20"/>
          <w:szCs w:val="20"/>
        </w:rPr>
        <w:tab/>
      </w:r>
      <w:r w:rsidR="00D60956">
        <w:rPr>
          <w:rFonts w:asciiTheme="majorHAnsi" w:hAnsiTheme="majorHAnsi" w:cs="Times New Roman"/>
          <w:sz w:val="20"/>
          <w:szCs w:val="20"/>
        </w:rPr>
        <w:tab/>
      </w:r>
      <w:r w:rsidR="00D60956">
        <w:rPr>
          <w:rFonts w:asciiTheme="majorHAnsi" w:hAnsiTheme="majorHAnsi" w:cs="Times New Roman"/>
          <w:sz w:val="20"/>
          <w:szCs w:val="20"/>
        </w:rPr>
        <w:tab/>
      </w:r>
      <w:r>
        <w:rPr>
          <w:rFonts w:asciiTheme="majorHAnsi" w:hAnsiTheme="majorHAnsi" w:cs="Times New Roman"/>
          <w:sz w:val="20"/>
          <w:szCs w:val="20"/>
        </w:rPr>
        <w:tab/>
      </w:r>
      <w:r w:rsidR="00D60956">
        <w:rPr>
          <w:rFonts w:asciiTheme="majorHAnsi" w:hAnsiTheme="majorHAnsi" w:cs="Times New Roman"/>
          <w:sz w:val="20"/>
          <w:szCs w:val="20"/>
        </w:rPr>
        <w:tab/>
      </w:r>
      <w:r w:rsidR="00D60956" w:rsidRPr="00FA24D2">
        <w:rPr>
          <w:rFonts w:ascii="Lucida Sans Unicode" w:hAnsi="Lucida Sans Unicode" w:cs="Lucida Sans Unicode"/>
        </w:rPr>
        <w:t>⇩</w:t>
      </w:r>
    </w:p>
    <w:p w:rsidR="000C6A01" w:rsidRDefault="00AA685E"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56928" behindDoc="1" locked="0" layoutInCell="1" allowOverlap="1" wp14:anchorId="4B7B3074" wp14:editId="4FFE9DAB">
            <wp:simplePos x="0" y="0"/>
            <wp:positionH relativeFrom="column">
              <wp:posOffset>2660015</wp:posOffset>
            </wp:positionH>
            <wp:positionV relativeFrom="paragraph">
              <wp:posOffset>12065</wp:posOffset>
            </wp:positionV>
            <wp:extent cx="2750820" cy="754380"/>
            <wp:effectExtent l="0" t="0" r="0" b="7620"/>
            <wp:wrapNone/>
            <wp:docPr id="521" name="Picture 5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extLst>
                        <a:ext uri="{28A0092B-C50C-407E-A947-70E740481C1C}">
                          <a14:useLocalDpi xmlns:a14="http://schemas.microsoft.com/office/drawing/2010/main" val="0"/>
                        </a:ext>
                      </a:extLst>
                    </a:blip>
                    <a:stretch>
                      <a:fillRect/>
                    </a:stretch>
                  </pic:blipFill>
                  <pic:spPr>
                    <a:xfrm>
                      <a:off x="0" y="0"/>
                      <a:ext cx="2750820" cy="754380"/>
                    </a:xfrm>
                    <a:prstGeom prst="rect">
                      <a:avLst/>
                    </a:prstGeom>
                  </pic:spPr>
                </pic:pic>
              </a:graphicData>
            </a:graphic>
            <wp14:sizeRelH relativeFrom="page">
              <wp14:pctWidth>0</wp14:pctWidth>
            </wp14:sizeRelH>
            <wp14:sizeRelV relativeFrom="page">
              <wp14:pctHeight>0</wp14:pctHeight>
            </wp14:sizeRelV>
          </wp:anchor>
        </w:drawing>
      </w: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0C6A01" w:rsidRDefault="00AA685E" w:rsidP="00D5108C">
      <w:pPr>
        <w:tabs>
          <w:tab w:val="left" w:pos="1956"/>
        </w:tabs>
        <w:ind w:left="567"/>
        <w:rPr>
          <w:rFonts w:asciiTheme="majorHAnsi" w:hAnsiTheme="majorHAnsi" w:cs="Times New Roman"/>
          <w:sz w:val="20"/>
          <w:szCs w:val="20"/>
        </w:rPr>
      </w:pPr>
      <w:r>
        <w:rPr>
          <w:rFonts w:ascii="Times New Roman" w:hAnsi="Times New Roman" w:cs="Times New Roman"/>
          <w:sz w:val="20"/>
          <w:szCs w:val="20"/>
        </w:rPr>
        <w:t xml:space="preserve">Now expand </w:t>
      </w:r>
      <w:r w:rsidRPr="00AA685E">
        <w:rPr>
          <w:rFonts w:ascii="Arial Narrow" w:hAnsi="Arial Narrow" w:cs="Times New Roman"/>
          <w:sz w:val="18"/>
          <w:szCs w:val="18"/>
        </w:rPr>
        <w:t>Roles</w:t>
      </w:r>
      <w:r>
        <w:rPr>
          <w:rFonts w:ascii="Times New Roman" w:hAnsi="Times New Roman" w:cs="Times New Roman"/>
          <w:sz w:val="20"/>
          <w:szCs w:val="20"/>
        </w:rPr>
        <w:t xml:space="preserve">, and bind the derived roles by expanding and selecting the </w:t>
      </w:r>
      <w:proofErr w:type="spellStart"/>
      <w:r w:rsidRPr="00AA685E">
        <w:rPr>
          <w:rFonts w:ascii="Arial Narrow" w:hAnsi="Arial Narrow" w:cs="Times New Roman"/>
          <w:sz w:val="18"/>
          <w:szCs w:val="18"/>
        </w:rPr>
        <w:t>DerivationSource</w:t>
      </w:r>
      <w:proofErr w:type="spellEnd"/>
      <w:r>
        <w:rPr>
          <w:rFonts w:ascii="Times New Roman" w:hAnsi="Times New Roman" w:cs="Times New Roman"/>
          <w:sz w:val="20"/>
          <w:szCs w:val="20"/>
        </w:rPr>
        <w:t xml:space="preserve"> </w:t>
      </w:r>
      <w:r w:rsidRPr="00AA685E">
        <w:rPr>
          <w:rFonts w:ascii="Arial Narrow" w:hAnsi="Arial Narrow" w:cs="Times New Roman"/>
          <w:sz w:val="18"/>
          <w:szCs w:val="18"/>
        </w:rPr>
        <w:t>Path Variables</w:t>
      </w:r>
      <w:r>
        <w:rPr>
          <w:rFonts w:ascii="Times New Roman" w:hAnsi="Times New Roman" w:cs="Times New Roman"/>
          <w:sz w:val="20"/>
          <w:szCs w:val="20"/>
        </w:rPr>
        <w:t xml:space="preserve"> in the usual way.</w:t>
      </w:r>
    </w:p>
    <w:p w:rsidR="000C6A01" w:rsidRDefault="00AA685E"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63072" behindDoc="1" locked="0" layoutInCell="1" allowOverlap="1" wp14:anchorId="75F3868E" wp14:editId="1A7DE2D6">
            <wp:simplePos x="0" y="0"/>
            <wp:positionH relativeFrom="column">
              <wp:posOffset>4084320</wp:posOffset>
            </wp:positionH>
            <wp:positionV relativeFrom="paragraph">
              <wp:posOffset>26035</wp:posOffset>
            </wp:positionV>
            <wp:extent cx="883920" cy="624840"/>
            <wp:effectExtent l="0" t="0" r="0" b="3810"/>
            <wp:wrapNone/>
            <wp:docPr id="527" name="Picture 52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extLst>
                        <a:ext uri="{28A0092B-C50C-407E-A947-70E740481C1C}">
                          <a14:useLocalDpi xmlns:a14="http://schemas.microsoft.com/office/drawing/2010/main" val="0"/>
                        </a:ext>
                      </a:extLst>
                    </a:blip>
                    <a:stretch>
                      <a:fillRect/>
                    </a:stretch>
                  </pic:blipFill>
                  <pic:spPr>
                    <a:xfrm>
                      <a:off x="0" y="0"/>
                      <a:ext cx="883920" cy="62484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160000" behindDoc="1" locked="0" layoutInCell="1" allowOverlap="1" wp14:anchorId="6A73D8C6" wp14:editId="79500422">
            <wp:simplePos x="0" y="0"/>
            <wp:positionH relativeFrom="column">
              <wp:posOffset>2374265</wp:posOffset>
            </wp:positionH>
            <wp:positionV relativeFrom="paragraph">
              <wp:posOffset>52705</wp:posOffset>
            </wp:positionV>
            <wp:extent cx="792480" cy="594360"/>
            <wp:effectExtent l="0" t="0" r="7620" b="0"/>
            <wp:wrapNone/>
            <wp:docPr id="524" name="Picture 52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extLst>
                        <a:ext uri="{28A0092B-C50C-407E-A947-70E740481C1C}">
                          <a14:useLocalDpi xmlns:a14="http://schemas.microsoft.com/office/drawing/2010/main" val="0"/>
                        </a:ext>
                      </a:extLst>
                    </a:blip>
                    <a:stretch>
                      <a:fillRect/>
                    </a:stretch>
                  </pic:blipFill>
                  <pic:spPr>
                    <a:xfrm>
                      <a:off x="0" y="0"/>
                      <a:ext cx="792480" cy="59436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157952" behindDoc="1" locked="0" layoutInCell="1" allowOverlap="1" wp14:anchorId="0DBB9540" wp14:editId="70596654">
            <wp:simplePos x="0" y="0"/>
            <wp:positionH relativeFrom="column">
              <wp:posOffset>805815</wp:posOffset>
            </wp:positionH>
            <wp:positionV relativeFrom="paragraph">
              <wp:posOffset>51435</wp:posOffset>
            </wp:positionV>
            <wp:extent cx="914400" cy="594360"/>
            <wp:effectExtent l="0" t="0" r="0" b="0"/>
            <wp:wrapNone/>
            <wp:docPr id="522" name="Picture 52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extLst>
                        <a:ext uri="{28A0092B-C50C-407E-A947-70E740481C1C}">
                          <a14:useLocalDpi xmlns:a14="http://schemas.microsoft.com/office/drawing/2010/main" val="0"/>
                        </a:ext>
                      </a:extLst>
                    </a:blip>
                    <a:stretch>
                      <a:fillRect/>
                    </a:stretch>
                  </pic:blipFill>
                  <pic:spPr>
                    <a:xfrm>
                      <a:off x="0" y="0"/>
                      <a:ext cx="914400" cy="594360"/>
                    </a:xfrm>
                    <a:prstGeom prst="rect">
                      <a:avLst/>
                    </a:prstGeom>
                  </pic:spPr>
                </pic:pic>
              </a:graphicData>
            </a:graphic>
            <wp14:sizeRelH relativeFrom="page">
              <wp14:pctWidth>0</wp14:pctWidth>
            </wp14:sizeRelH>
            <wp14:sizeRelV relativeFrom="page">
              <wp14:pctHeight>0</wp14:pctHeight>
            </wp14:sizeRelV>
          </wp:anchor>
        </w:drawing>
      </w: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0C6A01" w:rsidRDefault="00AA685E"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sidRPr="00FA24D2">
        <w:rPr>
          <w:rFonts w:ascii="Lucida Sans Unicode" w:hAnsi="Lucida Sans Unicode" w:cs="Lucida Sans Unicode"/>
        </w:rPr>
        <w:t>⇩</w:t>
      </w:r>
      <w:r>
        <w:rPr>
          <w:rFonts w:ascii="Lucida Sans Unicode" w:hAnsi="Lucida Sans Unicode" w:cs="Lucida Sans Unicode"/>
        </w:rPr>
        <w:tab/>
      </w:r>
      <w:r>
        <w:rPr>
          <w:rFonts w:ascii="Lucida Sans Unicode" w:hAnsi="Lucida Sans Unicode" w:cs="Lucida Sans Unicode"/>
        </w:rPr>
        <w:tab/>
      </w:r>
      <w:r>
        <w:rPr>
          <w:rFonts w:ascii="Lucida Sans Unicode" w:hAnsi="Lucida Sans Unicode" w:cs="Lucida Sans Unicode"/>
        </w:rPr>
        <w:tab/>
      </w:r>
      <w:r>
        <w:rPr>
          <w:rFonts w:ascii="Lucida Sans Unicode" w:hAnsi="Lucida Sans Unicode" w:cs="Lucida Sans Unicode"/>
        </w:rPr>
        <w:tab/>
      </w:r>
      <w:r>
        <w:rPr>
          <w:rFonts w:ascii="Lucida Sans Unicode" w:hAnsi="Lucida Sans Unicode" w:cs="Lucida Sans Unicode"/>
        </w:rPr>
        <w:tab/>
      </w:r>
      <w:r>
        <w:rPr>
          <w:rFonts w:ascii="Lucida Sans Unicode" w:hAnsi="Lucida Sans Unicode" w:cs="Lucida Sans Unicode"/>
        </w:rPr>
        <w:tab/>
      </w:r>
      <w:r>
        <w:rPr>
          <w:rFonts w:ascii="Lucida Sans Unicode" w:hAnsi="Lucida Sans Unicode" w:cs="Lucida Sans Unicode"/>
        </w:rPr>
        <w:tab/>
      </w:r>
      <w:r w:rsidRPr="00FA24D2">
        <w:rPr>
          <w:rFonts w:ascii="Lucida Sans Unicode" w:hAnsi="Lucida Sans Unicode" w:cs="Lucida Sans Unicode"/>
        </w:rPr>
        <w:t>⇩</w:t>
      </w:r>
      <w:r>
        <w:rPr>
          <w:rFonts w:ascii="Lucida Sans Unicode" w:hAnsi="Lucida Sans Unicode" w:cs="Lucida Sans Unicode"/>
        </w:rPr>
        <w:tab/>
      </w:r>
      <w:r>
        <w:rPr>
          <w:rFonts w:ascii="Lucida Sans Unicode" w:hAnsi="Lucida Sans Unicode" w:cs="Lucida Sans Unicode"/>
        </w:rPr>
        <w:tab/>
      </w:r>
      <w:r>
        <w:rPr>
          <w:rFonts w:ascii="Lucida Sans Unicode" w:hAnsi="Lucida Sans Unicode" w:cs="Lucida Sans Unicode"/>
        </w:rPr>
        <w:tab/>
      </w:r>
      <w:r>
        <w:rPr>
          <w:rFonts w:ascii="Lucida Sans Unicode" w:hAnsi="Lucida Sans Unicode" w:cs="Lucida Sans Unicode"/>
        </w:rPr>
        <w:tab/>
      </w:r>
      <w:r>
        <w:rPr>
          <w:rFonts w:ascii="Lucida Sans Unicode" w:hAnsi="Lucida Sans Unicode" w:cs="Lucida Sans Unicode"/>
        </w:rPr>
        <w:tab/>
      </w:r>
      <w:r>
        <w:rPr>
          <w:rFonts w:ascii="Lucida Sans Unicode" w:hAnsi="Lucida Sans Unicode" w:cs="Lucida Sans Unicode"/>
        </w:rPr>
        <w:tab/>
      </w:r>
      <w:r>
        <w:rPr>
          <w:rFonts w:ascii="Lucida Sans Unicode" w:hAnsi="Lucida Sans Unicode" w:cs="Lucida Sans Unicode"/>
        </w:rPr>
        <w:tab/>
      </w:r>
      <w:r>
        <w:rPr>
          <w:rFonts w:ascii="Lucida Sans Unicode" w:hAnsi="Lucida Sans Unicode" w:cs="Lucida Sans Unicode"/>
        </w:rPr>
        <w:tab/>
      </w:r>
      <w:r w:rsidRPr="00FA24D2">
        <w:rPr>
          <w:rFonts w:ascii="Lucida Sans Unicode" w:hAnsi="Lucida Sans Unicode" w:cs="Lucida Sans Unicode"/>
        </w:rPr>
        <w:t>⇩</w:t>
      </w:r>
    </w:p>
    <w:p w:rsidR="000C6A01" w:rsidRDefault="00AA685E"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64096" behindDoc="1" locked="0" layoutInCell="1" allowOverlap="1" wp14:anchorId="4AA97C0D" wp14:editId="6308D88F">
            <wp:simplePos x="0" y="0"/>
            <wp:positionH relativeFrom="column">
              <wp:posOffset>4082415</wp:posOffset>
            </wp:positionH>
            <wp:positionV relativeFrom="paragraph">
              <wp:posOffset>122555</wp:posOffset>
            </wp:positionV>
            <wp:extent cx="1181100" cy="556260"/>
            <wp:effectExtent l="0" t="0" r="0" b="0"/>
            <wp:wrapNone/>
            <wp:docPr id="528" name="Picture 52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4">
                      <a:extLst>
                        <a:ext uri="{28A0092B-C50C-407E-A947-70E740481C1C}">
                          <a14:useLocalDpi xmlns:a14="http://schemas.microsoft.com/office/drawing/2010/main" val="0"/>
                        </a:ext>
                      </a:extLst>
                    </a:blip>
                    <a:stretch>
                      <a:fillRect/>
                    </a:stretch>
                  </pic:blipFill>
                  <pic:spPr>
                    <a:xfrm>
                      <a:off x="0" y="0"/>
                      <a:ext cx="1181100" cy="55626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161024" behindDoc="1" locked="0" layoutInCell="1" allowOverlap="1" wp14:anchorId="6568DDFB" wp14:editId="0318E5F1">
            <wp:simplePos x="0" y="0"/>
            <wp:positionH relativeFrom="column">
              <wp:posOffset>2361565</wp:posOffset>
            </wp:positionH>
            <wp:positionV relativeFrom="paragraph">
              <wp:posOffset>122555</wp:posOffset>
            </wp:positionV>
            <wp:extent cx="1211580" cy="594360"/>
            <wp:effectExtent l="0" t="0" r="7620" b="0"/>
            <wp:wrapNone/>
            <wp:docPr id="525" name="Picture 5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extLst>
                        <a:ext uri="{28A0092B-C50C-407E-A947-70E740481C1C}">
                          <a14:useLocalDpi xmlns:a14="http://schemas.microsoft.com/office/drawing/2010/main" val="0"/>
                        </a:ext>
                      </a:extLst>
                    </a:blip>
                    <a:stretch>
                      <a:fillRect/>
                    </a:stretch>
                  </pic:blipFill>
                  <pic:spPr>
                    <a:xfrm>
                      <a:off x="0" y="0"/>
                      <a:ext cx="1211580" cy="59436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162048" behindDoc="1" locked="0" layoutInCell="1" allowOverlap="1" wp14:anchorId="6D39F669" wp14:editId="63AF0C43">
            <wp:simplePos x="0" y="0"/>
            <wp:positionH relativeFrom="column">
              <wp:posOffset>751205</wp:posOffset>
            </wp:positionH>
            <wp:positionV relativeFrom="paragraph">
              <wp:posOffset>122555</wp:posOffset>
            </wp:positionV>
            <wp:extent cx="1181100" cy="579120"/>
            <wp:effectExtent l="0" t="0" r="0" b="0"/>
            <wp:wrapNone/>
            <wp:docPr id="526" name="Picture 52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extLst>
                        <a:ext uri="{28A0092B-C50C-407E-A947-70E740481C1C}">
                          <a14:useLocalDpi xmlns:a14="http://schemas.microsoft.com/office/drawing/2010/main" val="0"/>
                        </a:ext>
                      </a:extLst>
                    </a:blip>
                    <a:stretch>
                      <a:fillRect/>
                    </a:stretch>
                  </pic:blipFill>
                  <pic:spPr>
                    <a:xfrm>
                      <a:off x="0" y="0"/>
                      <a:ext cx="1181100" cy="579120"/>
                    </a:xfrm>
                    <a:prstGeom prst="rect">
                      <a:avLst/>
                    </a:prstGeom>
                  </pic:spPr>
                </pic:pic>
              </a:graphicData>
            </a:graphic>
            <wp14:sizeRelH relativeFrom="page">
              <wp14:pctWidth>0</wp14:pctWidth>
            </wp14:sizeRelH>
            <wp14:sizeRelV relativeFrom="page">
              <wp14:pctHeight>0</wp14:pctHeight>
            </wp14:sizeRelV>
          </wp:anchor>
        </w:drawing>
      </w: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D60956" w:rsidRPr="00D60956" w:rsidRDefault="00D60956" w:rsidP="00D5108C">
      <w:pPr>
        <w:tabs>
          <w:tab w:val="left" w:pos="1956"/>
        </w:tabs>
        <w:ind w:left="567"/>
        <w:rPr>
          <w:rFonts w:asciiTheme="majorHAnsi" w:hAnsiTheme="majorHAnsi" w:cs="Times New Roman"/>
          <w:sz w:val="10"/>
          <w:szCs w:val="10"/>
        </w:rPr>
      </w:pPr>
    </w:p>
    <w:p w:rsidR="00D60956" w:rsidRDefault="00D60956" w:rsidP="00D60956">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65120" behindDoc="1" locked="0" layoutInCell="1" allowOverlap="1" wp14:anchorId="0E1EB73A" wp14:editId="4B67E970">
            <wp:simplePos x="0" y="0"/>
            <wp:positionH relativeFrom="column">
              <wp:posOffset>2742565</wp:posOffset>
            </wp:positionH>
            <wp:positionV relativeFrom="paragraph">
              <wp:posOffset>22225</wp:posOffset>
            </wp:positionV>
            <wp:extent cx="2712720" cy="419100"/>
            <wp:effectExtent l="0" t="0" r="0" b="0"/>
            <wp:wrapSquare wrapText="bothSides"/>
            <wp:docPr id="529" name="Picture 52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extLst>
                        <a:ext uri="{28A0092B-C50C-407E-A947-70E740481C1C}">
                          <a14:useLocalDpi xmlns:a14="http://schemas.microsoft.com/office/drawing/2010/main" val="0"/>
                        </a:ext>
                      </a:extLst>
                    </a:blip>
                    <a:stretch>
                      <a:fillRect/>
                    </a:stretch>
                  </pic:blipFill>
                  <pic:spPr>
                    <a:xfrm>
                      <a:off x="0" y="0"/>
                      <a:ext cx="2712720" cy="419100"/>
                    </a:xfrm>
                    <a:prstGeom prst="rect">
                      <a:avLst/>
                    </a:prstGeom>
                  </pic:spPr>
                </pic:pic>
              </a:graphicData>
            </a:graphic>
            <wp14:sizeRelH relativeFrom="page">
              <wp14:pctWidth>0</wp14:pctWidth>
            </wp14:sizeRelH>
            <wp14:sizeRelV relativeFrom="page">
              <wp14:pctHeight>0</wp14:pctHeight>
            </wp14:sizeRelV>
          </wp:anchor>
        </w:drawing>
      </w:r>
      <w:r w:rsidR="00AA685E">
        <w:rPr>
          <w:rFonts w:ascii="Times New Roman" w:hAnsi="Times New Roman" w:cs="Times New Roman"/>
          <w:sz w:val="20"/>
          <w:szCs w:val="20"/>
        </w:rPr>
        <w:t>That completes entry of the second derivation rule. View its verbalization in the usual way.</w:t>
      </w:r>
      <w:r>
        <w:rPr>
          <w:rFonts w:ascii="Times New Roman" w:hAnsi="Times New Roman" w:cs="Times New Roman"/>
          <w:sz w:val="20"/>
          <w:szCs w:val="20"/>
        </w:rPr>
        <w:t xml:space="preserve"> </w:t>
      </w:r>
      <w:r>
        <w:rPr>
          <w:rFonts w:asciiTheme="majorHAnsi" w:hAnsiTheme="majorHAnsi" w:cs="Times New Roman"/>
          <w:sz w:val="20"/>
          <w:szCs w:val="20"/>
        </w:rPr>
        <w:t>To see the rules on the ORM diagram, copy and paste the verbalization text to a Model Note.</w:t>
      </w:r>
    </w:p>
    <w:p w:rsidR="000C6A01" w:rsidRDefault="00D60956"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66144" behindDoc="1" locked="0" layoutInCell="1" allowOverlap="1">
            <wp:simplePos x="0" y="0"/>
            <wp:positionH relativeFrom="column">
              <wp:posOffset>361315</wp:posOffset>
            </wp:positionH>
            <wp:positionV relativeFrom="paragraph">
              <wp:posOffset>131445</wp:posOffset>
            </wp:positionV>
            <wp:extent cx="4930140" cy="1866900"/>
            <wp:effectExtent l="0" t="0" r="3810" b="0"/>
            <wp:wrapNone/>
            <wp:docPr id="531" name="Picture 5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extLst>
                        <a:ext uri="{28A0092B-C50C-407E-A947-70E740481C1C}">
                          <a14:useLocalDpi xmlns:a14="http://schemas.microsoft.com/office/drawing/2010/main" val="0"/>
                        </a:ext>
                      </a:extLst>
                    </a:blip>
                    <a:stretch>
                      <a:fillRect/>
                    </a:stretch>
                  </pic:blipFill>
                  <pic:spPr>
                    <a:xfrm>
                      <a:off x="0" y="0"/>
                      <a:ext cx="4930140" cy="1866900"/>
                    </a:xfrm>
                    <a:prstGeom prst="rect">
                      <a:avLst/>
                    </a:prstGeom>
                  </pic:spPr>
                </pic:pic>
              </a:graphicData>
            </a:graphic>
            <wp14:sizeRelH relativeFrom="page">
              <wp14:pctWidth>0</wp14:pctWidth>
            </wp14:sizeRelH>
            <wp14:sizeRelV relativeFrom="page">
              <wp14:pctHeight>0</wp14:pctHeight>
            </wp14:sizeRelV>
          </wp:anchor>
        </w:drawing>
      </w: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sectPr w:rsidR="00D60956" w:rsidSect="00801BFA">
          <w:headerReference w:type="default" r:id="rId469"/>
          <w:pgSz w:w="11906" w:h="16838"/>
          <w:pgMar w:top="1440" w:right="1701" w:bottom="1440" w:left="1701" w:header="709" w:footer="709" w:gutter="0"/>
          <w:cols w:space="708"/>
          <w:docGrid w:linePitch="360"/>
        </w:sectPr>
      </w:pPr>
    </w:p>
    <w:p w:rsidR="00D60956" w:rsidRPr="00200FCE" w:rsidRDefault="00D60956" w:rsidP="00D60956">
      <w:pPr>
        <w:pStyle w:val="Heading2"/>
        <w:ind w:left="567" w:hanging="567"/>
      </w:pPr>
      <w:bookmarkStart w:id="54" w:name="Sec2_13"/>
      <w:bookmarkEnd w:id="54"/>
      <w:proofErr w:type="spellStart"/>
      <w:r>
        <w:lastRenderedPageBreak/>
        <w:t>S</w:t>
      </w:r>
      <w:r w:rsidR="00CB15A4">
        <w:t>emiderived</w:t>
      </w:r>
      <w:proofErr w:type="spellEnd"/>
      <w:r w:rsidR="00CB15A4">
        <w:t xml:space="preserve"> </w:t>
      </w:r>
      <w:r w:rsidR="00A2395E">
        <w:t>Fact T</w:t>
      </w:r>
      <w:r>
        <w:t>ype</w:t>
      </w:r>
      <w:r w:rsidR="00CB15A4">
        <w:t>s</w:t>
      </w:r>
    </w:p>
    <w:p w:rsidR="00D60956" w:rsidRDefault="00D60956" w:rsidP="00D60956">
      <w:pPr>
        <w:tabs>
          <w:tab w:val="left" w:pos="1956"/>
        </w:tabs>
        <w:ind w:left="567"/>
        <w:rPr>
          <w:rFonts w:asciiTheme="majorHAnsi" w:hAnsiTheme="majorHAnsi" w:cs="Times New Roman"/>
          <w:sz w:val="20"/>
          <w:szCs w:val="20"/>
        </w:rPr>
      </w:pPr>
    </w:p>
    <w:p w:rsidR="003B1D8C" w:rsidRDefault="00D60956" w:rsidP="003B1D8C">
      <w:pPr>
        <w:tabs>
          <w:tab w:val="left" w:pos="1956"/>
        </w:tabs>
        <w:ind w:left="567"/>
        <w:rPr>
          <w:rFonts w:asciiTheme="majorHAnsi" w:hAnsiTheme="majorHAnsi" w:cs="Times New Roman"/>
          <w:sz w:val="20"/>
          <w:szCs w:val="20"/>
        </w:rPr>
      </w:pPr>
      <w:r>
        <w:rPr>
          <w:rFonts w:asciiTheme="majorHAnsi" w:hAnsiTheme="majorHAnsi" w:cs="Times New Roman"/>
          <w:sz w:val="20"/>
          <w:szCs w:val="20"/>
        </w:rPr>
        <w:t>T</w:t>
      </w:r>
      <w:r w:rsidRPr="003A6699">
        <w:rPr>
          <w:rFonts w:asciiTheme="majorHAnsi" w:hAnsiTheme="majorHAnsi" w:cs="Times New Roman"/>
          <w:sz w:val="20"/>
          <w:szCs w:val="20"/>
        </w:rPr>
        <w:t>he ORM</w:t>
      </w:r>
      <w:r w:rsidRPr="001A7D74">
        <w:rPr>
          <w:rFonts w:asciiTheme="majorHAnsi" w:hAnsiTheme="majorHAnsi" w:cs="Times New Roman"/>
          <w:sz w:val="20"/>
          <w:szCs w:val="20"/>
        </w:rPr>
        <w:t xml:space="preserve"> schema</w:t>
      </w:r>
      <w:r w:rsidR="003532A0">
        <w:rPr>
          <w:rFonts w:asciiTheme="majorHAnsi" w:hAnsiTheme="majorHAnsi" w:cs="Times New Roman"/>
          <w:sz w:val="20"/>
          <w:szCs w:val="20"/>
        </w:rPr>
        <w:t xml:space="preserve"> in </w:t>
      </w:r>
      <w:r w:rsidR="003532A0">
        <w:rPr>
          <w:rFonts w:asciiTheme="majorHAnsi" w:hAnsiTheme="majorHAnsi" w:cs="Times New Roman"/>
          <w:sz w:val="20"/>
          <w:szCs w:val="20"/>
        </w:rPr>
        <w:fldChar w:fldCharType="begin"/>
      </w:r>
      <w:r w:rsidR="003532A0">
        <w:rPr>
          <w:rFonts w:asciiTheme="majorHAnsi" w:hAnsiTheme="majorHAnsi" w:cs="Times New Roman"/>
          <w:sz w:val="20"/>
          <w:szCs w:val="20"/>
        </w:rPr>
        <w:instrText xml:space="preserve"> REF _Ref343007511  \* MERGEFORMAT </w:instrText>
      </w:r>
      <w:r w:rsidR="003532A0">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1</w:t>
      </w:r>
      <w:r w:rsidR="00FA72A8" w:rsidRPr="00FA72A8">
        <w:rPr>
          <w:rFonts w:asciiTheme="majorHAnsi" w:hAnsiTheme="majorHAnsi" w:cs="Times New Roman"/>
          <w:sz w:val="20"/>
          <w:szCs w:val="20"/>
        </w:rPr>
        <w:noBreakHyphen/>
        <w:t>1</w:t>
      </w:r>
      <w:r w:rsidR="003532A0">
        <w:rPr>
          <w:rFonts w:asciiTheme="majorHAnsi" w:hAnsiTheme="majorHAnsi" w:cs="Times New Roman"/>
          <w:sz w:val="20"/>
          <w:szCs w:val="20"/>
        </w:rPr>
        <w:fldChar w:fldCharType="end"/>
      </w:r>
      <w:r w:rsidR="003532A0">
        <w:rPr>
          <w:rFonts w:asciiTheme="majorHAnsi" w:hAnsiTheme="majorHAnsi" w:cs="Times New Roman"/>
          <w:sz w:val="20"/>
          <w:szCs w:val="20"/>
        </w:rPr>
        <w:t xml:space="preserve"> is like the example discussed in section 2.2, except that the fact type </w:t>
      </w:r>
      <w:r w:rsidR="003532A0" w:rsidRPr="003532A0">
        <w:rPr>
          <w:rFonts w:ascii="Arial Narrow" w:hAnsi="Arial Narrow" w:cs="Times New Roman"/>
          <w:sz w:val="18"/>
          <w:szCs w:val="18"/>
        </w:rPr>
        <w:t>Person lives in Country</w:t>
      </w:r>
      <w:r w:rsidR="003532A0">
        <w:rPr>
          <w:rFonts w:asciiTheme="majorHAnsi" w:hAnsiTheme="majorHAnsi" w:cs="Times New Roman"/>
          <w:sz w:val="20"/>
          <w:szCs w:val="20"/>
        </w:rPr>
        <w:t xml:space="preserve"> is now </w:t>
      </w:r>
      <w:proofErr w:type="spellStart"/>
      <w:r w:rsidR="003532A0" w:rsidRPr="003532A0">
        <w:rPr>
          <w:rFonts w:asciiTheme="majorHAnsi" w:hAnsiTheme="majorHAnsi" w:cs="Times New Roman"/>
          <w:i/>
          <w:sz w:val="20"/>
          <w:szCs w:val="20"/>
        </w:rPr>
        <w:t>semiderived</w:t>
      </w:r>
      <w:proofErr w:type="spellEnd"/>
      <w:r w:rsidR="003532A0">
        <w:rPr>
          <w:rFonts w:asciiTheme="majorHAnsi" w:hAnsiTheme="majorHAnsi" w:cs="Times New Roman"/>
          <w:sz w:val="20"/>
          <w:szCs w:val="20"/>
        </w:rPr>
        <w:t xml:space="preserve"> instead of fully derived. If we know that Ann lives in Hawaii and that Hawaii is in the USA we can derive that Ann lives in the USA. If we know that Terry lives in Australia but don’t know the state in which he lives, we can simply assert that he lives in Australia.</w:t>
      </w:r>
      <w:r w:rsidR="003B1D8C">
        <w:rPr>
          <w:rFonts w:asciiTheme="majorHAnsi" w:hAnsiTheme="majorHAnsi" w:cs="Times New Roman"/>
          <w:sz w:val="20"/>
          <w:szCs w:val="20"/>
        </w:rPr>
        <w:t xml:space="preserve"> The </w:t>
      </w:r>
      <w:proofErr w:type="spellStart"/>
      <w:r w:rsidR="003B1D8C">
        <w:rPr>
          <w:rFonts w:asciiTheme="majorHAnsi" w:hAnsiTheme="majorHAnsi" w:cs="Times New Roman"/>
          <w:sz w:val="20"/>
          <w:szCs w:val="20"/>
        </w:rPr>
        <w:t>semiderived</w:t>
      </w:r>
      <w:proofErr w:type="spellEnd"/>
      <w:r w:rsidR="003B1D8C">
        <w:rPr>
          <w:rFonts w:asciiTheme="majorHAnsi" w:hAnsiTheme="majorHAnsi" w:cs="Times New Roman"/>
          <w:sz w:val="20"/>
          <w:szCs w:val="20"/>
        </w:rPr>
        <w:t xml:space="preserve"> status of the fact type is indicated graphically by a “+” superscript, and textually by use of “</w:t>
      </w:r>
      <w:r w:rsidR="003B1D8C" w:rsidRPr="003532A0">
        <w:rPr>
          <w:rFonts w:ascii="Arial Narrow" w:hAnsi="Arial Narrow" w:cs="Times New Roman"/>
          <w:b/>
          <w:sz w:val="18"/>
          <w:szCs w:val="18"/>
        </w:rPr>
        <w:t>if</w:t>
      </w:r>
      <w:r w:rsidR="003B1D8C">
        <w:rPr>
          <w:rFonts w:asciiTheme="majorHAnsi" w:hAnsiTheme="majorHAnsi" w:cs="Times New Roman"/>
          <w:sz w:val="20"/>
          <w:szCs w:val="20"/>
        </w:rPr>
        <w:t>” instead of “</w:t>
      </w:r>
      <w:proofErr w:type="spellStart"/>
      <w:r w:rsidR="003B1D8C" w:rsidRPr="003532A0">
        <w:rPr>
          <w:rFonts w:ascii="Arial Narrow" w:hAnsi="Arial Narrow" w:cs="Times New Roman"/>
          <w:b/>
          <w:sz w:val="18"/>
          <w:szCs w:val="18"/>
        </w:rPr>
        <w:t>iff</w:t>
      </w:r>
      <w:proofErr w:type="spellEnd"/>
      <w:r w:rsidR="003B1D8C">
        <w:rPr>
          <w:rFonts w:asciiTheme="majorHAnsi" w:hAnsiTheme="majorHAnsi" w:cs="Times New Roman"/>
          <w:sz w:val="20"/>
          <w:szCs w:val="20"/>
        </w:rPr>
        <w:t>” in the derivation rule.</w:t>
      </w:r>
    </w:p>
    <w:p w:rsidR="000C6A01" w:rsidRDefault="003532A0" w:rsidP="00D5108C">
      <w:pPr>
        <w:tabs>
          <w:tab w:val="left" w:pos="1956"/>
        </w:tabs>
        <w:ind w:left="567"/>
        <w:rPr>
          <w:rFonts w:asciiTheme="majorHAnsi" w:hAnsiTheme="majorHAnsi" w:cs="Times New Roman"/>
          <w:sz w:val="20"/>
          <w:szCs w:val="20"/>
        </w:rPr>
      </w:pPr>
      <w:r w:rsidRPr="003532A0">
        <w:rPr>
          <w:noProof/>
          <w:lang w:eastAsia="en-AU"/>
        </w:rPr>
        <w:drawing>
          <wp:anchor distT="0" distB="0" distL="114300" distR="114300" simplePos="0" relativeHeight="252181504" behindDoc="1" locked="0" layoutInCell="1" allowOverlap="1">
            <wp:simplePos x="0" y="0"/>
            <wp:positionH relativeFrom="column">
              <wp:posOffset>1536065</wp:posOffset>
            </wp:positionH>
            <wp:positionV relativeFrom="paragraph">
              <wp:posOffset>3175</wp:posOffset>
            </wp:positionV>
            <wp:extent cx="2247900" cy="1422400"/>
            <wp:effectExtent l="0" t="0" r="0" b="6350"/>
            <wp:wrapNone/>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2247900" cy="1422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C6A01" w:rsidRDefault="000C6A01" w:rsidP="00D5108C">
      <w:pPr>
        <w:tabs>
          <w:tab w:val="left" w:pos="1956"/>
        </w:tabs>
        <w:ind w:left="567"/>
        <w:rPr>
          <w:rFonts w:asciiTheme="majorHAnsi" w:hAnsiTheme="majorHAnsi" w:cs="Times New Roman"/>
          <w:sz w:val="20"/>
          <w:szCs w:val="20"/>
        </w:rPr>
      </w:pPr>
    </w:p>
    <w:p w:rsidR="003532A0" w:rsidRDefault="003532A0" w:rsidP="00D5108C">
      <w:pPr>
        <w:tabs>
          <w:tab w:val="left" w:pos="1956"/>
        </w:tabs>
        <w:ind w:left="567"/>
        <w:rPr>
          <w:rFonts w:asciiTheme="majorHAnsi" w:hAnsiTheme="majorHAnsi" w:cs="Times New Roman"/>
          <w:sz w:val="20"/>
          <w:szCs w:val="20"/>
        </w:rPr>
      </w:pPr>
    </w:p>
    <w:p w:rsidR="003532A0" w:rsidRDefault="003532A0" w:rsidP="00D5108C">
      <w:pPr>
        <w:tabs>
          <w:tab w:val="left" w:pos="1956"/>
        </w:tabs>
        <w:ind w:left="567"/>
        <w:rPr>
          <w:rFonts w:asciiTheme="majorHAnsi" w:hAnsiTheme="majorHAnsi" w:cs="Times New Roman"/>
          <w:sz w:val="20"/>
          <w:szCs w:val="20"/>
        </w:rPr>
      </w:pPr>
    </w:p>
    <w:p w:rsidR="003532A0" w:rsidRDefault="003532A0" w:rsidP="00D5108C">
      <w:pPr>
        <w:tabs>
          <w:tab w:val="left" w:pos="1956"/>
        </w:tabs>
        <w:ind w:left="567"/>
        <w:rPr>
          <w:rFonts w:asciiTheme="majorHAnsi" w:hAnsiTheme="majorHAnsi" w:cs="Times New Roman"/>
          <w:sz w:val="20"/>
          <w:szCs w:val="20"/>
        </w:rPr>
      </w:pPr>
    </w:p>
    <w:p w:rsidR="003532A0" w:rsidRDefault="003532A0" w:rsidP="00D5108C">
      <w:pPr>
        <w:tabs>
          <w:tab w:val="left" w:pos="1956"/>
        </w:tabs>
        <w:ind w:left="567"/>
        <w:rPr>
          <w:rFonts w:asciiTheme="majorHAnsi" w:hAnsiTheme="majorHAnsi" w:cs="Times New Roman"/>
          <w:sz w:val="20"/>
          <w:szCs w:val="20"/>
        </w:rPr>
      </w:pPr>
    </w:p>
    <w:p w:rsidR="003532A0" w:rsidRDefault="003532A0" w:rsidP="00D5108C">
      <w:pPr>
        <w:tabs>
          <w:tab w:val="left" w:pos="1956"/>
        </w:tabs>
        <w:ind w:left="567"/>
        <w:rPr>
          <w:rFonts w:asciiTheme="majorHAnsi" w:hAnsiTheme="majorHAnsi" w:cs="Times New Roman"/>
          <w:sz w:val="20"/>
          <w:szCs w:val="20"/>
        </w:rPr>
      </w:pPr>
    </w:p>
    <w:p w:rsidR="003532A0" w:rsidRDefault="003532A0" w:rsidP="00D5108C">
      <w:pPr>
        <w:tabs>
          <w:tab w:val="left" w:pos="1956"/>
        </w:tabs>
        <w:ind w:left="567"/>
        <w:rPr>
          <w:rFonts w:asciiTheme="majorHAnsi" w:hAnsiTheme="majorHAnsi" w:cs="Times New Roman"/>
          <w:sz w:val="20"/>
          <w:szCs w:val="20"/>
        </w:rPr>
      </w:pPr>
    </w:p>
    <w:p w:rsidR="003532A0" w:rsidRDefault="003532A0" w:rsidP="00D5108C">
      <w:pPr>
        <w:tabs>
          <w:tab w:val="left" w:pos="1956"/>
        </w:tabs>
        <w:ind w:left="567"/>
        <w:rPr>
          <w:rFonts w:asciiTheme="majorHAnsi" w:hAnsiTheme="majorHAnsi" w:cs="Times New Roman"/>
          <w:sz w:val="20"/>
          <w:szCs w:val="20"/>
        </w:rPr>
      </w:pPr>
    </w:p>
    <w:p w:rsidR="00D60956" w:rsidRPr="00C4398A" w:rsidRDefault="00D60956" w:rsidP="00D60956">
      <w:pPr>
        <w:pStyle w:val="Caption"/>
        <w:ind w:left="567"/>
      </w:pPr>
      <w:r>
        <w:t xml:space="preserve">Figure </w:t>
      </w:r>
      <w:fldSimple w:instr=" STYLEREF 1 \s ">
        <w:r w:rsidR="00FA72A8">
          <w:rPr>
            <w:noProof/>
          </w:rPr>
          <w:t>2</w:t>
        </w:r>
      </w:fldSimple>
      <w:r>
        <w:noBreakHyphen/>
      </w:r>
      <w:fldSimple w:instr=" SEQ Figure \* ARABIC \s 1 ">
        <w:r w:rsidR="00FA72A8">
          <w:rPr>
            <w:noProof/>
          </w:rPr>
          <w:t>16</w:t>
        </w:r>
      </w:fldSimple>
      <w:r>
        <w:t> </w:t>
      </w:r>
      <w:proofErr w:type="gramStart"/>
      <w:r w:rsidR="003532A0">
        <w:t>The</w:t>
      </w:r>
      <w:proofErr w:type="gramEnd"/>
      <w:r w:rsidR="003532A0">
        <w:t xml:space="preserve"> fact type Person lies in Country is </w:t>
      </w:r>
      <w:proofErr w:type="spellStart"/>
      <w:r w:rsidR="003532A0">
        <w:t>semiderived</w:t>
      </w:r>
      <w:proofErr w:type="spellEnd"/>
    </w:p>
    <w:p w:rsidR="003B1D8C" w:rsidRDefault="003B1D8C" w:rsidP="00D5108C">
      <w:pPr>
        <w:tabs>
          <w:tab w:val="left" w:pos="1956"/>
        </w:tabs>
        <w:ind w:left="567"/>
        <w:rPr>
          <w:rFonts w:asciiTheme="majorHAnsi" w:hAnsiTheme="majorHAnsi" w:cs="Times New Roman"/>
          <w:sz w:val="20"/>
          <w:szCs w:val="20"/>
        </w:rPr>
      </w:pPr>
    </w:p>
    <w:p w:rsidR="003B1D8C" w:rsidRDefault="003B1D8C"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To enter the derivation rule in NORMA, use the same procedure as that discussed in section 2.2. This results in the following display in the Model Browser.</w:t>
      </w:r>
    </w:p>
    <w:p w:rsidR="000C6A01" w:rsidRDefault="003B1D8C"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82528" behindDoc="1" locked="0" layoutInCell="1" allowOverlap="1" wp14:anchorId="5E396B90" wp14:editId="5BE06594">
            <wp:simplePos x="0" y="0"/>
            <wp:positionH relativeFrom="column">
              <wp:posOffset>1136015</wp:posOffset>
            </wp:positionH>
            <wp:positionV relativeFrom="paragraph">
              <wp:posOffset>133350</wp:posOffset>
            </wp:positionV>
            <wp:extent cx="1760220" cy="1226820"/>
            <wp:effectExtent l="0" t="0" r="0" b="0"/>
            <wp:wrapNone/>
            <wp:docPr id="530" name="Picture 5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extLst>
                        <a:ext uri="{28A0092B-C50C-407E-A947-70E740481C1C}">
                          <a14:useLocalDpi xmlns:a14="http://schemas.microsoft.com/office/drawing/2010/main" val="0"/>
                        </a:ext>
                      </a:extLst>
                    </a:blip>
                    <a:stretch>
                      <a:fillRect/>
                    </a:stretch>
                  </pic:blipFill>
                  <pic:spPr>
                    <a:xfrm>
                      <a:off x="0" y="0"/>
                      <a:ext cx="1760220" cy="1226820"/>
                    </a:xfrm>
                    <a:prstGeom prst="rect">
                      <a:avLst/>
                    </a:prstGeom>
                  </pic:spPr>
                </pic:pic>
              </a:graphicData>
            </a:graphic>
            <wp14:sizeRelH relativeFrom="page">
              <wp14:pctWidth>0</wp14:pctWidth>
            </wp14:sizeRelH>
            <wp14:sizeRelV relativeFrom="page">
              <wp14:pctHeight>0</wp14:pctHeight>
            </wp14:sizeRelV>
          </wp:anchor>
        </w:drawing>
      </w:r>
    </w:p>
    <w:p w:rsidR="003B1D8C" w:rsidRDefault="003B1D8C" w:rsidP="00D5108C">
      <w:pPr>
        <w:tabs>
          <w:tab w:val="left" w:pos="1956"/>
        </w:tabs>
        <w:ind w:left="567"/>
        <w:rPr>
          <w:rFonts w:asciiTheme="majorHAnsi" w:hAnsiTheme="majorHAnsi" w:cs="Times New Roman"/>
          <w:sz w:val="20"/>
          <w:szCs w:val="20"/>
        </w:rPr>
      </w:pPr>
    </w:p>
    <w:p w:rsidR="003B1D8C" w:rsidRDefault="003B1D8C"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83552" behindDoc="1" locked="0" layoutInCell="1" allowOverlap="1" wp14:anchorId="004B90FF" wp14:editId="6E0645F3">
            <wp:simplePos x="0" y="0"/>
            <wp:positionH relativeFrom="column">
              <wp:posOffset>2952115</wp:posOffset>
            </wp:positionH>
            <wp:positionV relativeFrom="paragraph">
              <wp:posOffset>134620</wp:posOffset>
            </wp:positionV>
            <wp:extent cx="1516380" cy="167640"/>
            <wp:effectExtent l="0" t="0" r="7620" b="3810"/>
            <wp:wrapNone/>
            <wp:docPr id="546" name="Picture 5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extLst>
                        <a:ext uri="{28A0092B-C50C-407E-A947-70E740481C1C}">
                          <a14:useLocalDpi xmlns:a14="http://schemas.microsoft.com/office/drawing/2010/main" val="0"/>
                        </a:ext>
                      </a:extLst>
                    </a:blip>
                    <a:stretch>
                      <a:fillRect/>
                    </a:stretch>
                  </pic:blipFill>
                  <pic:spPr>
                    <a:xfrm>
                      <a:off x="0" y="0"/>
                      <a:ext cx="1516380" cy="167640"/>
                    </a:xfrm>
                    <a:prstGeom prst="rect">
                      <a:avLst/>
                    </a:prstGeom>
                  </pic:spPr>
                </pic:pic>
              </a:graphicData>
            </a:graphic>
            <wp14:sizeRelH relativeFrom="page">
              <wp14:pctWidth>0</wp14:pctWidth>
            </wp14:sizeRelH>
            <wp14:sizeRelV relativeFrom="page">
              <wp14:pctHeight>0</wp14:pctHeight>
            </wp14:sizeRelV>
          </wp:anchor>
        </w:drawing>
      </w:r>
    </w:p>
    <w:p w:rsidR="003B1D8C" w:rsidRDefault="003B1D8C"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84576" behindDoc="1" locked="0" layoutInCell="1" allowOverlap="1" wp14:anchorId="749860C2" wp14:editId="14C4FAED">
            <wp:simplePos x="0" y="0"/>
            <wp:positionH relativeFrom="column">
              <wp:posOffset>2952115</wp:posOffset>
            </wp:positionH>
            <wp:positionV relativeFrom="paragraph">
              <wp:posOffset>135255</wp:posOffset>
            </wp:positionV>
            <wp:extent cx="1584960" cy="144780"/>
            <wp:effectExtent l="0" t="0" r="0" b="7620"/>
            <wp:wrapNone/>
            <wp:docPr id="547" name="Picture 5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extLst>
                        <a:ext uri="{28A0092B-C50C-407E-A947-70E740481C1C}">
                          <a14:useLocalDpi xmlns:a14="http://schemas.microsoft.com/office/drawing/2010/main" val="0"/>
                        </a:ext>
                      </a:extLst>
                    </a:blip>
                    <a:stretch>
                      <a:fillRect/>
                    </a:stretch>
                  </pic:blipFill>
                  <pic:spPr>
                    <a:xfrm>
                      <a:off x="0" y="0"/>
                      <a:ext cx="1584960" cy="144780"/>
                    </a:xfrm>
                    <a:prstGeom prst="rect">
                      <a:avLst/>
                    </a:prstGeom>
                  </pic:spPr>
                </pic:pic>
              </a:graphicData>
            </a:graphic>
            <wp14:sizeRelH relativeFrom="page">
              <wp14:pctWidth>0</wp14:pctWidth>
            </wp14:sizeRelH>
            <wp14:sizeRelV relativeFrom="page">
              <wp14:pctHeight>0</wp14:pctHeight>
            </wp14:sizeRelV>
          </wp:anchor>
        </w:drawing>
      </w:r>
    </w:p>
    <w:p w:rsidR="003B1D8C" w:rsidRDefault="003B1D8C" w:rsidP="00D5108C">
      <w:pPr>
        <w:tabs>
          <w:tab w:val="left" w:pos="1956"/>
        </w:tabs>
        <w:ind w:left="567"/>
        <w:rPr>
          <w:rFonts w:asciiTheme="majorHAnsi" w:hAnsiTheme="majorHAnsi" w:cs="Times New Roman"/>
          <w:sz w:val="20"/>
          <w:szCs w:val="20"/>
        </w:rPr>
      </w:pPr>
    </w:p>
    <w:p w:rsidR="003B1D8C" w:rsidRDefault="003B1D8C" w:rsidP="00D5108C">
      <w:pPr>
        <w:tabs>
          <w:tab w:val="left" w:pos="1956"/>
        </w:tabs>
        <w:ind w:left="567"/>
        <w:rPr>
          <w:rFonts w:asciiTheme="majorHAnsi" w:hAnsiTheme="majorHAnsi" w:cs="Times New Roman"/>
          <w:sz w:val="20"/>
          <w:szCs w:val="20"/>
        </w:rPr>
      </w:pPr>
    </w:p>
    <w:p w:rsidR="003B1D8C" w:rsidRDefault="003B1D8C" w:rsidP="00D5108C">
      <w:pPr>
        <w:tabs>
          <w:tab w:val="left" w:pos="1956"/>
        </w:tabs>
        <w:ind w:left="567"/>
        <w:rPr>
          <w:rFonts w:asciiTheme="majorHAnsi" w:hAnsiTheme="majorHAnsi" w:cs="Times New Roman"/>
          <w:sz w:val="20"/>
          <w:szCs w:val="20"/>
        </w:rPr>
      </w:pPr>
    </w:p>
    <w:p w:rsidR="003B1D8C" w:rsidRDefault="003B1D8C" w:rsidP="00D5108C">
      <w:pPr>
        <w:tabs>
          <w:tab w:val="left" w:pos="1956"/>
        </w:tabs>
        <w:ind w:left="567"/>
        <w:rPr>
          <w:rFonts w:asciiTheme="majorHAnsi" w:hAnsiTheme="majorHAnsi" w:cs="Times New Roman"/>
          <w:sz w:val="20"/>
          <w:szCs w:val="20"/>
        </w:rPr>
      </w:pPr>
    </w:p>
    <w:p w:rsidR="003B1D8C" w:rsidRDefault="003B1D8C" w:rsidP="00D5108C">
      <w:pPr>
        <w:tabs>
          <w:tab w:val="left" w:pos="1956"/>
        </w:tabs>
        <w:ind w:left="567"/>
        <w:rPr>
          <w:rFonts w:asciiTheme="majorHAnsi" w:hAnsiTheme="majorHAnsi" w:cs="Times New Roman"/>
          <w:sz w:val="20"/>
          <w:szCs w:val="20"/>
        </w:rPr>
      </w:pPr>
    </w:p>
    <w:p w:rsidR="003B1D8C" w:rsidRDefault="003B1D8C"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t xml:space="preserve">To declare the fact type semiderived, open its </w:t>
      </w:r>
      <w:r w:rsidRPr="003B1D8C">
        <w:rPr>
          <w:rFonts w:ascii="Arial Narrow" w:hAnsi="Arial Narrow" w:cs="Times New Roman"/>
          <w:noProof/>
          <w:sz w:val="18"/>
          <w:szCs w:val="18"/>
          <w:lang w:eastAsia="en-AU"/>
        </w:rPr>
        <w:t>DerivationStorage</w:t>
      </w:r>
      <w:r>
        <w:rPr>
          <w:rFonts w:asciiTheme="majorHAnsi" w:hAnsiTheme="majorHAnsi" w:cs="Times New Roman"/>
          <w:noProof/>
          <w:sz w:val="20"/>
          <w:szCs w:val="20"/>
          <w:lang w:eastAsia="en-AU"/>
        </w:rPr>
        <w:t xml:space="preserve"> property and change its entry from Derived to </w:t>
      </w:r>
      <w:r w:rsidRPr="003B1D8C">
        <w:rPr>
          <w:rFonts w:ascii="Arial Narrow" w:hAnsi="Arial Narrow" w:cs="Times New Roman"/>
          <w:noProof/>
          <w:sz w:val="18"/>
          <w:szCs w:val="18"/>
          <w:lang w:eastAsia="en-AU"/>
        </w:rPr>
        <w:t>Asserted or Derived</w:t>
      </w:r>
      <w:r>
        <w:rPr>
          <w:rFonts w:asciiTheme="majorHAnsi" w:hAnsiTheme="majorHAnsi" w:cs="Times New Roman"/>
          <w:noProof/>
          <w:sz w:val="20"/>
          <w:szCs w:val="20"/>
          <w:lang w:eastAsia="en-AU"/>
        </w:rPr>
        <w:t>. An</w:t>
      </w:r>
      <w:r w:rsidR="00063F24">
        <w:rPr>
          <w:rFonts w:asciiTheme="majorHAnsi" w:hAnsiTheme="majorHAnsi" w:cs="Times New Roman"/>
          <w:noProof/>
          <w:sz w:val="20"/>
          <w:szCs w:val="20"/>
          <w:lang w:eastAsia="en-AU"/>
        </w:rPr>
        <w:t>other</w:t>
      </w:r>
      <w:r>
        <w:rPr>
          <w:rFonts w:asciiTheme="majorHAnsi" w:hAnsiTheme="majorHAnsi" w:cs="Times New Roman"/>
          <w:noProof/>
          <w:sz w:val="20"/>
          <w:szCs w:val="20"/>
          <w:lang w:eastAsia="en-AU"/>
        </w:rPr>
        <w:t xml:space="preserve"> way to other way to do this is to select the Derivation Path header and change its </w:t>
      </w:r>
      <w:r w:rsidRPr="003B1D8C">
        <w:rPr>
          <w:rFonts w:ascii="Arial Narrow" w:hAnsi="Arial Narrow" w:cs="Times New Roman"/>
          <w:noProof/>
          <w:sz w:val="18"/>
          <w:szCs w:val="18"/>
          <w:lang w:eastAsia="en-AU"/>
        </w:rPr>
        <w:t>Completeness</w:t>
      </w:r>
      <w:r>
        <w:rPr>
          <w:rFonts w:asciiTheme="majorHAnsi" w:hAnsiTheme="majorHAnsi" w:cs="Times New Roman"/>
          <w:noProof/>
          <w:sz w:val="20"/>
          <w:szCs w:val="20"/>
          <w:lang w:eastAsia="en-AU"/>
        </w:rPr>
        <w:t xml:space="preserve"> property to </w:t>
      </w:r>
      <w:r w:rsidRPr="003B1D8C">
        <w:rPr>
          <w:rFonts w:ascii="Arial Narrow" w:hAnsi="Arial Narrow" w:cs="Times New Roman"/>
          <w:noProof/>
          <w:sz w:val="18"/>
          <w:szCs w:val="18"/>
          <w:lang w:eastAsia="en-AU"/>
        </w:rPr>
        <w:t>Partially Derived</w:t>
      </w:r>
      <w:r>
        <w:rPr>
          <w:rFonts w:asciiTheme="majorHAnsi" w:hAnsiTheme="majorHAnsi" w:cs="Times New Roman"/>
          <w:noProof/>
          <w:sz w:val="20"/>
          <w:szCs w:val="20"/>
          <w:lang w:eastAsia="en-AU"/>
        </w:rPr>
        <w:t>.</w:t>
      </w:r>
    </w:p>
    <w:p w:rsidR="003B1D8C" w:rsidRDefault="003B1D8C" w:rsidP="00D5108C">
      <w:pPr>
        <w:tabs>
          <w:tab w:val="left" w:pos="1956"/>
        </w:tabs>
        <w:ind w:left="567"/>
        <w:rPr>
          <w:rFonts w:asciiTheme="majorHAnsi" w:hAnsiTheme="majorHAnsi" w:cs="Times New Roman"/>
          <w:sz w:val="20"/>
          <w:szCs w:val="20"/>
        </w:rPr>
      </w:pPr>
    </w:p>
    <w:p w:rsidR="003B1D8C" w:rsidRDefault="003B1D8C"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85600" behindDoc="1" locked="0" layoutInCell="1" allowOverlap="1" wp14:anchorId="7073C497" wp14:editId="2449CCF8">
            <wp:simplePos x="0" y="0"/>
            <wp:positionH relativeFrom="column">
              <wp:posOffset>508000</wp:posOffset>
            </wp:positionH>
            <wp:positionV relativeFrom="paragraph">
              <wp:posOffset>-3175</wp:posOffset>
            </wp:positionV>
            <wp:extent cx="2385060" cy="1897380"/>
            <wp:effectExtent l="0" t="0" r="0" b="7620"/>
            <wp:wrapNone/>
            <wp:docPr id="549" name="Picture 5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extLst>
                        <a:ext uri="{28A0092B-C50C-407E-A947-70E740481C1C}">
                          <a14:useLocalDpi xmlns:a14="http://schemas.microsoft.com/office/drawing/2010/main" val="0"/>
                        </a:ext>
                      </a:extLst>
                    </a:blip>
                    <a:stretch>
                      <a:fillRect/>
                    </a:stretch>
                  </pic:blipFill>
                  <pic:spPr>
                    <a:xfrm>
                      <a:off x="0" y="0"/>
                      <a:ext cx="2385060" cy="1897380"/>
                    </a:xfrm>
                    <a:prstGeom prst="rect">
                      <a:avLst/>
                    </a:prstGeom>
                  </pic:spPr>
                </pic:pic>
              </a:graphicData>
            </a:graphic>
            <wp14:sizeRelH relativeFrom="page">
              <wp14:pctWidth>0</wp14:pctWidth>
            </wp14:sizeRelH>
            <wp14:sizeRelV relativeFrom="page">
              <wp14:pctHeight>0</wp14:pctHeight>
            </wp14:sizeRelV>
          </wp:anchor>
        </w:drawing>
      </w:r>
    </w:p>
    <w:p w:rsidR="003B1D8C" w:rsidRDefault="003B1D8C" w:rsidP="00D5108C">
      <w:pPr>
        <w:tabs>
          <w:tab w:val="left" w:pos="1956"/>
        </w:tabs>
        <w:ind w:left="567"/>
        <w:rPr>
          <w:rFonts w:asciiTheme="majorHAnsi" w:hAnsiTheme="majorHAnsi" w:cs="Times New Roman"/>
          <w:sz w:val="20"/>
          <w:szCs w:val="20"/>
        </w:rPr>
      </w:pPr>
    </w:p>
    <w:p w:rsidR="003B1D8C" w:rsidRDefault="003B1D8C" w:rsidP="00D5108C">
      <w:pPr>
        <w:tabs>
          <w:tab w:val="left" w:pos="1956"/>
        </w:tabs>
        <w:ind w:left="567"/>
        <w:rPr>
          <w:rFonts w:asciiTheme="majorHAnsi" w:hAnsiTheme="majorHAnsi" w:cs="Times New Roman"/>
          <w:sz w:val="20"/>
          <w:szCs w:val="20"/>
        </w:rPr>
      </w:pPr>
    </w:p>
    <w:p w:rsidR="003B1D8C" w:rsidRDefault="003B1D8C" w:rsidP="00D5108C">
      <w:pPr>
        <w:tabs>
          <w:tab w:val="left" w:pos="1956"/>
        </w:tabs>
        <w:ind w:left="567"/>
        <w:rPr>
          <w:rFonts w:asciiTheme="majorHAnsi" w:hAnsiTheme="majorHAnsi" w:cs="Times New Roman"/>
          <w:sz w:val="20"/>
          <w:szCs w:val="20"/>
        </w:rPr>
      </w:pPr>
    </w:p>
    <w:p w:rsidR="003B1D8C" w:rsidRDefault="003B1D8C" w:rsidP="00D5108C">
      <w:pPr>
        <w:tabs>
          <w:tab w:val="left" w:pos="1956"/>
        </w:tabs>
        <w:ind w:left="567"/>
        <w:rPr>
          <w:rFonts w:asciiTheme="majorHAnsi" w:hAnsiTheme="majorHAnsi" w:cs="Times New Roman"/>
          <w:sz w:val="20"/>
          <w:szCs w:val="20"/>
        </w:rPr>
      </w:pPr>
    </w:p>
    <w:p w:rsidR="003B1D8C" w:rsidRDefault="003B1D8C" w:rsidP="00D5108C">
      <w:pPr>
        <w:tabs>
          <w:tab w:val="left" w:pos="1956"/>
        </w:tabs>
        <w:ind w:left="567"/>
        <w:rPr>
          <w:rFonts w:asciiTheme="majorHAnsi" w:hAnsiTheme="majorHAnsi" w:cs="Times New Roman"/>
          <w:sz w:val="20"/>
          <w:szCs w:val="20"/>
        </w:rPr>
      </w:pPr>
    </w:p>
    <w:p w:rsidR="003B1D8C" w:rsidRDefault="003B1D8C" w:rsidP="00D5108C">
      <w:pPr>
        <w:tabs>
          <w:tab w:val="left" w:pos="1956"/>
        </w:tabs>
        <w:ind w:left="567"/>
        <w:rPr>
          <w:rFonts w:asciiTheme="majorHAnsi" w:hAnsiTheme="majorHAnsi" w:cs="Times New Roman"/>
          <w:sz w:val="20"/>
          <w:szCs w:val="20"/>
        </w:rPr>
      </w:pPr>
    </w:p>
    <w:p w:rsidR="003B1D8C" w:rsidRDefault="003B1D8C"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86624" behindDoc="1" locked="0" layoutInCell="1" allowOverlap="1" wp14:anchorId="122B026E" wp14:editId="1708F7FA">
            <wp:simplePos x="0" y="0"/>
            <wp:positionH relativeFrom="column">
              <wp:posOffset>3314065</wp:posOffset>
            </wp:positionH>
            <wp:positionV relativeFrom="paragraph">
              <wp:posOffset>62230</wp:posOffset>
            </wp:positionV>
            <wp:extent cx="2156460" cy="198120"/>
            <wp:effectExtent l="0" t="0" r="0" b="0"/>
            <wp:wrapNone/>
            <wp:docPr id="550" name="Picture 55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extLst>
                        <a:ext uri="{28A0092B-C50C-407E-A947-70E740481C1C}">
                          <a14:useLocalDpi xmlns:a14="http://schemas.microsoft.com/office/drawing/2010/main" val="0"/>
                        </a:ext>
                      </a:extLst>
                    </a:blip>
                    <a:stretch>
                      <a:fillRect/>
                    </a:stretch>
                  </pic:blipFill>
                  <pic:spPr>
                    <a:xfrm>
                      <a:off x="0" y="0"/>
                      <a:ext cx="2156460" cy="1981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3B1D8C" w:rsidRDefault="003B1D8C" w:rsidP="00D5108C">
      <w:pPr>
        <w:tabs>
          <w:tab w:val="left" w:pos="1956"/>
        </w:tabs>
        <w:ind w:left="567"/>
        <w:rPr>
          <w:rFonts w:asciiTheme="majorHAnsi" w:hAnsiTheme="majorHAnsi" w:cs="Times New Roman"/>
          <w:sz w:val="20"/>
          <w:szCs w:val="20"/>
        </w:rPr>
      </w:pPr>
    </w:p>
    <w:p w:rsidR="003B1D8C" w:rsidRDefault="003B1D8C" w:rsidP="00D5108C">
      <w:pPr>
        <w:tabs>
          <w:tab w:val="left" w:pos="1956"/>
        </w:tabs>
        <w:ind w:left="567"/>
        <w:rPr>
          <w:rFonts w:asciiTheme="majorHAnsi" w:hAnsiTheme="majorHAnsi" w:cs="Times New Roman"/>
          <w:sz w:val="20"/>
          <w:szCs w:val="20"/>
        </w:rPr>
      </w:pPr>
    </w:p>
    <w:p w:rsidR="003B1D8C" w:rsidRDefault="003B1D8C" w:rsidP="00D5108C">
      <w:pPr>
        <w:tabs>
          <w:tab w:val="left" w:pos="1956"/>
        </w:tabs>
        <w:ind w:left="567"/>
        <w:rPr>
          <w:rFonts w:asciiTheme="majorHAnsi" w:hAnsiTheme="majorHAnsi" w:cs="Times New Roman"/>
          <w:sz w:val="20"/>
          <w:szCs w:val="20"/>
        </w:rPr>
      </w:pPr>
    </w:p>
    <w:p w:rsidR="00063F24" w:rsidRDefault="00063F24" w:rsidP="00D5108C">
      <w:pPr>
        <w:tabs>
          <w:tab w:val="left" w:pos="1956"/>
        </w:tabs>
        <w:ind w:left="567"/>
        <w:rPr>
          <w:rFonts w:asciiTheme="majorHAnsi" w:hAnsiTheme="majorHAnsi" w:cs="Times New Roman"/>
          <w:sz w:val="20"/>
          <w:szCs w:val="20"/>
        </w:rPr>
      </w:pPr>
    </w:p>
    <w:p w:rsidR="003B1D8C" w:rsidRDefault="00063F24" w:rsidP="00063F24">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       </w:t>
      </w:r>
      <w:proofErr w:type="gramStart"/>
      <w:r>
        <w:rPr>
          <w:rFonts w:asciiTheme="majorHAnsi" w:hAnsiTheme="majorHAnsi" w:cs="Times New Roman"/>
          <w:sz w:val="20"/>
          <w:szCs w:val="20"/>
        </w:rPr>
        <w:t>or</w:t>
      </w:r>
      <w:proofErr w:type="gramEnd"/>
      <w:r w:rsidR="003B1D8C">
        <w:rPr>
          <w:rFonts w:asciiTheme="majorHAnsi" w:hAnsiTheme="majorHAnsi" w:cs="Times New Roman"/>
          <w:noProof/>
          <w:sz w:val="20"/>
          <w:szCs w:val="20"/>
          <w:lang w:eastAsia="en-AU"/>
        </w:rPr>
        <w:drawing>
          <wp:anchor distT="0" distB="0" distL="114300" distR="114300" simplePos="0" relativeHeight="252188672" behindDoc="1" locked="0" layoutInCell="1" allowOverlap="1" wp14:anchorId="1700D185" wp14:editId="157298D6">
            <wp:simplePos x="0" y="0"/>
            <wp:positionH relativeFrom="column">
              <wp:posOffset>3331845</wp:posOffset>
            </wp:positionH>
            <wp:positionV relativeFrom="paragraph">
              <wp:posOffset>44450</wp:posOffset>
            </wp:positionV>
            <wp:extent cx="1927860" cy="160020"/>
            <wp:effectExtent l="0" t="0" r="0" b="0"/>
            <wp:wrapNone/>
            <wp:docPr id="552" name="Picture 55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extLst>
                        <a:ext uri="{28A0092B-C50C-407E-A947-70E740481C1C}">
                          <a14:useLocalDpi xmlns:a14="http://schemas.microsoft.com/office/drawing/2010/main" val="0"/>
                        </a:ext>
                      </a:extLst>
                    </a:blip>
                    <a:stretch>
                      <a:fillRect/>
                    </a:stretch>
                  </pic:blipFill>
                  <pic:spPr>
                    <a:xfrm>
                      <a:off x="0" y="0"/>
                      <a:ext cx="1927860" cy="160020"/>
                    </a:xfrm>
                    <a:prstGeom prst="rect">
                      <a:avLst/>
                    </a:prstGeom>
                  </pic:spPr>
                </pic:pic>
              </a:graphicData>
            </a:graphic>
            <wp14:sizeRelH relativeFrom="page">
              <wp14:pctWidth>0</wp14:pctWidth>
            </wp14:sizeRelH>
            <wp14:sizeRelV relativeFrom="page">
              <wp14:pctHeight>0</wp14:pctHeight>
            </wp14:sizeRelV>
          </wp:anchor>
        </w:drawing>
      </w:r>
      <w:r w:rsidR="003B1D8C">
        <w:rPr>
          <w:rFonts w:asciiTheme="majorHAnsi" w:hAnsiTheme="majorHAnsi" w:cs="Times New Roman"/>
          <w:noProof/>
          <w:sz w:val="20"/>
          <w:szCs w:val="20"/>
          <w:lang w:eastAsia="en-AU"/>
        </w:rPr>
        <w:drawing>
          <wp:anchor distT="0" distB="0" distL="114300" distR="114300" simplePos="0" relativeHeight="252187648" behindDoc="1" locked="0" layoutInCell="1" allowOverlap="1" wp14:anchorId="685E0216" wp14:editId="7982F69B">
            <wp:simplePos x="0" y="0"/>
            <wp:positionH relativeFrom="column">
              <wp:posOffset>1197344</wp:posOffset>
            </wp:positionH>
            <wp:positionV relativeFrom="paragraph">
              <wp:posOffset>44450</wp:posOffset>
            </wp:positionV>
            <wp:extent cx="1722120" cy="236220"/>
            <wp:effectExtent l="0" t="0" r="0" b="0"/>
            <wp:wrapNone/>
            <wp:docPr id="551" name="Picture 5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extLst>
                        <a:ext uri="{28A0092B-C50C-407E-A947-70E740481C1C}">
                          <a14:useLocalDpi xmlns:a14="http://schemas.microsoft.com/office/drawing/2010/main" val="0"/>
                        </a:ext>
                      </a:extLst>
                    </a:blip>
                    <a:stretch>
                      <a:fillRect/>
                    </a:stretch>
                  </pic:blipFill>
                  <pic:spPr>
                    <a:xfrm>
                      <a:off x="0" y="0"/>
                      <a:ext cx="1722120" cy="2362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003B1D8C" w:rsidRPr="00B20E00">
        <w:rPr>
          <w:rFonts w:ascii="Lucida Sans Unicode" w:hAnsi="Lucida Sans Unicode" w:cs="Lucida Sans Unicode"/>
        </w:rPr>
        <w:t>⇨</w:t>
      </w:r>
    </w:p>
    <w:p w:rsidR="003B1D8C" w:rsidRDefault="003B1D8C" w:rsidP="00D5108C">
      <w:pPr>
        <w:tabs>
          <w:tab w:val="left" w:pos="1956"/>
        </w:tabs>
        <w:ind w:left="567"/>
        <w:rPr>
          <w:rFonts w:asciiTheme="majorHAnsi" w:hAnsiTheme="majorHAnsi" w:cs="Times New Roman"/>
          <w:sz w:val="20"/>
          <w:szCs w:val="20"/>
        </w:rPr>
      </w:pPr>
    </w:p>
    <w:p w:rsidR="000C6A01" w:rsidRDefault="00063F24"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lastRenderedPageBreak/>
        <w:t xml:space="preserve">To see the verbalization of the rule, select the </w:t>
      </w:r>
      <w:proofErr w:type="spellStart"/>
      <w:r>
        <w:rPr>
          <w:rFonts w:asciiTheme="majorHAnsi" w:hAnsiTheme="majorHAnsi" w:cs="Times New Roman"/>
          <w:sz w:val="20"/>
          <w:szCs w:val="20"/>
        </w:rPr>
        <w:t>semiderived</w:t>
      </w:r>
      <w:proofErr w:type="spellEnd"/>
      <w:r>
        <w:rPr>
          <w:rFonts w:asciiTheme="majorHAnsi" w:hAnsiTheme="majorHAnsi" w:cs="Times New Roman"/>
          <w:sz w:val="20"/>
          <w:szCs w:val="20"/>
        </w:rPr>
        <w:t xml:space="preserve"> fact type and open the Verbalization Browser.</w:t>
      </w:r>
    </w:p>
    <w:p w:rsidR="000C6A01" w:rsidRDefault="000C6A01" w:rsidP="00D5108C">
      <w:pPr>
        <w:tabs>
          <w:tab w:val="left" w:pos="1956"/>
        </w:tabs>
        <w:ind w:left="567"/>
        <w:rPr>
          <w:rFonts w:asciiTheme="majorHAnsi" w:hAnsiTheme="majorHAnsi" w:cs="Times New Roman"/>
          <w:sz w:val="20"/>
          <w:szCs w:val="20"/>
        </w:rPr>
      </w:pPr>
    </w:p>
    <w:p w:rsidR="000C6A01" w:rsidRDefault="00063F24"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89696" behindDoc="1" locked="0" layoutInCell="1" allowOverlap="1">
            <wp:simplePos x="0" y="0"/>
            <wp:positionH relativeFrom="column">
              <wp:posOffset>1034415</wp:posOffset>
            </wp:positionH>
            <wp:positionV relativeFrom="paragraph">
              <wp:posOffset>635</wp:posOffset>
            </wp:positionV>
            <wp:extent cx="2849880" cy="312420"/>
            <wp:effectExtent l="0" t="0" r="7620" b="0"/>
            <wp:wrapNone/>
            <wp:docPr id="553" name="Picture 55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extLst>
                        <a:ext uri="{28A0092B-C50C-407E-A947-70E740481C1C}">
                          <a14:useLocalDpi xmlns:a14="http://schemas.microsoft.com/office/drawing/2010/main" val="0"/>
                        </a:ext>
                      </a:extLst>
                    </a:blip>
                    <a:stretch>
                      <a:fillRect/>
                    </a:stretch>
                  </pic:blipFill>
                  <pic:spPr>
                    <a:xfrm>
                      <a:off x="0" y="0"/>
                      <a:ext cx="2849880" cy="312420"/>
                    </a:xfrm>
                    <a:prstGeom prst="rect">
                      <a:avLst/>
                    </a:prstGeom>
                  </pic:spPr>
                </pic:pic>
              </a:graphicData>
            </a:graphic>
            <wp14:sizeRelH relativeFrom="page">
              <wp14:pctWidth>0</wp14:pctWidth>
            </wp14:sizeRelH>
            <wp14:sizeRelV relativeFrom="page">
              <wp14:pctHeight>0</wp14:pctHeight>
            </wp14:sizeRelV>
          </wp:anchor>
        </w:drawing>
      </w: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D60956" w:rsidRDefault="00063F24"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To see the rule on the ORM diagram, copy and paste the verbalization text into a Model Note.</w:t>
      </w:r>
    </w:p>
    <w:p w:rsidR="00D60956" w:rsidRDefault="00063F24"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90720" behindDoc="1" locked="0" layoutInCell="1" allowOverlap="1" wp14:anchorId="4B1CC27C" wp14:editId="295DF64D">
            <wp:simplePos x="0" y="0"/>
            <wp:positionH relativeFrom="column">
              <wp:posOffset>1370965</wp:posOffset>
            </wp:positionH>
            <wp:positionV relativeFrom="paragraph">
              <wp:posOffset>115570</wp:posOffset>
            </wp:positionV>
            <wp:extent cx="2575560" cy="1524000"/>
            <wp:effectExtent l="0" t="0" r="0" b="0"/>
            <wp:wrapNone/>
            <wp:docPr id="554" name="Picture 5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9">
                      <a:extLst>
                        <a:ext uri="{28A0092B-C50C-407E-A947-70E740481C1C}">
                          <a14:useLocalDpi xmlns:a14="http://schemas.microsoft.com/office/drawing/2010/main" val="0"/>
                        </a:ext>
                      </a:extLst>
                    </a:blip>
                    <a:stretch>
                      <a:fillRect/>
                    </a:stretch>
                  </pic:blipFill>
                  <pic:spPr>
                    <a:xfrm>
                      <a:off x="0" y="0"/>
                      <a:ext cx="2575560" cy="1524000"/>
                    </a:xfrm>
                    <a:prstGeom prst="rect">
                      <a:avLst/>
                    </a:prstGeom>
                  </pic:spPr>
                </pic:pic>
              </a:graphicData>
            </a:graphic>
            <wp14:sizeRelH relativeFrom="page">
              <wp14:pctWidth>0</wp14:pctWidth>
            </wp14:sizeRelH>
            <wp14:sizeRelV relativeFrom="page">
              <wp14:pctHeight>0</wp14:pctHeight>
            </wp14:sizeRelV>
          </wp:anchor>
        </w:drawing>
      </w: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063F24"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If you wish to also store the derived instances, select the fact type and change its </w:t>
      </w:r>
      <w:proofErr w:type="spellStart"/>
      <w:r w:rsidRPr="00063F24">
        <w:rPr>
          <w:rFonts w:ascii="Arial Narrow" w:hAnsi="Arial Narrow" w:cs="Times New Roman"/>
          <w:sz w:val="18"/>
          <w:szCs w:val="18"/>
        </w:rPr>
        <w:t>DerivationStorage</w:t>
      </w:r>
      <w:proofErr w:type="spellEnd"/>
      <w:r>
        <w:rPr>
          <w:rFonts w:asciiTheme="majorHAnsi" w:hAnsiTheme="majorHAnsi" w:cs="Times New Roman"/>
          <w:sz w:val="20"/>
          <w:szCs w:val="20"/>
        </w:rPr>
        <w:t xml:space="preserve"> entry to </w:t>
      </w:r>
      <w:r w:rsidRPr="00063F24">
        <w:rPr>
          <w:rFonts w:ascii="Arial Narrow" w:hAnsi="Arial Narrow" w:cs="Times New Roman"/>
          <w:sz w:val="18"/>
          <w:szCs w:val="18"/>
        </w:rPr>
        <w:t>Asserted, or Derived and Stored</w:t>
      </w:r>
      <w:r>
        <w:rPr>
          <w:rFonts w:asciiTheme="majorHAnsi" w:hAnsiTheme="majorHAnsi" w:cs="Times New Roman"/>
          <w:sz w:val="20"/>
          <w:szCs w:val="20"/>
        </w:rPr>
        <w:t xml:space="preserve">. This indicates that whenever the facts used to derive the relevant instance of </w:t>
      </w:r>
      <w:r w:rsidRPr="00063F24">
        <w:rPr>
          <w:rFonts w:ascii="Arial Narrow" w:hAnsi="Arial Narrow" w:cs="Times New Roman"/>
          <w:sz w:val="18"/>
          <w:szCs w:val="18"/>
        </w:rPr>
        <w:t>Person lives in Country</w:t>
      </w:r>
      <w:r>
        <w:rPr>
          <w:rFonts w:asciiTheme="majorHAnsi" w:hAnsiTheme="majorHAnsi" w:cs="Times New Roman"/>
          <w:sz w:val="20"/>
          <w:szCs w:val="20"/>
        </w:rPr>
        <w:t xml:space="preserve"> are inserted or updated, the derivation should be carried out and the resulting fact stored.</w:t>
      </w:r>
    </w:p>
    <w:p w:rsidR="00D60956" w:rsidRDefault="00D60956" w:rsidP="00D5108C">
      <w:pPr>
        <w:tabs>
          <w:tab w:val="left" w:pos="1956"/>
        </w:tabs>
        <w:ind w:left="567"/>
        <w:rPr>
          <w:rFonts w:asciiTheme="majorHAnsi" w:hAnsiTheme="majorHAnsi" w:cs="Times New Roman"/>
          <w:sz w:val="20"/>
          <w:szCs w:val="20"/>
        </w:rPr>
      </w:pPr>
    </w:p>
    <w:p w:rsidR="00D60956" w:rsidRDefault="00063F24"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91744" behindDoc="1" locked="0" layoutInCell="1" allowOverlap="1" wp14:anchorId="45D0908B" wp14:editId="6D45FDF5">
            <wp:simplePos x="0" y="0"/>
            <wp:positionH relativeFrom="column">
              <wp:posOffset>932815</wp:posOffset>
            </wp:positionH>
            <wp:positionV relativeFrom="paragraph">
              <wp:posOffset>42545</wp:posOffset>
            </wp:positionV>
            <wp:extent cx="685800" cy="365760"/>
            <wp:effectExtent l="0" t="0" r="0" b="0"/>
            <wp:wrapNone/>
            <wp:docPr id="555" name="Picture 5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extLst>
                        <a:ext uri="{28A0092B-C50C-407E-A947-70E740481C1C}">
                          <a14:useLocalDpi xmlns:a14="http://schemas.microsoft.com/office/drawing/2010/main" val="0"/>
                        </a:ext>
                      </a:extLst>
                    </a:blip>
                    <a:stretch>
                      <a:fillRect/>
                    </a:stretch>
                  </pic:blipFill>
                  <pic:spPr>
                    <a:xfrm>
                      <a:off x="0" y="0"/>
                      <a:ext cx="685800" cy="365760"/>
                    </a:xfrm>
                    <a:prstGeom prst="rect">
                      <a:avLst/>
                    </a:prstGeom>
                  </pic:spPr>
                </pic:pic>
              </a:graphicData>
            </a:graphic>
            <wp14:sizeRelH relativeFrom="page">
              <wp14:pctWidth>0</wp14:pctWidth>
            </wp14:sizeRelH>
            <wp14:sizeRelV relativeFrom="page">
              <wp14:pctHeight>0</wp14:pctHeight>
            </wp14:sizeRelV>
          </wp:anchor>
        </w:drawing>
      </w:r>
    </w:p>
    <w:p w:rsidR="00D60956" w:rsidRDefault="00063F24"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92768" behindDoc="1" locked="0" layoutInCell="1" allowOverlap="1" wp14:anchorId="253E0AD5" wp14:editId="5832431A">
            <wp:simplePos x="0" y="0"/>
            <wp:positionH relativeFrom="column">
              <wp:posOffset>2368550</wp:posOffset>
            </wp:positionH>
            <wp:positionV relativeFrom="paragraph">
              <wp:posOffset>24130</wp:posOffset>
            </wp:positionV>
            <wp:extent cx="3093720" cy="167640"/>
            <wp:effectExtent l="0" t="0" r="0" b="3810"/>
            <wp:wrapNone/>
            <wp:docPr id="556" name="Picture 5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extLst>
                        <a:ext uri="{28A0092B-C50C-407E-A947-70E740481C1C}">
                          <a14:useLocalDpi xmlns:a14="http://schemas.microsoft.com/office/drawing/2010/main" val="0"/>
                        </a:ext>
                      </a:extLst>
                    </a:blip>
                    <a:stretch>
                      <a:fillRect/>
                    </a:stretch>
                  </pic:blipFill>
                  <pic:spPr>
                    <a:xfrm>
                      <a:off x="0" y="0"/>
                      <a:ext cx="3093720" cy="16764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D60956" w:rsidRDefault="00D60956" w:rsidP="00D5108C">
      <w:pPr>
        <w:tabs>
          <w:tab w:val="left" w:pos="1956"/>
        </w:tabs>
        <w:ind w:left="567"/>
        <w:rPr>
          <w:rFonts w:asciiTheme="majorHAnsi" w:hAnsiTheme="majorHAnsi" w:cs="Times New Roman"/>
          <w:sz w:val="20"/>
          <w:szCs w:val="20"/>
        </w:rPr>
      </w:pPr>
    </w:p>
    <w:p w:rsidR="003E276A" w:rsidRDefault="003E276A"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You can also choose this option by selecting the Derivation Path header, and setting its </w:t>
      </w:r>
      <w:r w:rsidRPr="003E276A">
        <w:rPr>
          <w:rFonts w:ascii="Arial Narrow" w:hAnsi="Arial Narrow" w:cs="Times New Roman"/>
          <w:sz w:val="18"/>
          <w:szCs w:val="18"/>
        </w:rPr>
        <w:t>Storage</w:t>
      </w:r>
      <w:r>
        <w:rPr>
          <w:rFonts w:asciiTheme="majorHAnsi" w:hAnsiTheme="majorHAnsi" w:cs="Times New Roman"/>
          <w:sz w:val="20"/>
          <w:szCs w:val="20"/>
        </w:rPr>
        <w:t xml:space="preserve"> property to </w:t>
      </w:r>
      <w:r w:rsidRPr="003E276A">
        <w:rPr>
          <w:rFonts w:ascii="Arial Narrow" w:hAnsi="Arial Narrow" w:cs="Times New Roman"/>
          <w:sz w:val="18"/>
          <w:szCs w:val="18"/>
        </w:rPr>
        <w:t>Stored</w:t>
      </w:r>
      <w:r>
        <w:rPr>
          <w:rFonts w:asciiTheme="majorHAnsi" w:hAnsiTheme="majorHAnsi" w:cs="Times New Roman"/>
          <w:sz w:val="20"/>
          <w:szCs w:val="20"/>
        </w:rPr>
        <w:t xml:space="preserve">. </w:t>
      </w:r>
    </w:p>
    <w:p w:rsidR="003E276A" w:rsidRDefault="003E276A" w:rsidP="00D5108C">
      <w:pPr>
        <w:tabs>
          <w:tab w:val="left" w:pos="1956"/>
        </w:tabs>
        <w:ind w:left="567"/>
        <w:rPr>
          <w:rFonts w:asciiTheme="majorHAnsi" w:hAnsiTheme="majorHAnsi" w:cs="Times New Roman"/>
          <w:sz w:val="20"/>
          <w:szCs w:val="20"/>
        </w:rPr>
      </w:pPr>
    </w:p>
    <w:p w:rsidR="00D60956" w:rsidRDefault="00063F24"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This</w:t>
      </w:r>
      <w:r w:rsidR="00103049">
        <w:rPr>
          <w:rFonts w:asciiTheme="majorHAnsi" w:hAnsiTheme="majorHAnsi" w:cs="Times New Roman"/>
          <w:sz w:val="20"/>
          <w:szCs w:val="20"/>
        </w:rPr>
        <w:t xml:space="preserve"> </w:t>
      </w:r>
      <w:proofErr w:type="spellStart"/>
      <w:r w:rsidR="00103049">
        <w:rPr>
          <w:rFonts w:asciiTheme="majorHAnsi" w:hAnsiTheme="majorHAnsi" w:cs="Times New Roman"/>
          <w:sz w:val="20"/>
          <w:szCs w:val="20"/>
        </w:rPr>
        <w:t>semiderived</w:t>
      </w:r>
      <w:proofErr w:type="spellEnd"/>
      <w:r w:rsidR="00103049">
        <w:rPr>
          <w:rFonts w:asciiTheme="majorHAnsi" w:hAnsiTheme="majorHAnsi" w:cs="Times New Roman"/>
          <w:sz w:val="20"/>
          <w:szCs w:val="20"/>
        </w:rPr>
        <w:t xml:space="preserve">-and-stored (i.e. </w:t>
      </w:r>
      <w:r w:rsidRPr="00063F24">
        <w:rPr>
          <w:rFonts w:ascii="Arial Narrow" w:hAnsi="Arial Narrow" w:cs="Times New Roman"/>
          <w:sz w:val="18"/>
          <w:szCs w:val="18"/>
        </w:rPr>
        <w:t>Asserted, or Derived and Stored</w:t>
      </w:r>
      <w:r w:rsidR="00103049">
        <w:rPr>
          <w:rFonts w:asciiTheme="majorHAnsi" w:hAnsiTheme="majorHAnsi" w:cs="Times New Roman"/>
          <w:sz w:val="20"/>
          <w:szCs w:val="20"/>
        </w:rPr>
        <w:t xml:space="preserve">) </w:t>
      </w:r>
      <w:r>
        <w:rPr>
          <w:rFonts w:asciiTheme="majorHAnsi" w:hAnsiTheme="majorHAnsi" w:cs="Times New Roman"/>
          <w:sz w:val="20"/>
          <w:szCs w:val="20"/>
        </w:rPr>
        <w:t>status is indicated graphically by a double plus sign “++” on both the diagram and in the verbalization. If you wish this change to appear in a Model Note then update the Model Note accordingly.</w:t>
      </w:r>
    </w:p>
    <w:p w:rsidR="00D60956" w:rsidRDefault="00D60956" w:rsidP="00D5108C">
      <w:pPr>
        <w:tabs>
          <w:tab w:val="left" w:pos="1956"/>
        </w:tabs>
        <w:ind w:left="567"/>
        <w:rPr>
          <w:rFonts w:asciiTheme="majorHAnsi" w:hAnsiTheme="majorHAnsi" w:cs="Times New Roman"/>
          <w:sz w:val="20"/>
          <w:szCs w:val="20"/>
        </w:rPr>
      </w:pPr>
    </w:p>
    <w:p w:rsidR="00D60956" w:rsidRDefault="001673B4"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94816" behindDoc="1" locked="0" layoutInCell="1" allowOverlap="1" wp14:anchorId="7E7213DC" wp14:editId="7970D8AD">
            <wp:simplePos x="0" y="0"/>
            <wp:positionH relativeFrom="column">
              <wp:posOffset>1586865</wp:posOffset>
            </wp:positionH>
            <wp:positionV relativeFrom="paragraph">
              <wp:posOffset>102235</wp:posOffset>
            </wp:positionV>
            <wp:extent cx="2567940" cy="1181100"/>
            <wp:effectExtent l="0" t="0" r="3810" b="0"/>
            <wp:wrapNone/>
            <wp:docPr id="558" name="Picture 5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extLst>
                        <a:ext uri="{28A0092B-C50C-407E-A947-70E740481C1C}">
                          <a14:useLocalDpi xmlns:a14="http://schemas.microsoft.com/office/drawing/2010/main" val="0"/>
                        </a:ext>
                      </a:extLst>
                    </a:blip>
                    <a:stretch>
                      <a:fillRect/>
                    </a:stretch>
                  </pic:blipFill>
                  <pic:spPr>
                    <a:xfrm>
                      <a:off x="0" y="0"/>
                      <a:ext cx="2567940" cy="1181100"/>
                    </a:xfrm>
                    <a:prstGeom prst="rect">
                      <a:avLst/>
                    </a:prstGeom>
                  </pic:spPr>
                </pic:pic>
              </a:graphicData>
            </a:graphic>
            <wp14:sizeRelH relativeFrom="page">
              <wp14:pctWidth>0</wp14:pctWidth>
            </wp14:sizeRelH>
            <wp14:sizeRelV relativeFrom="page">
              <wp14:pctHeight>0</wp14:pctHeight>
            </wp14:sizeRelV>
          </wp:anchor>
        </w:drawing>
      </w: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1673B4"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93792" behindDoc="1" locked="0" layoutInCell="1" allowOverlap="1" wp14:anchorId="19E10165" wp14:editId="67FF5089">
            <wp:simplePos x="0" y="0"/>
            <wp:positionH relativeFrom="column">
              <wp:posOffset>1618615</wp:posOffset>
            </wp:positionH>
            <wp:positionV relativeFrom="paragraph">
              <wp:posOffset>1905</wp:posOffset>
            </wp:positionV>
            <wp:extent cx="2895600" cy="297180"/>
            <wp:effectExtent l="0" t="0" r="0" b="7620"/>
            <wp:wrapNone/>
            <wp:docPr id="557" name="Picture 55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extLst>
                        <a:ext uri="{28A0092B-C50C-407E-A947-70E740481C1C}">
                          <a14:useLocalDpi xmlns:a14="http://schemas.microsoft.com/office/drawing/2010/main" val="0"/>
                        </a:ext>
                      </a:extLst>
                    </a:blip>
                    <a:stretch>
                      <a:fillRect/>
                    </a:stretch>
                  </pic:blipFill>
                  <pic:spPr>
                    <a:xfrm>
                      <a:off x="0" y="0"/>
                      <a:ext cx="2895600" cy="297180"/>
                    </a:xfrm>
                    <a:prstGeom prst="rect">
                      <a:avLst/>
                    </a:prstGeom>
                  </pic:spPr>
                </pic:pic>
              </a:graphicData>
            </a:graphic>
            <wp14:sizeRelH relativeFrom="page">
              <wp14:pctWidth>0</wp14:pctWidth>
            </wp14:sizeRelH>
            <wp14:sizeRelV relativeFrom="page">
              <wp14:pctHeight>0</wp14:pctHeight>
            </wp14:sizeRelV>
          </wp:anchor>
        </w:drawing>
      </w: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1673B4" w:rsidRDefault="001673B4" w:rsidP="00D5108C">
      <w:pPr>
        <w:tabs>
          <w:tab w:val="left" w:pos="1956"/>
        </w:tabs>
        <w:ind w:left="567"/>
        <w:rPr>
          <w:rFonts w:asciiTheme="majorHAnsi" w:hAnsiTheme="majorHAnsi" w:cs="Times New Roman"/>
          <w:sz w:val="20"/>
          <w:szCs w:val="20"/>
        </w:rPr>
      </w:pPr>
    </w:p>
    <w:p w:rsidR="001673B4" w:rsidRDefault="001673B4" w:rsidP="00D5108C">
      <w:pPr>
        <w:tabs>
          <w:tab w:val="left" w:pos="1956"/>
        </w:tabs>
        <w:ind w:left="567"/>
        <w:rPr>
          <w:rFonts w:asciiTheme="majorHAnsi" w:hAnsiTheme="majorHAnsi" w:cs="Times New Roman"/>
          <w:sz w:val="20"/>
          <w:szCs w:val="20"/>
        </w:rPr>
        <w:sectPr w:rsidR="001673B4" w:rsidSect="00801BFA">
          <w:headerReference w:type="default" r:id="rId484"/>
          <w:pgSz w:w="11906" w:h="16838"/>
          <w:pgMar w:top="1440" w:right="1701" w:bottom="1440" w:left="1701" w:header="709" w:footer="709" w:gutter="0"/>
          <w:cols w:space="708"/>
          <w:docGrid w:linePitch="360"/>
        </w:sectPr>
      </w:pPr>
    </w:p>
    <w:p w:rsidR="001673B4" w:rsidRPr="00200FCE" w:rsidRDefault="006F3BD5" w:rsidP="001673B4">
      <w:pPr>
        <w:pStyle w:val="Heading2"/>
        <w:ind w:left="567" w:hanging="567"/>
      </w:pPr>
      <w:bookmarkStart w:id="55" w:name="Sec2_14"/>
      <w:bookmarkEnd w:id="55"/>
      <w:r>
        <w:lastRenderedPageBreak/>
        <w:t>Modifying Derivation Rules</w:t>
      </w:r>
    </w:p>
    <w:p w:rsidR="001673B4" w:rsidRDefault="001673B4" w:rsidP="001673B4">
      <w:pPr>
        <w:tabs>
          <w:tab w:val="left" w:pos="1956"/>
        </w:tabs>
        <w:ind w:left="567"/>
        <w:rPr>
          <w:rFonts w:asciiTheme="majorHAnsi" w:hAnsiTheme="majorHAnsi" w:cs="Times New Roman"/>
          <w:sz w:val="20"/>
          <w:szCs w:val="20"/>
        </w:rPr>
      </w:pPr>
    </w:p>
    <w:p w:rsidR="00D60956" w:rsidRDefault="00BF2081" w:rsidP="001673B4">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This section discusses some ways to modify an existing derivation rule, either to correct a mistake or to change the intent of the rule. </w:t>
      </w:r>
      <w:r w:rsidR="001673B4">
        <w:rPr>
          <w:rFonts w:asciiTheme="majorHAnsi" w:hAnsiTheme="majorHAnsi" w:cs="Times New Roman"/>
          <w:sz w:val="20"/>
          <w:szCs w:val="20"/>
        </w:rPr>
        <w:t>T</w:t>
      </w:r>
      <w:r w:rsidR="001673B4" w:rsidRPr="003A6699">
        <w:rPr>
          <w:rFonts w:asciiTheme="majorHAnsi" w:hAnsiTheme="majorHAnsi" w:cs="Times New Roman"/>
          <w:sz w:val="20"/>
          <w:szCs w:val="20"/>
        </w:rPr>
        <w:t>he ORM</w:t>
      </w:r>
      <w:r>
        <w:rPr>
          <w:rFonts w:asciiTheme="majorHAnsi" w:hAnsiTheme="majorHAnsi" w:cs="Times New Roman"/>
          <w:sz w:val="20"/>
          <w:szCs w:val="20"/>
        </w:rPr>
        <w:t xml:space="preserve"> schema 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_Ref345312939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2</w:t>
      </w:r>
      <w:r w:rsidR="00FA72A8" w:rsidRPr="00FA72A8">
        <w:rPr>
          <w:rFonts w:asciiTheme="majorHAnsi" w:hAnsiTheme="majorHAnsi" w:cs="Times New Roman"/>
          <w:sz w:val="20"/>
          <w:szCs w:val="20"/>
        </w:rPr>
        <w:noBreakHyphen/>
        <w:t>17</w:t>
      </w:r>
      <w:r>
        <w:rPr>
          <w:rFonts w:asciiTheme="majorHAnsi" w:hAnsiTheme="majorHAnsi" w:cs="Times New Roman"/>
          <w:sz w:val="20"/>
          <w:szCs w:val="20"/>
        </w:rPr>
        <w:fldChar w:fldCharType="end"/>
      </w:r>
      <w:r>
        <w:rPr>
          <w:rFonts w:asciiTheme="majorHAnsi" w:hAnsiTheme="majorHAnsi" w:cs="Times New Roman"/>
          <w:sz w:val="20"/>
          <w:szCs w:val="20"/>
        </w:rPr>
        <w:t xml:space="preserve"> includes the derived fact type </w:t>
      </w:r>
      <w:r w:rsidRPr="00BF2081">
        <w:rPr>
          <w:rFonts w:ascii="Arial Narrow" w:hAnsi="Arial Narrow" w:cs="Times New Roman"/>
          <w:sz w:val="18"/>
          <w:szCs w:val="18"/>
        </w:rPr>
        <w:t xml:space="preserve">Person drives expensive- </w:t>
      </w:r>
      <w:proofErr w:type="spellStart"/>
      <w:r w:rsidRPr="00BF2081">
        <w:rPr>
          <w:rFonts w:ascii="Arial Narrow" w:hAnsi="Arial Narrow" w:cs="Times New Roman"/>
          <w:sz w:val="18"/>
          <w:szCs w:val="18"/>
        </w:rPr>
        <w:t>CarModel</w:t>
      </w:r>
      <w:proofErr w:type="spellEnd"/>
      <w:r>
        <w:rPr>
          <w:rFonts w:asciiTheme="majorHAnsi" w:hAnsiTheme="majorHAnsi" w:cs="Times New Roman"/>
          <w:sz w:val="20"/>
          <w:szCs w:val="20"/>
        </w:rPr>
        <w:t>, wi</w:t>
      </w:r>
      <w:r w:rsidR="0005679D">
        <w:rPr>
          <w:rFonts w:asciiTheme="majorHAnsi" w:hAnsiTheme="majorHAnsi" w:cs="Times New Roman"/>
          <w:sz w:val="20"/>
          <w:szCs w:val="20"/>
        </w:rPr>
        <w:t xml:space="preserve">th its derivation rule </w:t>
      </w:r>
      <w:r>
        <w:rPr>
          <w:rFonts w:asciiTheme="majorHAnsi" w:hAnsiTheme="majorHAnsi" w:cs="Times New Roman"/>
          <w:sz w:val="20"/>
          <w:szCs w:val="20"/>
        </w:rPr>
        <w:t>specified in FORML.</w:t>
      </w:r>
      <w:r w:rsidR="0005679D">
        <w:rPr>
          <w:rFonts w:asciiTheme="majorHAnsi" w:hAnsiTheme="majorHAnsi" w:cs="Times New Roman"/>
          <w:sz w:val="20"/>
          <w:szCs w:val="20"/>
        </w:rPr>
        <w:t xml:space="preserve"> The derivation path navigates from </w:t>
      </w:r>
      <w:r w:rsidR="0005679D" w:rsidRPr="0005679D">
        <w:rPr>
          <w:rFonts w:ascii="Arial Narrow" w:hAnsi="Arial Narrow" w:cs="Times New Roman"/>
          <w:sz w:val="18"/>
          <w:szCs w:val="18"/>
        </w:rPr>
        <w:t>Person drives Car</w:t>
      </w:r>
      <w:r w:rsidR="0005679D">
        <w:rPr>
          <w:rFonts w:asciiTheme="majorHAnsi" w:hAnsiTheme="majorHAnsi" w:cs="Times New Roman"/>
          <w:sz w:val="20"/>
          <w:szCs w:val="20"/>
        </w:rPr>
        <w:t xml:space="preserve"> to </w:t>
      </w:r>
      <w:r w:rsidR="0005679D" w:rsidRPr="0005679D">
        <w:rPr>
          <w:rFonts w:ascii="Arial Narrow" w:hAnsi="Arial Narrow" w:cs="Times New Roman"/>
          <w:sz w:val="18"/>
          <w:szCs w:val="18"/>
        </w:rPr>
        <w:t xml:space="preserve">Car is of </w:t>
      </w:r>
      <w:proofErr w:type="spellStart"/>
      <w:r w:rsidR="0005679D" w:rsidRPr="0005679D">
        <w:rPr>
          <w:rFonts w:ascii="Arial Narrow" w:hAnsi="Arial Narrow" w:cs="Times New Roman"/>
          <w:sz w:val="18"/>
          <w:szCs w:val="18"/>
        </w:rPr>
        <w:t>CarModel</w:t>
      </w:r>
      <w:proofErr w:type="spellEnd"/>
      <w:r w:rsidR="0005679D">
        <w:rPr>
          <w:rFonts w:asciiTheme="majorHAnsi" w:hAnsiTheme="majorHAnsi" w:cs="Times New Roman"/>
          <w:sz w:val="20"/>
          <w:szCs w:val="20"/>
        </w:rPr>
        <w:t xml:space="preserve"> and then to </w:t>
      </w:r>
      <w:proofErr w:type="spellStart"/>
      <w:r w:rsidR="0005679D" w:rsidRPr="0005679D">
        <w:rPr>
          <w:rFonts w:ascii="Arial Narrow" w:hAnsi="Arial Narrow" w:cs="Times New Roman"/>
          <w:sz w:val="18"/>
          <w:szCs w:val="18"/>
        </w:rPr>
        <w:t>CarModel</w:t>
      </w:r>
      <w:proofErr w:type="spellEnd"/>
      <w:r w:rsidR="0005679D" w:rsidRPr="0005679D">
        <w:rPr>
          <w:rFonts w:ascii="Arial Narrow" w:hAnsi="Arial Narrow" w:cs="Times New Roman"/>
          <w:sz w:val="18"/>
          <w:szCs w:val="18"/>
        </w:rPr>
        <w:t xml:space="preserve"> is expensive</w:t>
      </w:r>
      <w:r w:rsidR="0005679D">
        <w:rPr>
          <w:rFonts w:asciiTheme="majorHAnsi" w:hAnsiTheme="majorHAnsi" w:cs="Times New Roman"/>
          <w:sz w:val="20"/>
          <w:szCs w:val="20"/>
        </w:rPr>
        <w:t xml:space="preserve">. Roles joined in the derivation path are highlighted in the same </w:t>
      </w:r>
      <w:proofErr w:type="spellStart"/>
      <w:r w:rsidR="0005679D">
        <w:rPr>
          <w:rFonts w:asciiTheme="majorHAnsi" w:hAnsiTheme="majorHAnsi" w:cs="Times New Roman"/>
          <w:sz w:val="20"/>
          <w:szCs w:val="20"/>
        </w:rPr>
        <w:t>color</w:t>
      </w:r>
      <w:proofErr w:type="spellEnd"/>
      <w:r w:rsidR="0005679D">
        <w:rPr>
          <w:rFonts w:asciiTheme="majorHAnsi" w:hAnsiTheme="majorHAnsi" w:cs="Times New Roman"/>
          <w:sz w:val="20"/>
          <w:szCs w:val="20"/>
        </w:rPr>
        <w:t>.</w:t>
      </w:r>
    </w:p>
    <w:p w:rsidR="00D60956" w:rsidRDefault="00E702F4" w:rsidP="00D5108C">
      <w:pPr>
        <w:tabs>
          <w:tab w:val="left" w:pos="1956"/>
        </w:tabs>
        <w:ind w:left="567"/>
        <w:rPr>
          <w:rFonts w:asciiTheme="majorHAnsi" w:hAnsiTheme="majorHAnsi" w:cs="Times New Roman"/>
          <w:sz w:val="20"/>
          <w:szCs w:val="20"/>
        </w:rPr>
      </w:pPr>
      <w:r w:rsidRPr="00E702F4">
        <w:rPr>
          <w:noProof/>
          <w:lang w:eastAsia="en-AU"/>
        </w:rPr>
        <w:drawing>
          <wp:anchor distT="0" distB="0" distL="114300" distR="114300" simplePos="0" relativeHeight="252220416" behindDoc="1" locked="0" layoutInCell="1" allowOverlap="1" wp14:anchorId="0E788B46" wp14:editId="4183C689">
            <wp:simplePos x="0" y="0"/>
            <wp:positionH relativeFrom="column">
              <wp:posOffset>1193165</wp:posOffset>
            </wp:positionH>
            <wp:positionV relativeFrom="paragraph">
              <wp:posOffset>104775</wp:posOffset>
            </wp:positionV>
            <wp:extent cx="3079750" cy="1352550"/>
            <wp:effectExtent l="0" t="0" r="6350" b="0"/>
            <wp:wrapNone/>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3079750"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D60956" w:rsidRDefault="00D60956" w:rsidP="00D5108C">
      <w:pPr>
        <w:tabs>
          <w:tab w:val="left" w:pos="1956"/>
        </w:tabs>
        <w:ind w:left="567"/>
        <w:rPr>
          <w:rFonts w:asciiTheme="majorHAnsi" w:hAnsiTheme="majorHAnsi" w:cs="Times New Roman"/>
          <w:sz w:val="20"/>
          <w:szCs w:val="20"/>
        </w:rPr>
      </w:pPr>
    </w:p>
    <w:p w:rsidR="00BF2081" w:rsidRPr="00C4398A" w:rsidRDefault="00BF2081" w:rsidP="00BF2081">
      <w:pPr>
        <w:pStyle w:val="Caption"/>
        <w:ind w:left="567"/>
      </w:pPr>
      <w:bookmarkStart w:id="56" w:name="_Ref345312939"/>
      <w:r>
        <w:t xml:space="preserve">Figure </w:t>
      </w:r>
      <w:fldSimple w:instr=" STYLEREF 1 \s ">
        <w:r w:rsidR="00FA72A8">
          <w:rPr>
            <w:noProof/>
          </w:rPr>
          <w:t>2</w:t>
        </w:r>
      </w:fldSimple>
      <w:r>
        <w:noBreakHyphen/>
      </w:r>
      <w:fldSimple w:instr=" SEQ Figure \* ARABIC \s 1 ">
        <w:r w:rsidR="00FA72A8">
          <w:rPr>
            <w:noProof/>
          </w:rPr>
          <w:t>17</w:t>
        </w:r>
      </w:fldSimple>
      <w:bookmarkEnd w:id="56"/>
      <w:r>
        <w:t> </w:t>
      </w:r>
      <w:proofErr w:type="gramStart"/>
      <w:r>
        <w:t>The</w:t>
      </w:r>
      <w:proofErr w:type="gramEnd"/>
      <w:r>
        <w:t xml:space="preserve"> deriv</w:t>
      </w:r>
      <w:r w:rsidR="0005679D">
        <w:t xml:space="preserve">ation projects Person and </w:t>
      </w:r>
      <w:proofErr w:type="spellStart"/>
      <w:r w:rsidR="0005679D">
        <w:t>CarModel</w:t>
      </w:r>
      <w:proofErr w:type="spellEnd"/>
      <w:r w:rsidR="0005679D">
        <w:t xml:space="preserve"> from the highlighted join </w:t>
      </w:r>
      <w:r>
        <w:t>path</w:t>
      </w:r>
    </w:p>
    <w:p w:rsidR="00FE3828" w:rsidRDefault="00BF2081"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Using techniques discussed earlier</w:t>
      </w:r>
      <w:r w:rsidR="009C2620">
        <w:rPr>
          <w:rFonts w:asciiTheme="majorHAnsi" w:hAnsiTheme="majorHAnsi" w:cs="Times New Roman"/>
          <w:sz w:val="20"/>
          <w:szCs w:val="20"/>
        </w:rPr>
        <w:t>,</w:t>
      </w:r>
      <w:r>
        <w:rPr>
          <w:rFonts w:asciiTheme="majorHAnsi" w:hAnsiTheme="majorHAnsi" w:cs="Times New Roman"/>
          <w:sz w:val="20"/>
          <w:szCs w:val="20"/>
        </w:rPr>
        <w:t xml:space="preserve"> you can enter this rule in NORMA </w:t>
      </w:r>
      <w:r w:rsidR="00FE3828">
        <w:rPr>
          <w:rFonts w:asciiTheme="majorHAnsi" w:hAnsiTheme="majorHAnsi" w:cs="Times New Roman"/>
          <w:sz w:val="20"/>
          <w:szCs w:val="20"/>
        </w:rPr>
        <w:t xml:space="preserve">as a linear derivation path, and then project on the Person and </w:t>
      </w:r>
      <w:proofErr w:type="spellStart"/>
      <w:r w:rsidR="00FE3828">
        <w:rPr>
          <w:rFonts w:asciiTheme="majorHAnsi" w:hAnsiTheme="majorHAnsi" w:cs="Times New Roman"/>
          <w:sz w:val="20"/>
          <w:szCs w:val="20"/>
        </w:rPr>
        <w:t>CarModel</w:t>
      </w:r>
      <w:proofErr w:type="spellEnd"/>
      <w:r w:rsidR="00FE3828">
        <w:rPr>
          <w:rFonts w:asciiTheme="majorHAnsi" w:hAnsiTheme="majorHAnsi" w:cs="Times New Roman"/>
          <w:sz w:val="20"/>
          <w:szCs w:val="20"/>
        </w:rPr>
        <w:t xml:space="preserve"> variables, to give the following result.</w:t>
      </w:r>
    </w:p>
    <w:p w:rsidR="00D60956" w:rsidRDefault="00FE3828"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96864" behindDoc="1" locked="0" layoutInCell="1" allowOverlap="1" wp14:anchorId="55848E4E" wp14:editId="5954353B">
            <wp:simplePos x="0" y="0"/>
            <wp:positionH relativeFrom="column">
              <wp:posOffset>996315</wp:posOffset>
            </wp:positionH>
            <wp:positionV relativeFrom="paragraph">
              <wp:posOffset>158750</wp:posOffset>
            </wp:positionV>
            <wp:extent cx="1828800" cy="1379220"/>
            <wp:effectExtent l="0" t="0" r="0" b="0"/>
            <wp:wrapNone/>
            <wp:docPr id="561" name="Picture 5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extLst>
                        <a:ext uri="{28A0092B-C50C-407E-A947-70E740481C1C}">
                          <a14:useLocalDpi xmlns:a14="http://schemas.microsoft.com/office/drawing/2010/main" val="0"/>
                        </a:ext>
                      </a:extLst>
                    </a:blip>
                    <a:stretch>
                      <a:fillRect/>
                    </a:stretch>
                  </pic:blipFill>
                  <pic:spPr>
                    <a:xfrm>
                      <a:off x="0" y="0"/>
                      <a:ext cx="1828800" cy="1379220"/>
                    </a:xfrm>
                    <a:prstGeom prst="rect">
                      <a:avLst/>
                    </a:prstGeom>
                  </pic:spPr>
                </pic:pic>
              </a:graphicData>
            </a:graphic>
            <wp14:sizeRelH relativeFrom="page">
              <wp14:pctWidth>0</wp14:pctWidth>
            </wp14:sizeRelH>
            <wp14:sizeRelV relativeFrom="page">
              <wp14:pctHeight>0</wp14:pctHeight>
            </wp14:sizeRelV>
          </wp:anchor>
        </w:drawing>
      </w:r>
    </w:p>
    <w:p w:rsidR="00D60956" w:rsidRDefault="00D60956" w:rsidP="00D5108C">
      <w:pPr>
        <w:tabs>
          <w:tab w:val="left" w:pos="1956"/>
        </w:tabs>
        <w:ind w:left="567"/>
        <w:rPr>
          <w:rFonts w:asciiTheme="majorHAnsi" w:hAnsiTheme="majorHAnsi" w:cs="Times New Roman"/>
          <w:sz w:val="20"/>
          <w:szCs w:val="20"/>
        </w:rPr>
      </w:pPr>
    </w:p>
    <w:p w:rsidR="00D60956" w:rsidRDefault="00FE3828"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97888" behindDoc="1" locked="0" layoutInCell="1" allowOverlap="1" wp14:anchorId="634FD404" wp14:editId="088578F2">
            <wp:simplePos x="0" y="0"/>
            <wp:positionH relativeFrom="column">
              <wp:posOffset>2825115</wp:posOffset>
            </wp:positionH>
            <wp:positionV relativeFrom="paragraph">
              <wp:posOffset>76835</wp:posOffset>
            </wp:positionV>
            <wp:extent cx="1516380" cy="160020"/>
            <wp:effectExtent l="0" t="0" r="7620" b="0"/>
            <wp:wrapNone/>
            <wp:docPr id="562" name="Picture 5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7">
                      <a:extLst>
                        <a:ext uri="{28A0092B-C50C-407E-A947-70E740481C1C}">
                          <a14:useLocalDpi xmlns:a14="http://schemas.microsoft.com/office/drawing/2010/main" val="0"/>
                        </a:ext>
                      </a:extLst>
                    </a:blip>
                    <a:stretch>
                      <a:fillRect/>
                    </a:stretch>
                  </pic:blipFill>
                  <pic:spPr>
                    <a:xfrm>
                      <a:off x="0" y="0"/>
                      <a:ext cx="1516380" cy="160020"/>
                    </a:xfrm>
                    <a:prstGeom prst="rect">
                      <a:avLst/>
                    </a:prstGeom>
                  </pic:spPr>
                </pic:pic>
              </a:graphicData>
            </a:graphic>
            <wp14:sizeRelH relativeFrom="page">
              <wp14:pctWidth>0</wp14:pctWidth>
            </wp14:sizeRelH>
            <wp14:sizeRelV relativeFrom="page">
              <wp14:pctHeight>0</wp14:pctHeight>
            </wp14:sizeRelV>
          </wp:anchor>
        </w:drawing>
      </w:r>
    </w:p>
    <w:p w:rsidR="00D60956" w:rsidRDefault="00FE3828"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98912" behindDoc="1" locked="0" layoutInCell="1" allowOverlap="1" wp14:anchorId="1BD3D8F1" wp14:editId="293652D8">
            <wp:simplePos x="0" y="0"/>
            <wp:positionH relativeFrom="column">
              <wp:posOffset>2825115</wp:posOffset>
            </wp:positionH>
            <wp:positionV relativeFrom="paragraph">
              <wp:posOffset>64135</wp:posOffset>
            </wp:positionV>
            <wp:extent cx="1623060" cy="175260"/>
            <wp:effectExtent l="0" t="0" r="0" b="0"/>
            <wp:wrapNone/>
            <wp:docPr id="563" name="Picture 5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extLst>
                        <a:ext uri="{28A0092B-C50C-407E-A947-70E740481C1C}">
                          <a14:useLocalDpi xmlns:a14="http://schemas.microsoft.com/office/drawing/2010/main" val="0"/>
                        </a:ext>
                      </a:extLst>
                    </a:blip>
                    <a:stretch>
                      <a:fillRect/>
                    </a:stretch>
                  </pic:blipFill>
                  <pic:spPr>
                    <a:xfrm>
                      <a:off x="0" y="0"/>
                      <a:ext cx="1623060" cy="175260"/>
                    </a:xfrm>
                    <a:prstGeom prst="rect">
                      <a:avLst/>
                    </a:prstGeom>
                  </pic:spPr>
                </pic:pic>
              </a:graphicData>
            </a:graphic>
            <wp14:sizeRelH relativeFrom="page">
              <wp14:pctWidth>0</wp14:pctWidth>
            </wp14:sizeRelH>
            <wp14:sizeRelV relativeFrom="page">
              <wp14:pctHeight>0</wp14:pctHeight>
            </wp14:sizeRelV>
          </wp:anchor>
        </w:drawing>
      </w: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0C6A01" w:rsidRDefault="000C6A01"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19392" behindDoc="1" locked="0" layoutInCell="1" allowOverlap="1" wp14:anchorId="286C3A2F" wp14:editId="5B00E155">
            <wp:simplePos x="0" y="0"/>
            <wp:positionH relativeFrom="column">
              <wp:posOffset>3434715</wp:posOffset>
            </wp:positionH>
            <wp:positionV relativeFrom="paragraph">
              <wp:posOffset>97155</wp:posOffset>
            </wp:positionV>
            <wp:extent cx="1981200" cy="678180"/>
            <wp:effectExtent l="0" t="0" r="0" b="7620"/>
            <wp:wrapSquare wrapText="bothSides"/>
            <wp:docPr id="583" name="Picture 58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extLst>
                        <a:ext uri="{28A0092B-C50C-407E-A947-70E740481C1C}">
                          <a14:useLocalDpi xmlns:a14="http://schemas.microsoft.com/office/drawing/2010/main" val="0"/>
                        </a:ext>
                      </a:extLst>
                    </a:blip>
                    <a:stretch>
                      <a:fillRect/>
                    </a:stretch>
                  </pic:blipFill>
                  <pic:spPr>
                    <a:xfrm>
                      <a:off x="0" y="0"/>
                      <a:ext cx="1981200" cy="678180"/>
                    </a:xfrm>
                    <a:prstGeom prst="rect">
                      <a:avLst/>
                    </a:prstGeom>
                  </pic:spPr>
                </pic:pic>
              </a:graphicData>
            </a:graphic>
            <wp14:sizeRelH relativeFrom="page">
              <wp14:pctWidth>0</wp14:pctWidth>
            </wp14:sizeRelH>
            <wp14:sizeRelV relativeFrom="page">
              <wp14:pctHeight>0</wp14:pctHeight>
            </wp14:sizeRelV>
          </wp:anchor>
        </w:drawing>
      </w:r>
      <w:r w:rsidR="00FE3828">
        <w:rPr>
          <w:rFonts w:asciiTheme="majorHAnsi" w:hAnsiTheme="majorHAnsi" w:cs="Times New Roman"/>
          <w:sz w:val="20"/>
          <w:szCs w:val="20"/>
        </w:rPr>
        <w:t xml:space="preserve">However, suppose that we made a mistake, ending the path with </w:t>
      </w:r>
      <w:r w:rsidR="00FE3828" w:rsidRPr="00FE3828">
        <w:rPr>
          <w:rFonts w:ascii="Arial Narrow" w:hAnsi="Arial Narrow" w:cs="Times New Roman"/>
          <w:sz w:val="18"/>
          <w:szCs w:val="18"/>
        </w:rPr>
        <w:t>CarModel</w:t>
      </w:r>
      <w:r w:rsidR="00FE3828">
        <w:rPr>
          <w:rFonts w:ascii="Arial Narrow" w:hAnsi="Arial Narrow" w:cs="Times New Roman"/>
          <w:sz w:val="18"/>
          <w:szCs w:val="18"/>
        </w:rPr>
        <w:t>#1</w:t>
      </w:r>
      <w:r w:rsidR="00FE3828" w:rsidRPr="00FE3828">
        <w:rPr>
          <w:rFonts w:ascii="Arial Narrow" w:hAnsi="Arial Narrow" w:cs="Times New Roman"/>
          <w:sz w:val="18"/>
          <w:szCs w:val="18"/>
        </w:rPr>
        <w:t xml:space="preserve"> is cheap</w:t>
      </w:r>
      <w:r w:rsidR="00FE3828">
        <w:rPr>
          <w:rFonts w:asciiTheme="majorHAnsi" w:hAnsiTheme="majorHAnsi" w:cs="Times New Roman"/>
          <w:sz w:val="20"/>
          <w:szCs w:val="20"/>
        </w:rPr>
        <w:t xml:space="preserve"> instead of </w:t>
      </w:r>
      <w:r w:rsidR="00FE3828" w:rsidRPr="00FE3828">
        <w:rPr>
          <w:rFonts w:ascii="Arial Narrow" w:hAnsi="Arial Narrow" w:cs="Times New Roman"/>
          <w:sz w:val="18"/>
          <w:szCs w:val="18"/>
        </w:rPr>
        <w:t>CarModel</w:t>
      </w:r>
      <w:r w:rsidR="00FE3828">
        <w:rPr>
          <w:rFonts w:ascii="Arial Narrow" w:hAnsi="Arial Narrow" w:cs="Times New Roman"/>
          <w:sz w:val="18"/>
          <w:szCs w:val="18"/>
        </w:rPr>
        <w:t>#1</w:t>
      </w:r>
      <w:r w:rsidR="00FE3828" w:rsidRPr="00FE3828">
        <w:rPr>
          <w:rFonts w:ascii="Arial Narrow" w:hAnsi="Arial Narrow" w:cs="Times New Roman"/>
          <w:sz w:val="18"/>
          <w:szCs w:val="18"/>
        </w:rPr>
        <w:t xml:space="preserve"> is expensive</w:t>
      </w:r>
      <w:r w:rsidR="00FE3828">
        <w:rPr>
          <w:rFonts w:asciiTheme="majorHAnsi" w:hAnsiTheme="majorHAnsi" w:cs="Times New Roman"/>
          <w:sz w:val="20"/>
          <w:szCs w:val="20"/>
        </w:rPr>
        <w:t xml:space="preserve">. </w:t>
      </w:r>
      <w:r>
        <w:rPr>
          <w:rFonts w:asciiTheme="majorHAnsi" w:hAnsiTheme="majorHAnsi" w:cs="Times New Roman"/>
          <w:sz w:val="20"/>
          <w:szCs w:val="20"/>
        </w:rPr>
        <w:t xml:space="preserve">To edit a derivation rule, select it directly in the Model Browser or right-click the derived fact type on the ORM diagram and select </w:t>
      </w:r>
      <w:r w:rsidRPr="006168BA">
        <w:rPr>
          <w:rFonts w:ascii="Arial Narrow" w:hAnsi="Arial Narrow" w:cs="Times New Roman"/>
          <w:sz w:val="18"/>
          <w:szCs w:val="18"/>
        </w:rPr>
        <w:t>Edit Derivation Rule</w:t>
      </w:r>
      <w:r>
        <w:rPr>
          <w:rFonts w:asciiTheme="majorHAnsi" w:hAnsiTheme="majorHAnsi" w:cs="Times New Roman"/>
          <w:sz w:val="20"/>
          <w:szCs w:val="20"/>
        </w:rPr>
        <w:t xml:space="preserve"> from its context menu.</w:t>
      </w:r>
    </w:p>
    <w:p w:rsidR="006168BA" w:rsidRDefault="006168BA" w:rsidP="00D5108C">
      <w:pPr>
        <w:tabs>
          <w:tab w:val="left" w:pos="1956"/>
        </w:tabs>
        <w:ind w:left="567"/>
        <w:rPr>
          <w:rFonts w:asciiTheme="majorHAnsi" w:hAnsiTheme="majorHAnsi" w:cs="Times New Roman"/>
          <w:sz w:val="20"/>
          <w:szCs w:val="20"/>
        </w:rPr>
      </w:pPr>
    </w:p>
    <w:p w:rsidR="000C6A01" w:rsidRDefault="00FE3828"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The easiest way to fix this mistake is to select </w:t>
      </w:r>
      <w:r w:rsidRPr="00FE3828">
        <w:rPr>
          <w:rFonts w:ascii="Arial Narrow" w:hAnsi="Arial Narrow" w:cs="Times New Roman"/>
          <w:sz w:val="18"/>
          <w:szCs w:val="18"/>
        </w:rPr>
        <w:t>CarModel#1 is cheap</w:t>
      </w:r>
      <w:r>
        <w:rPr>
          <w:rFonts w:asciiTheme="majorHAnsi" w:hAnsiTheme="majorHAnsi" w:cs="Times New Roman"/>
          <w:sz w:val="20"/>
          <w:szCs w:val="20"/>
        </w:rPr>
        <w:t xml:space="preserve">, and delete it, either by pressing the </w:t>
      </w:r>
      <w:r w:rsidRPr="00FE3828">
        <w:rPr>
          <w:rFonts w:ascii="Arial Narrow" w:hAnsi="Arial Narrow" w:cs="Times New Roman"/>
          <w:sz w:val="18"/>
          <w:szCs w:val="18"/>
        </w:rPr>
        <w:t>Delete</w:t>
      </w:r>
      <w:r>
        <w:rPr>
          <w:rFonts w:asciiTheme="majorHAnsi" w:hAnsiTheme="majorHAnsi" w:cs="Times New Roman"/>
          <w:sz w:val="20"/>
          <w:szCs w:val="20"/>
        </w:rPr>
        <w:t xml:space="preserve"> key, or by right-clicking it and selecting </w:t>
      </w:r>
      <w:r w:rsidRPr="00FE3828">
        <w:rPr>
          <w:rFonts w:ascii="Arial Narrow" w:hAnsi="Arial Narrow" w:cs="Times New Roman"/>
          <w:sz w:val="18"/>
          <w:szCs w:val="18"/>
        </w:rPr>
        <w:t>Delete from Model</w:t>
      </w:r>
      <w:r>
        <w:rPr>
          <w:rFonts w:asciiTheme="majorHAnsi" w:hAnsiTheme="majorHAnsi" w:cs="Times New Roman"/>
          <w:sz w:val="20"/>
          <w:szCs w:val="20"/>
        </w:rPr>
        <w:t xml:space="preserve"> from its context menu.</w:t>
      </w:r>
      <w:r w:rsidR="006168BA">
        <w:rPr>
          <w:rFonts w:asciiTheme="majorHAnsi" w:hAnsiTheme="majorHAnsi" w:cs="Times New Roman"/>
          <w:sz w:val="20"/>
          <w:szCs w:val="20"/>
        </w:rPr>
        <w:t xml:space="preserve"> </w:t>
      </w:r>
    </w:p>
    <w:p w:rsidR="000C6A01" w:rsidRDefault="000C6A01" w:rsidP="00D5108C">
      <w:pPr>
        <w:tabs>
          <w:tab w:val="left" w:pos="1956"/>
        </w:tabs>
        <w:ind w:left="567"/>
        <w:rPr>
          <w:rFonts w:asciiTheme="majorHAnsi" w:hAnsiTheme="majorHAnsi" w:cs="Times New Roman"/>
          <w:sz w:val="20"/>
          <w:szCs w:val="20"/>
        </w:rPr>
      </w:pPr>
    </w:p>
    <w:p w:rsidR="000C6A01" w:rsidRDefault="00FE3828"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199936" behindDoc="1" locked="0" layoutInCell="1" allowOverlap="1" wp14:anchorId="14803843" wp14:editId="15FB0D34">
            <wp:simplePos x="0" y="0"/>
            <wp:positionH relativeFrom="column">
              <wp:posOffset>882015</wp:posOffset>
            </wp:positionH>
            <wp:positionV relativeFrom="paragraph">
              <wp:posOffset>47625</wp:posOffset>
            </wp:positionV>
            <wp:extent cx="1821180" cy="1440180"/>
            <wp:effectExtent l="0" t="0" r="7620" b="7620"/>
            <wp:wrapNone/>
            <wp:docPr id="564" name="Picture 5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extLst>
                        <a:ext uri="{28A0092B-C50C-407E-A947-70E740481C1C}">
                          <a14:useLocalDpi xmlns:a14="http://schemas.microsoft.com/office/drawing/2010/main" val="0"/>
                        </a:ext>
                      </a:extLst>
                    </a:blip>
                    <a:stretch>
                      <a:fillRect/>
                    </a:stretch>
                  </pic:blipFill>
                  <pic:spPr>
                    <a:xfrm>
                      <a:off x="0" y="0"/>
                      <a:ext cx="1821180" cy="1440180"/>
                    </a:xfrm>
                    <a:prstGeom prst="rect">
                      <a:avLst/>
                    </a:prstGeom>
                  </pic:spPr>
                </pic:pic>
              </a:graphicData>
            </a:graphic>
            <wp14:sizeRelH relativeFrom="page">
              <wp14:pctWidth>0</wp14:pctWidth>
            </wp14:sizeRelH>
            <wp14:sizeRelV relativeFrom="page">
              <wp14:pctHeight>0</wp14:pctHeight>
            </wp14:sizeRelV>
          </wp:anchor>
        </w:drawing>
      </w:r>
    </w:p>
    <w:p w:rsidR="000C6A01" w:rsidRDefault="000C6A01" w:rsidP="00D5108C">
      <w:pPr>
        <w:tabs>
          <w:tab w:val="left" w:pos="1956"/>
        </w:tabs>
        <w:ind w:left="567"/>
        <w:rPr>
          <w:rFonts w:asciiTheme="majorHAnsi" w:hAnsiTheme="majorHAnsi" w:cs="Times New Roman"/>
          <w:sz w:val="20"/>
          <w:szCs w:val="20"/>
        </w:rPr>
      </w:pPr>
    </w:p>
    <w:p w:rsidR="00686CF2" w:rsidRDefault="00686CF2" w:rsidP="00D5108C">
      <w:pPr>
        <w:tabs>
          <w:tab w:val="left" w:pos="1956"/>
        </w:tabs>
        <w:ind w:left="567"/>
        <w:rPr>
          <w:rFonts w:asciiTheme="majorHAnsi" w:hAnsiTheme="majorHAnsi" w:cs="Times New Roman"/>
          <w:sz w:val="20"/>
          <w:szCs w:val="20"/>
        </w:rPr>
      </w:pPr>
    </w:p>
    <w:p w:rsidR="00686CF2" w:rsidRDefault="00686CF2" w:rsidP="00D5108C">
      <w:pPr>
        <w:tabs>
          <w:tab w:val="left" w:pos="1956"/>
        </w:tabs>
        <w:ind w:left="567"/>
        <w:rPr>
          <w:rFonts w:asciiTheme="majorHAnsi" w:hAnsiTheme="majorHAnsi" w:cs="Times New Roman"/>
          <w:sz w:val="20"/>
          <w:szCs w:val="20"/>
        </w:rPr>
      </w:pPr>
    </w:p>
    <w:p w:rsidR="00686CF2" w:rsidRDefault="00FE3828"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00960" behindDoc="1" locked="0" layoutInCell="1" allowOverlap="1" wp14:anchorId="60AFE287" wp14:editId="56923B3E">
            <wp:simplePos x="0" y="0"/>
            <wp:positionH relativeFrom="column">
              <wp:posOffset>3402965</wp:posOffset>
            </wp:positionH>
            <wp:positionV relativeFrom="paragraph">
              <wp:posOffset>149860</wp:posOffset>
            </wp:positionV>
            <wp:extent cx="1821180" cy="655320"/>
            <wp:effectExtent l="0" t="0" r="7620" b="0"/>
            <wp:wrapNone/>
            <wp:docPr id="565" name="Picture 5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extLst>
                        <a:ext uri="{28A0092B-C50C-407E-A947-70E740481C1C}">
                          <a14:useLocalDpi xmlns:a14="http://schemas.microsoft.com/office/drawing/2010/main" val="0"/>
                        </a:ext>
                      </a:extLst>
                    </a:blip>
                    <a:stretch>
                      <a:fillRect/>
                    </a:stretch>
                  </pic:blipFill>
                  <pic:spPr>
                    <a:xfrm>
                      <a:off x="0" y="0"/>
                      <a:ext cx="1821180" cy="655320"/>
                    </a:xfrm>
                    <a:prstGeom prst="rect">
                      <a:avLst/>
                    </a:prstGeom>
                  </pic:spPr>
                </pic:pic>
              </a:graphicData>
            </a:graphic>
            <wp14:sizeRelH relativeFrom="page">
              <wp14:pctWidth>0</wp14:pctWidth>
            </wp14:sizeRelH>
            <wp14:sizeRelV relativeFrom="page">
              <wp14:pctHeight>0</wp14:pctHeight>
            </wp14:sizeRelV>
          </wp:anchor>
        </w:drawing>
      </w:r>
    </w:p>
    <w:p w:rsidR="00686CF2" w:rsidRDefault="00686CF2" w:rsidP="00D5108C">
      <w:pPr>
        <w:tabs>
          <w:tab w:val="left" w:pos="1956"/>
        </w:tabs>
        <w:ind w:left="567"/>
        <w:rPr>
          <w:rFonts w:asciiTheme="majorHAnsi" w:hAnsiTheme="majorHAnsi" w:cs="Times New Roman"/>
          <w:sz w:val="20"/>
          <w:szCs w:val="20"/>
        </w:rPr>
      </w:pPr>
    </w:p>
    <w:p w:rsidR="001673B4" w:rsidRDefault="001673B4" w:rsidP="00D5108C">
      <w:pPr>
        <w:tabs>
          <w:tab w:val="left" w:pos="1956"/>
        </w:tabs>
        <w:ind w:left="567"/>
        <w:rPr>
          <w:rFonts w:asciiTheme="majorHAnsi" w:hAnsiTheme="majorHAnsi" w:cs="Times New Roman"/>
          <w:sz w:val="20"/>
          <w:szCs w:val="20"/>
        </w:rPr>
      </w:pPr>
    </w:p>
    <w:p w:rsidR="001673B4" w:rsidRDefault="00FE3828"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1673B4" w:rsidRDefault="001673B4" w:rsidP="00D5108C">
      <w:pPr>
        <w:tabs>
          <w:tab w:val="left" w:pos="1956"/>
        </w:tabs>
        <w:ind w:left="567"/>
        <w:rPr>
          <w:rFonts w:asciiTheme="majorHAnsi" w:hAnsiTheme="majorHAnsi" w:cs="Times New Roman"/>
          <w:sz w:val="20"/>
          <w:szCs w:val="20"/>
        </w:rPr>
      </w:pPr>
    </w:p>
    <w:p w:rsidR="001673B4" w:rsidRDefault="00FE3828"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lastRenderedPageBreak/>
        <w:drawing>
          <wp:anchor distT="0" distB="0" distL="114300" distR="114300" simplePos="0" relativeHeight="252201984" behindDoc="1" locked="0" layoutInCell="1" allowOverlap="1" wp14:anchorId="47F5D742" wp14:editId="3D4FDD9D">
            <wp:simplePos x="0" y="0"/>
            <wp:positionH relativeFrom="column">
              <wp:posOffset>3491865</wp:posOffset>
            </wp:positionH>
            <wp:positionV relativeFrom="paragraph">
              <wp:posOffset>31750</wp:posOffset>
            </wp:positionV>
            <wp:extent cx="1630680" cy="464820"/>
            <wp:effectExtent l="0" t="0" r="7620" b="0"/>
            <wp:wrapSquare wrapText="bothSides"/>
            <wp:docPr id="566" name="Picture 5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extLst>
                        <a:ext uri="{28A0092B-C50C-407E-A947-70E740481C1C}">
                          <a14:useLocalDpi xmlns:a14="http://schemas.microsoft.com/office/drawing/2010/main" val="0"/>
                        </a:ext>
                      </a:extLst>
                    </a:blip>
                    <a:stretch>
                      <a:fillRect/>
                    </a:stretch>
                  </pic:blipFill>
                  <pic:spPr>
                    <a:xfrm>
                      <a:off x="0" y="0"/>
                      <a:ext cx="1630680" cy="4648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The derivation path is now displayed with just the first two fact types, as shown opposite.</w:t>
      </w:r>
    </w:p>
    <w:p w:rsidR="001673B4" w:rsidRDefault="001673B4"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FE3828" w:rsidRDefault="00FE3828"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To add the correct fact type, expand </w:t>
      </w:r>
      <w:r w:rsidRPr="00FE3828">
        <w:rPr>
          <w:rFonts w:ascii="Arial Narrow" w:hAnsi="Arial Narrow" w:cs="Times New Roman"/>
          <w:sz w:val="18"/>
          <w:szCs w:val="18"/>
        </w:rPr>
        <w:t>Car#1 is of CarModel#1</w:t>
      </w:r>
      <w:r>
        <w:rPr>
          <w:rFonts w:asciiTheme="majorHAnsi" w:hAnsiTheme="majorHAnsi" w:cs="Times New Roman"/>
          <w:sz w:val="20"/>
          <w:szCs w:val="20"/>
        </w:rPr>
        <w:t xml:space="preserve"> to show its roles, then select the </w:t>
      </w:r>
      <w:proofErr w:type="spellStart"/>
      <w:r w:rsidRPr="00FE3828">
        <w:rPr>
          <w:rFonts w:ascii="Arial Narrow" w:hAnsi="Arial Narrow" w:cs="Times New Roman"/>
          <w:sz w:val="18"/>
          <w:szCs w:val="18"/>
        </w:rPr>
        <w:t>CarModel</w:t>
      </w:r>
      <w:proofErr w:type="spellEnd"/>
      <w:r>
        <w:rPr>
          <w:rFonts w:asciiTheme="majorHAnsi" w:hAnsiTheme="majorHAnsi" w:cs="Times New Roman"/>
          <w:sz w:val="20"/>
          <w:szCs w:val="20"/>
        </w:rPr>
        <w:t xml:space="preserve"> role, open its drop-down list, and select </w:t>
      </w:r>
      <w:r w:rsidR="00E74FDE" w:rsidRPr="00E74FDE">
        <w:rPr>
          <w:rFonts w:ascii="Arial Narrow" w:hAnsi="Arial Narrow" w:cs="Times New Roman"/>
          <w:sz w:val="18"/>
          <w:szCs w:val="18"/>
        </w:rPr>
        <w:t>&lt;</w:t>
      </w:r>
      <w:proofErr w:type="spellStart"/>
      <w:r w:rsidRPr="00E74FDE">
        <w:rPr>
          <w:rFonts w:ascii="Arial Narrow" w:hAnsi="Arial Narrow" w:cs="Times New Roman"/>
          <w:sz w:val="18"/>
          <w:szCs w:val="18"/>
        </w:rPr>
        <w:t>CarModel</w:t>
      </w:r>
      <w:proofErr w:type="spellEnd"/>
      <w:r w:rsidR="00E74FDE" w:rsidRPr="00E74FDE">
        <w:rPr>
          <w:rFonts w:ascii="Arial Narrow" w:hAnsi="Arial Narrow" w:cs="Times New Roman"/>
          <w:sz w:val="18"/>
          <w:szCs w:val="18"/>
        </w:rPr>
        <w:t>&gt;</w:t>
      </w:r>
      <w:r w:rsidRPr="00E74FDE">
        <w:rPr>
          <w:rFonts w:ascii="Arial Narrow" w:hAnsi="Arial Narrow" w:cs="Times New Roman"/>
          <w:sz w:val="18"/>
          <w:szCs w:val="18"/>
        </w:rPr>
        <w:t xml:space="preserve"> is expensive</w:t>
      </w:r>
      <w:r>
        <w:rPr>
          <w:rFonts w:asciiTheme="majorHAnsi" w:hAnsiTheme="majorHAnsi" w:cs="Times New Roman"/>
          <w:sz w:val="20"/>
          <w:szCs w:val="20"/>
        </w:rPr>
        <w:t>.</w:t>
      </w:r>
    </w:p>
    <w:p w:rsidR="00FE3828" w:rsidRDefault="00FE3828" w:rsidP="00D5108C">
      <w:pPr>
        <w:tabs>
          <w:tab w:val="left" w:pos="1956"/>
        </w:tabs>
        <w:ind w:left="567"/>
        <w:rPr>
          <w:rFonts w:asciiTheme="majorHAnsi" w:hAnsiTheme="majorHAnsi" w:cs="Times New Roman"/>
          <w:sz w:val="20"/>
          <w:szCs w:val="20"/>
        </w:rPr>
      </w:pPr>
    </w:p>
    <w:p w:rsidR="00FE3828" w:rsidRDefault="00FE3828"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03008" behindDoc="1" locked="0" layoutInCell="1" allowOverlap="1" wp14:anchorId="4DB1706E" wp14:editId="2B3304AD">
            <wp:simplePos x="0" y="0"/>
            <wp:positionH relativeFrom="column">
              <wp:posOffset>659765</wp:posOffset>
            </wp:positionH>
            <wp:positionV relativeFrom="paragraph">
              <wp:posOffset>102235</wp:posOffset>
            </wp:positionV>
            <wp:extent cx="1798320" cy="822960"/>
            <wp:effectExtent l="0" t="0" r="0" b="0"/>
            <wp:wrapNone/>
            <wp:docPr id="567" name="Picture 5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extLst>
                        <a:ext uri="{28A0092B-C50C-407E-A947-70E740481C1C}">
                          <a14:useLocalDpi xmlns:a14="http://schemas.microsoft.com/office/drawing/2010/main" val="0"/>
                        </a:ext>
                      </a:extLst>
                    </a:blip>
                    <a:stretch>
                      <a:fillRect/>
                    </a:stretch>
                  </pic:blipFill>
                  <pic:spPr>
                    <a:xfrm>
                      <a:off x="0" y="0"/>
                      <a:ext cx="1798320" cy="82296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204032" behindDoc="1" locked="0" layoutInCell="1" allowOverlap="1" wp14:anchorId="1E0BD2C7" wp14:editId="46A1F143">
            <wp:simplePos x="0" y="0"/>
            <wp:positionH relativeFrom="column">
              <wp:posOffset>3047365</wp:posOffset>
            </wp:positionH>
            <wp:positionV relativeFrom="paragraph">
              <wp:posOffset>3606</wp:posOffset>
            </wp:positionV>
            <wp:extent cx="2377440" cy="1592580"/>
            <wp:effectExtent l="0" t="0" r="3810" b="7620"/>
            <wp:wrapNone/>
            <wp:docPr id="568" name="Picture 5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4">
                      <a:extLst>
                        <a:ext uri="{28A0092B-C50C-407E-A947-70E740481C1C}">
                          <a14:useLocalDpi xmlns:a14="http://schemas.microsoft.com/office/drawing/2010/main" val="0"/>
                        </a:ext>
                      </a:extLst>
                    </a:blip>
                    <a:stretch>
                      <a:fillRect/>
                    </a:stretch>
                  </pic:blipFill>
                  <pic:spPr>
                    <a:xfrm>
                      <a:off x="0" y="0"/>
                      <a:ext cx="2377440" cy="1592580"/>
                    </a:xfrm>
                    <a:prstGeom prst="rect">
                      <a:avLst/>
                    </a:prstGeom>
                  </pic:spPr>
                </pic:pic>
              </a:graphicData>
            </a:graphic>
            <wp14:sizeRelH relativeFrom="page">
              <wp14:pctWidth>0</wp14:pctWidth>
            </wp14:sizeRelH>
            <wp14:sizeRelV relativeFrom="page">
              <wp14:pctHeight>0</wp14:pctHeight>
            </wp14:sizeRelV>
          </wp:anchor>
        </w:drawing>
      </w:r>
    </w:p>
    <w:p w:rsidR="00FE3828" w:rsidRDefault="00FE3828" w:rsidP="00D5108C">
      <w:pPr>
        <w:tabs>
          <w:tab w:val="left" w:pos="1956"/>
        </w:tabs>
        <w:ind w:left="567"/>
        <w:rPr>
          <w:rFonts w:asciiTheme="majorHAnsi" w:hAnsiTheme="majorHAnsi" w:cs="Times New Roman"/>
          <w:sz w:val="20"/>
          <w:szCs w:val="20"/>
        </w:rPr>
      </w:pPr>
    </w:p>
    <w:p w:rsidR="001673B4" w:rsidRDefault="001673B4" w:rsidP="00D5108C">
      <w:pPr>
        <w:tabs>
          <w:tab w:val="left" w:pos="1956"/>
        </w:tabs>
        <w:ind w:left="567"/>
        <w:rPr>
          <w:rFonts w:asciiTheme="majorHAnsi" w:hAnsiTheme="majorHAnsi" w:cs="Times New Roman"/>
          <w:sz w:val="20"/>
          <w:szCs w:val="20"/>
        </w:rPr>
      </w:pPr>
    </w:p>
    <w:p w:rsidR="001673B4" w:rsidRDefault="001673B4" w:rsidP="00D5108C">
      <w:pPr>
        <w:tabs>
          <w:tab w:val="left" w:pos="1956"/>
        </w:tabs>
        <w:ind w:left="567"/>
        <w:rPr>
          <w:rFonts w:asciiTheme="majorHAnsi" w:hAnsiTheme="majorHAnsi" w:cs="Times New Roman"/>
          <w:sz w:val="20"/>
          <w:szCs w:val="20"/>
        </w:rPr>
      </w:pPr>
    </w:p>
    <w:p w:rsidR="001673B4" w:rsidRDefault="00FE3828"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1673B4" w:rsidRDefault="001673B4" w:rsidP="00D5108C">
      <w:pPr>
        <w:tabs>
          <w:tab w:val="left" w:pos="1956"/>
        </w:tabs>
        <w:ind w:left="567"/>
        <w:rPr>
          <w:rFonts w:asciiTheme="majorHAnsi" w:hAnsiTheme="majorHAnsi" w:cs="Times New Roman"/>
          <w:sz w:val="20"/>
          <w:szCs w:val="20"/>
        </w:rPr>
      </w:pPr>
    </w:p>
    <w:p w:rsidR="001673B4" w:rsidRDefault="001673B4" w:rsidP="00D5108C">
      <w:pPr>
        <w:tabs>
          <w:tab w:val="left" w:pos="1956"/>
        </w:tabs>
        <w:ind w:left="567"/>
        <w:rPr>
          <w:rFonts w:asciiTheme="majorHAnsi" w:hAnsiTheme="majorHAnsi" w:cs="Times New Roman"/>
          <w:sz w:val="20"/>
          <w:szCs w:val="20"/>
        </w:rPr>
      </w:pPr>
    </w:p>
    <w:p w:rsidR="001673B4" w:rsidRDefault="001673B4" w:rsidP="00D5108C">
      <w:pPr>
        <w:tabs>
          <w:tab w:val="left" w:pos="1956"/>
        </w:tabs>
        <w:ind w:left="567"/>
        <w:rPr>
          <w:rFonts w:asciiTheme="majorHAnsi" w:hAnsiTheme="majorHAnsi" w:cs="Times New Roman"/>
          <w:sz w:val="20"/>
          <w:szCs w:val="20"/>
        </w:rPr>
      </w:pPr>
    </w:p>
    <w:p w:rsidR="001673B4" w:rsidRDefault="001673B4" w:rsidP="00D5108C">
      <w:pPr>
        <w:tabs>
          <w:tab w:val="left" w:pos="1956"/>
        </w:tabs>
        <w:ind w:left="567"/>
        <w:rPr>
          <w:rFonts w:asciiTheme="majorHAnsi" w:hAnsiTheme="majorHAnsi" w:cs="Times New Roman"/>
          <w:sz w:val="20"/>
          <w:szCs w:val="20"/>
        </w:rPr>
      </w:pPr>
    </w:p>
    <w:p w:rsidR="001673B4" w:rsidRDefault="001673B4" w:rsidP="00D5108C">
      <w:pPr>
        <w:tabs>
          <w:tab w:val="left" w:pos="1956"/>
        </w:tabs>
        <w:ind w:left="567"/>
        <w:rPr>
          <w:rFonts w:asciiTheme="majorHAnsi" w:hAnsiTheme="majorHAnsi" w:cs="Times New Roman"/>
          <w:sz w:val="20"/>
          <w:szCs w:val="20"/>
        </w:rPr>
      </w:pPr>
    </w:p>
    <w:p w:rsidR="001673B4" w:rsidRDefault="00FE3828"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05056" behindDoc="1" locked="0" layoutInCell="1" allowOverlap="1">
            <wp:simplePos x="0" y="0"/>
            <wp:positionH relativeFrom="column">
              <wp:posOffset>3695065</wp:posOffset>
            </wp:positionH>
            <wp:positionV relativeFrom="paragraph">
              <wp:posOffset>-2540</wp:posOffset>
            </wp:positionV>
            <wp:extent cx="1592580" cy="624840"/>
            <wp:effectExtent l="0" t="0" r="7620" b="3810"/>
            <wp:wrapSquare wrapText="bothSides"/>
            <wp:docPr id="569" name="Picture 5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extLst>
                        <a:ext uri="{28A0092B-C50C-407E-A947-70E740481C1C}">
                          <a14:useLocalDpi xmlns:a14="http://schemas.microsoft.com/office/drawing/2010/main" val="0"/>
                        </a:ext>
                      </a:extLst>
                    </a:blip>
                    <a:stretch>
                      <a:fillRect/>
                    </a:stretch>
                  </pic:blipFill>
                  <pic:spPr>
                    <a:xfrm>
                      <a:off x="0" y="0"/>
                      <a:ext cx="1592580" cy="62484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The derivation path is now correct, as shown opposite.</w:t>
      </w:r>
    </w:p>
    <w:p w:rsidR="001673B4" w:rsidRDefault="001673B4" w:rsidP="00D5108C">
      <w:pPr>
        <w:tabs>
          <w:tab w:val="left" w:pos="1956"/>
        </w:tabs>
        <w:ind w:left="567"/>
        <w:rPr>
          <w:rFonts w:asciiTheme="majorHAnsi" w:hAnsiTheme="majorHAnsi" w:cs="Times New Roman"/>
          <w:sz w:val="20"/>
          <w:szCs w:val="20"/>
        </w:rPr>
      </w:pPr>
    </w:p>
    <w:p w:rsidR="001673B4" w:rsidRDefault="001673B4" w:rsidP="00D5108C">
      <w:pPr>
        <w:tabs>
          <w:tab w:val="left" w:pos="1956"/>
        </w:tabs>
        <w:ind w:left="567"/>
        <w:rPr>
          <w:rFonts w:asciiTheme="majorHAnsi" w:hAnsiTheme="majorHAnsi" w:cs="Times New Roman"/>
          <w:sz w:val="20"/>
          <w:szCs w:val="20"/>
        </w:rPr>
      </w:pPr>
    </w:p>
    <w:p w:rsidR="001673B4" w:rsidRDefault="001673B4" w:rsidP="00D5108C">
      <w:pPr>
        <w:tabs>
          <w:tab w:val="left" w:pos="1956"/>
        </w:tabs>
        <w:ind w:left="567"/>
        <w:rPr>
          <w:rFonts w:asciiTheme="majorHAnsi" w:hAnsiTheme="majorHAnsi" w:cs="Times New Roman"/>
          <w:sz w:val="20"/>
          <w:szCs w:val="20"/>
        </w:rPr>
      </w:pPr>
    </w:p>
    <w:p w:rsidR="001673B4" w:rsidRDefault="001673B4" w:rsidP="00D5108C">
      <w:pPr>
        <w:tabs>
          <w:tab w:val="left" w:pos="1956"/>
        </w:tabs>
        <w:ind w:left="567"/>
        <w:rPr>
          <w:rFonts w:asciiTheme="majorHAnsi" w:hAnsiTheme="majorHAnsi" w:cs="Times New Roman"/>
          <w:sz w:val="20"/>
          <w:szCs w:val="20"/>
        </w:rPr>
      </w:pPr>
    </w:p>
    <w:p w:rsidR="00E74FDE" w:rsidRDefault="00E74FDE"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06080" behindDoc="1" locked="0" layoutInCell="1" allowOverlap="1" wp14:anchorId="10182E2D" wp14:editId="0AB03337">
            <wp:simplePos x="0" y="0"/>
            <wp:positionH relativeFrom="column">
              <wp:posOffset>3799205</wp:posOffset>
            </wp:positionH>
            <wp:positionV relativeFrom="paragraph">
              <wp:posOffset>61595</wp:posOffset>
            </wp:positionV>
            <wp:extent cx="1623060" cy="609600"/>
            <wp:effectExtent l="0" t="0" r="0" b="0"/>
            <wp:wrapSquare wrapText="bothSides"/>
            <wp:docPr id="570" name="Picture 57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extLst>
                        <a:ext uri="{28A0092B-C50C-407E-A947-70E740481C1C}">
                          <a14:useLocalDpi xmlns:a14="http://schemas.microsoft.com/office/drawing/2010/main" val="0"/>
                        </a:ext>
                      </a:extLst>
                    </a:blip>
                    <a:stretch>
                      <a:fillRect/>
                    </a:stretch>
                  </pic:blipFill>
                  <pic:spPr>
                    <a:xfrm>
                      <a:off x="0" y="0"/>
                      <a:ext cx="1623060" cy="6096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 xml:space="preserve">Suppose now that when we entered the original derivation rule we made a different mistake, by wrongly selecting </w:t>
      </w:r>
      <w:r w:rsidRPr="00E74FDE">
        <w:rPr>
          <w:rFonts w:ascii="Arial Narrow" w:hAnsi="Arial Narrow" w:cs="Times New Roman"/>
          <w:sz w:val="18"/>
          <w:szCs w:val="18"/>
        </w:rPr>
        <w:t>Person owns Car</w:t>
      </w:r>
      <w:r>
        <w:rPr>
          <w:rFonts w:asciiTheme="majorHAnsi" w:hAnsiTheme="majorHAnsi" w:cs="Times New Roman"/>
          <w:sz w:val="20"/>
          <w:szCs w:val="20"/>
        </w:rPr>
        <w:t xml:space="preserve"> instead of </w:t>
      </w:r>
      <w:r w:rsidRPr="00E74FDE">
        <w:rPr>
          <w:rFonts w:ascii="Arial Narrow" w:hAnsi="Arial Narrow" w:cs="Times New Roman"/>
          <w:sz w:val="18"/>
          <w:szCs w:val="18"/>
        </w:rPr>
        <w:t>Person drives Car</w:t>
      </w:r>
      <w:r>
        <w:rPr>
          <w:rFonts w:asciiTheme="majorHAnsi" w:hAnsiTheme="majorHAnsi" w:cs="Times New Roman"/>
          <w:sz w:val="20"/>
          <w:szCs w:val="20"/>
        </w:rPr>
        <w:t xml:space="preserve">, leading to the path shown opposite. In this case, the mistake is very early in the path. </w:t>
      </w:r>
    </w:p>
    <w:p w:rsidR="00E74FDE" w:rsidRDefault="00E74FDE" w:rsidP="00D5108C">
      <w:pPr>
        <w:tabs>
          <w:tab w:val="left" w:pos="1956"/>
        </w:tabs>
        <w:ind w:left="567"/>
        <w:rPr>
          <w:rFonts w:asciiTheme="majorHAnsi" w:hAnsiTheme="majorHAnsi" w:cs="Times New Roman"/>
          <w:sz w:val="20"/>
          <w:szCs w:val="20"/>
        </w:rPr>
      </w:pPr>
    </w:p>
    <w:p w:rsidR="00E74FDE" w:rsidRDefault="00E74FDE"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While we could fix this mistake by deleting the whole path and starting again, it is possible to replace just the </w:t>
      </w:r>
      <w:r w:rsidRPr="00E74FDE">
        <w:rPr>
          <w:rFonts w:ascii="Arial Narrow" w:hAnsi="Arial Narrow" w:cs="Times New Roman"/>
          <w:sz w:val="18"/>
          <w:szCs w:val="18"/>
        </w:rPr>
        <w:t>Person#1 owns Car#1</w:t>
      </w:r>
      <w:r>
        <w:rPr>
          <w:rFonts w:asciiTheme="majorHAnsi" w:hAnsiTheme="majorHAnsi" w:cs="Times New Roman"/>
          <w:sz w:val="20"/>
          <w:szCs w:val="20"/>
        </w:rPr>
        <w:t xml:space="preserve"> fact type with the correct one, while leaving the rest of the path intact. To do this, select </w:t>
      </w:r>
      <w:r w:rsidRPr="00E74FDE">
        <w:rPr>
          <w:rFonts w:ascii="Arial Narrow" w:hAnsi="Arial Narrow" w:cs="Times New Roman"/>
          <w:sz w:val="18"/>
          <w:szCs w:val="18"/>
        </w:rPr>
        <w:t>Person#1 owns Car#1</w:t>
      </w:r>
      <w:r>
        <w:rPr>
          <w:rFonts w:asciiTheme="majorHAnsi" w:hAnsiTheme="majorHAnsi" w:cs="Times New Roman"/>
          <w:sz w:val="20"/>
          <w:szCs w:val="20"/>
        </w:rPr>
        <w:t xml:space="preserve"> fact type and </w:t>
      </w:r>
      <w:proofErr w:type="gramStart"/>
      <w:r>
        <w:rPr>
          <w:rFonts w:asciiTheme="majorHAnsi" w:hAnsiTheme="majorHAnsi" w:cs="Times New Roman"/>
          <w:sz w:val="20"/>
          <w:szCs w:val="20"/>
        </w:rPr>
        <w:t>delete</w:t>
      </w:r>
      <w:proofErr w:type="gramEnd"/>
      <w:r>
        <w:rPr>
          <w:rFonts w:asciiTheme="majorHAnsi" w:hAnsiTheme="majorHAnsi" w:cs="Times New Roman"/>
          <w:sz w:val="20"/>
          <w:szCs w:val="20"/>
        </w:rPr>
        <w:t xml:space="preserve"> it (e.g. by pressing the </w:t>
      </w:r>
      <w:r w:rsidRPr="00E74FDE">
        <w:rPr>
          <w:rFonts w:ascii="Arial Narrow" w:hAnsi="Arial Narrow" w:cs="Times New Roman"/>
          <w:sz w:val="18"/>
          <w:szCs w:val="18"/>
        </w:rPr>
        <w:t>Delete</w:t>
      </w:r>
      <w:r>
        <w:rPr>
          <w:rFonts w:asciiTheme="majorHAnsi" w:hAnsiTheme="majorHAnsi" w:cs="Times New Roman"/>
          <w:sz w:val="20"/>
          <w:szCs w:val="20"/>
        </w:rPr>
        <w:t xml:space="preserve"> key). This removes the fact type, and marks the following fact type (formerly displayed as </w:t>
      </w:r>
      <w:r w:rsidRPr="00E74FDE">
        <w:rPr>
          <w:rFonts w:ascii="Arial Narrow" w:hAnsi="Arial Narrow" w:cs="Times New Roman"/>
          <w:sz w:val="18"/>
          <w:szCs w:val="18"/>
        </w:rPr>
        <w:t>Car#1 is of CarModel#1</w:t>
      </w:r>
      <w:r>
        <w:rPr>
          <w:rFonts w:asciiTheme="majorHAnsi" w:hAnsiTheme="majorHAnsi" w:cs="Times New Roman"/>
          <w:sz w:val="20"/>
          <w:szCs w:val="20"/>
        </w:rPr>
        <w:t xml:space="preserve">) as having an unresolved </w:t>
      </w:r>
      <w:proofErr w:type="spellStart"/>
      <w:r>
        <w:rPr>
          <w:rFonts w:asciiTheme="majorHAnsi" w:hAnsiTheme="majorHAnsi" w:cs="Times New Roman"/>
          <w:sz w:val="20"/>
          <w:szCs w:val="20"/>
        </w:rPr>
        <w:t>supertype</w:t>
      </w:r>
      <w:proofErr w:type="spellEnd"/>
      <w:r>
        <w:rPr>
          <w:rFonts w:asciiTheme="majorHAnsi" w:hAnsiTheme="majorHAnsi" w:cs="Times New Roman"/>
          <w:sz w:val="20"/>
          <w:szCs w:val="20"/>
        </w:rPr>
        <w:t xml:space="preserve">. In general, we need to now go to the path node that is immediately before the deleted fact type, and open its drop-down list. In this case, the previous node is the path root, which is displayed as the header </w:t>
      </w:r>
      <w:r w:rsidRPr="00E74FDE">
        <w:rPr>
          <w:rFonts w:ascii="Arial Narrow" w:hAnsi="Arial Narrow" w:cs="Times New Roman"/>
          <w:sz w:val="18"/>
          <w:szCs w:val="18"/>
        </w:rPr>
        <w:t>Derivation Path from ‘Person’</w:t>
      </w:r>
      <w:r>
        <w:rPr>
          <w:rFonts w:asciiTheme="majorHAnsi" w:hAnsiTheme="majorHAnsi" w:cs="Times New Roman"/>
          <w:sz w:val="20"/>
          <w:szCs w:val="20"/>
        </w:rPr>
        <w:t xml:space="preserve">. </w:t>
      </w:r>
    </w:p>
    <w:p w:rsidR="00E74FDE" w:rsidRDefault="00E74FDE" w:rsidP="00D5108C">
      <w:pPr>
        <w:tabs>
          <w:tab w:val="left" w:pos="1956"/>
        </w:tabs>
        <w:ind w:left="567"/>
        <w:rPr>
          <w:rFonts w:asciiTheme="majorHAnsi" w:hAnsiTheme="majorHAnsi" w:cs="Times New Roman"/>
          <w:sz w:val="20"/>
          <w:szCs w:val="20"/>
        </w:rPr>
      </w:pPr>
      <w:r>
        <w:rPr>
          <w:rFonts w:ascii="Arial Narrow" w:hAnsi="Arial Narrow" w:cs="Times New Roman"/>
          <w:noProof/>
          <w:sz w:val="18"/>
          <w:szCs w:val="18"/>
          <w:lang w:eastAsia="en-AU"/>
        </w:rPr>
        <w:drawing>
          <wp:anchor distT="0" distB="0" distL="114300" distR="114300" simplePos="0" relativeHeight="252208128" behindDoc="1" locked="0" layoutInCell="1" allowOverlap="1" wp14:anchorId="198ABF81" wp14:editId="7AE16724">
            <wp:simplePos x="0" y="0"/>
            <wp:positionH relativeFrom="column">
              <wp:posOffset>2920365</wp:posOffset>
            </wp:positionH>
            <wp:positionV relativeFrom="paragraph">
              <wp:posOffset>160020</wp:posOffset>
            </wp:positionV>
            <wp:extent cx="2430780" cy="480060"/>
            <wp:effectExtent l="0" t="0" r="7620" b="0"/>
            <wp:wrapNone/>
            <wp:docPr id="572" name="Picture 5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7">
                      <a:extLst>
                        <a:ext uri="{28A0092B-C50C-407E-A947-70E740481C1C}">
                          <a14:useLocalDpi xmlns:a14="http://schemas.microsoft.com/office/drawing/2010/main" val="0"/>
                        </a:ext>
                      </a:extLst>
                    </a:blip>
                    <a:stretch>
                      <a:fillRect/>
                    </a:stretch>
                  </pic:blipFill>
                  <pic:spPr>
                    <a:xfrm>
                      <a:off x="0" y="0"/>
                      <a:ext cx="2430780" cy="48006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207104" behindDoc="1" locked="0" layoutInCell="1" allowOverlap="1" wp14:anchorId="5029CD7F" wp14:editId="6EBD54AE">
            <wp:simplePos x="0" y="0"/>
            <wp:positionH relativeFrom="column">
              <wp:posOffset>742315</wp:posOffset>
            </wp:positionH>
            <wp:positionV relativeFrom="paragraph">
              <wp:posOffset>95885</wp:posOffset>
            </wp:positionV>
            <wp:extent cx="1653540" cy="609600"/>
            <wp:effectExtent l="0" t="0" r="3810" b="0"/>
            <wp:wrapNone/>
            <wp:docPr id="571" name="Picture 57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extLst>
                        <a:ext uri="{28A0092B-C50C-407E-A947-70E740481C1C}">
                          <a14:useLocalDpi xmlns:a14="http://schemas.microsoft.com/office/drawing/2010/main" val="0"/>
                        </a:ext>
                      </a:extLst>
                    </a:blip>
                    <a:stretch>
                      <a:fillRect/>
                    </a:stretch>
                  </pic:blipFill>
                  <pic:spPr>
                    <a:xfrm>
                      <a:off x="0" y="0"/>
                      <a:ext cx="1653540" cy="609600"/>
                    </a:xfrm>
                    <a:prstGeom prst="rect">
                      <a:avLst/>
                    </a:prstGeom>
                  </pic:spPr>
                </pic:pic>
              </a:graphicData>
            </a:graphic>
            <wp14:sizeRelH relativeFrom="page">
              <wp14:pctWidth>0</wp14:pctWidth>
            </wp14:sizeRelH>
            <wp14:sizeRelV relativeFrom="page">
              <wp14:pctHeight>0</wp14:pctHeight>
            </wp14:sizeRelV>
          </wp:anchor>
        </w:drawing>
      </w:r>
    </w:p>
    <w:p w:rsidR="00E74FDE" w:rsidRDefault="00E74FDE" w:rsidP="00D5108C">
      <w:pPr>
        <w:tabs>
          <w:tab w:val="left" w:pos="1956"/>
        </w:tabs>
        <w:ind w:left="567"/>
        <w:rPr>
          <w:rFonts w:asciiTheme="majorHAnsi" w:hAnsiTheme="majorHAnsi" w:cs="Times New Roman"/>
          <w:sz w:val="20"/>
          <w:szCs w:val="20"/>
        </w:rPr>
      </w:pPr>
    </w:p>
    <w:p w:rsidR="00E74FDE" w:rsidRDefault="00E74FDE"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E74FDE" w:rsidRDefault="00E74FDE" w:rsidP="00D5108C">
      <w:pPr>
        <w:tabs>
          <w:tab w:val="left" w:pos="1956"/>
        </w:tabs>
        <w:ind w:left="567"/>
        <w:rPr>
          <w:rFonts w:asciiTheme="majorHAnsi" w:hAnsiTheme="majorHAnsi" w:cs="Times New Roman"/>
          <w:sz w:val="20"/>
          <w:szCs w:val="20"/>
        </w:rPr>
      </w:pPr>
    </w:p>
    <w:p w:rsidR="00E74FDE" w:rsidRDefault="00E74FDE" w:rsidP="00D5108C">
      <w:pPr>
        <w:tabs>
          <w:tab w:val="left" w:pos="1956"/>
        </w:tabs>
        <w:ind w:left="567"/>
        <w:rPr>
          <w:rFonts w:asciiTheme="majorHAnsi" w:hAnsiTheme="majorHAnsi" w:cs="Times New Roman"/>
          <w:sz w:val="20"/>
          <w:szCs w:val="20"/>
        </w:rPr>
      </w:pPr>
    </w:p>
    <w:p w:rsidR="00E74FDE" w:rsidRDefault="00E74FDE"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On opening the drop-down list, the </w:t>
      </w:r>
      <w:r w:rsidRPr="000E5103">
        <w:rPr>
          <w:rFonts w:ascii="Arial Narrow" w:hAnsi="Arial Narrow" w:cs="Times New Roman"/>
          <w:sz w:val="18"/>
          <w:szCs w:val="18"/>
        </w:rPr>
        <w:t>Join to (Automatic Branching Mode)</w:t>
      </w:r>
      <w:r>
        <w:rPr>
          <w:rFonts w:asciiTheme="majorHAnsi" w:hAnsiTheme="majorHAnsi" w:cs="Times New Roman"/>
          <w:sz w:val="20"/>
          <w:szCs w:val="20"/>
        </w:rPr>
        <w:t xml:space="preserve"> header appears. </w:t>
      </w:r>
      <w:r w:rsidR="000E5103">
        <w:rPr>
          <w:rFonts w:asciiTheme="majorHAnsi" w:hAnsiTheme="majorHAnsi" w:cs="Times New Roman"/>
          <w:sz w:val="20"/>
          <w:szCs w:val="20"/>
        </w:rPr>
        <w:t xml:space="preserve">Click this once to toggle its setting to </w:t>
      </w:r>
      <w:proofErr w:type="gramStart"/>
      <w:r w:rsidR="000E5103" w:rsidRPr="000E5103">
        <w:rPr>
          <w:rFonts w:ascii="Arial Narrow" w:hAnsi="Arial Narrow" w:cs="Times New Roman"/>
          <w:sz w:val="18"/>
          <w:szCs w:val="18"/>
        </w:rPr>
        <w:t>Join</w:t>
      </w:r>
      <w:proofErr w:type="gramEnd"/>
      <w:r w:rsidR="000E5103" w:rsidRPr="000E5103">
        <w:rPr>
          <w:rFonts w:ascii="Arial Narrow" w:hAnsi="Arial Narrow" w:cs="Times New Roman"/>
          <w:sz w:val="18"/>
          <w:szCs w:val="18"/>
        </w:rPr>
        <w:t xml:space="preserve"> To (Freeform Insert Mode).</w:t>
      </w:r>
    </w:p>
    <w:p w:rsidR="00E74FDE" w:rsidRDefault="00E74FDE" w:rsidP="00D5108C">
      <w:pPr>
        <w:tabs>
          <w:tab w:val="left" w:pos="1956"/>
        </w:tabs>
        <w:ind w:left="567"/>
        <w:rPr>
          <w:rFonts w:asciiTheme="majorHAnsi" w:hAnsiTheme="majorHAnsi" w:cs="Times New Roman"/>
          <w:sz w:val="20"/>
          <w:szCs w:val="20"/>
        </w:rPr>
      </w:pPr>
    </w:p>
    <w:p w:rsidR="00E74FDE" w:rsidRDefault="00E74FDE"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10176" behindDoc="1" locked="0" layoutInCell="1" allowOverlap="1" wp14:anchorId="79069856" wp14:editId="0D0F1C1F">
            <wp:simplePos x="0" y="0"/>
            <wp:positionH relativeFrom="column">
              <wp:posOffset>3301365</wp:posOffset>
            </wp:positionH>
            <wp:positionV relativeFrom="paragraph">
              <wp:posOffset>48260</wp:posOffset>
            </wp:positionV>
            <wp:extent cx="1889760" cy="381000"/>
            <wp:effectExtent l="0" t="0" r="0" b="0"/>
            <wp:wrapNone/>
            <wp:docPr id="574" name="Picture 57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extLst>
                        <a:ext uri="{28A0092B-C50C-407E-A947-70E740481C1C}">
                          <a14:useLocalDpi xmlns:a14="http://schemas.microsoft.com/office/drawing/2010/main" val="0"/>
                        </a:ext>
                      </a:extLst>
                    </a:blip>
                    <a:stretch>
                      <a:fillRect/>
                    </a:stretch>
                  </pic:blipFill>
                  <pic:spPr>
                    <a:xfrm>
                      <a:off x="0" y="0"/>
                      <a:ext cx="1889760" cy="3810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211200" behindDoc="1" locked="0" layoutInCell="1" allowOverlap="1" wp14:anchorId="22E35CBD" wp14:editId="07698FD0">
            <wp:simplePos x="0" y="0"/>
            <wp:positionH relativeFrom="column">
              <wp:posOffset>570865</wp:posOffset>
            </wp:positionH>
            <wp:positionV relativeFrom="paragraph">
              <wp:posOffset>48260</wp:posOffset>
            </wp:positionV>
            <wp:extent cx="2103120" cy="411480"/>
            <wp:effectExtent l="0" t="0" r="0" b="7620"/>
            <wp:wrapNone/>
            <wp:docPr id="575" name="Picture 57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extLst>
                        <a:ext uri="{28A0092B-C50C-407E-A947-70E740481C1C}">
                          <a14:useLocalDpi xmlns:a14="http://schemas.microsoft.com/office/drawing/2010/main" val="0"/>
                        </a:ext>
                      </a:extLst>
                    </a:blip>
                    <a:stretch>
                      <a:fillRect/>
                    </a:stretch>
                  </pic:blipFill>
                  <pic:spPr>
                    <a:xfrm>
                      <a:off x="0" y="0"/>
                      <a:ext cx="2103120" cy="411480"/>
                    </a:xfrm>
                    <a:prstGeom prst="rect">
                      <a:avLst/>
                    </a:prstGeom>
                  </pic:spPr>
                </pic:pic>
              </a:graphicData>
            </a:graphic>
            <wp14:sizeRelH relativeFrom="page">
              <wp14:pctWidth>0</wp14:pctWidth>
            </wp14:sizeRelH>
            <wp14:sizeRelV relativeFrom="page">
              <wp14:pctHeight>0</wp14:pctHeight>
            </wp14:sizeRelV>
          </wp:anchor>
        </w:drawing>
      </w:r>
    </w:p>
    <w:p w:rsidR="00E74FDE" w:rsidRDefault="00E74FDE"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E74FDE" w:rsidRDefault="00E74FDE" w:rsidP="00D5108C">
      <w:pPr>
        <w:tabs>
          <w:tab w:val="left" w:pos="1956"/>
        </w:tabs>
        <w:ind w:left="567"/>
        <w:rPr>
          <w:rFonts w:asciiTheme="majorHAnsi" w:hAnsiTheme="majorHAnsi" w:cs="Times New Roman"/>
          <w:sz w:val="20"/>
          <w:szCs w:val="20"/>
        </w:rPr>
      </w:pPr>
    </w:p>
    <w:p w:rsidR="00E74FDE" w:rsidRDefault="006168BA"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12224" behindDoc="1" locked="0" layoutInCell="1" allowOverlap="1" wp14:anchorId="37754C7F" wp14:editId="2A046E2B">
            <wp:simplePos x="0" y="0"/>
            <wp:positionH relativeFrom="column">
              <wp:posOffset>3244215</wp:posOffset>
            </wp:positionH>
            <wp:positionV relativeFrom="paragraph">
              <wp:posOffset>31115</wp:posOffset>
            </wp:positionV>
            <wp:extent cx="2042160" cy="601980"/>
            <wp:effectExtent l="0" t="0" r="0" b="7620"/>
            <wp:wrapSquare wrapText="bothSides"/>
            <wp:docPr id="576" name="Picture 5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extLst>
                        <a:ext uri="{28A0092B-C50C-407E-A947-70E740481C1C}">
                          <a14:useLocalDpi xmlns:a14="http://schemas.microsoft.com/office/drawing/2010/main" val="0"/>
                        </a:ext>
                      </a:extLst>
                    </a:blip>
                    <a:stretch>
                      <a:fillRect/>
                    </a:stretch>
                  </pic:blipFill>
                  <pic:spPr>
                    <a:xfrm>
                      <a:off x="0" y="0"/>
                      <a:ext cx="2042160" cy="601980"/>
                    </a:xfrm>
                    <a:prstGeom prst="rect">
                      <a:avLst/>
                    </a:prstGeom>
                  </pic:spPr>
                </pic:pic>
              </a:graphicData>
            </a:graphic>
            <wp14:sizeRelH relativeFrom="page">
              <wp14:pctWidth>0</wp14:pctWidth>
            </wp14:sizeRelH>
            <wp14:sizeRelV relativeFrom="page">
              <wp14:pctHeight>0</wp14:pctHeight>
            </wp14:sizeRelV>
          </wp:anchor>
        </w:drawing>
      </w:r>
      <w:r w:rsidR="000E5103">
        <w:rPr>
          <w:rFonts w:asciiTheme="majorHAnsi" w:hAnsiTheme="majorHAnsi" w:cs="Times New Roman"/>
          <w:sz w:val="20"/>
          <w:szCs w:val="20"/>
        </w:rPr>
        <w:t xml:space="preserve">Now select the fact type </w:t>
      </w:r>
      <w:r w:rsidR="000E5103" w:rsidRPr="000E5103">
        <w:rPr>
          <w:rFonts w:ascii="Arial Narrow" w:hAnsi="Arial Narrow" w:cs="Times New Roman"/>
          <w:sz w:val="18"/>
          <w:szCs w:val="18"/>
        </w:rPr>
        <w:t>&lt;Person&gt; drives Car</w:t>
      </w:r>
      <w:r w:rsidR="000E5103">
        <w:rPr>
          <w:rFonts w:asciiTheme="majorHAnsi" w:hAnsiTheme="majorHAnsi" w:cs="Times New Roman"/>
          <w:sz w:val="20"/>
          <w:szCs w:val="20"/>
        </w:rPr>
        <w:t xml:space="preserve"> which we want to replace the removed fact type.</w:t>
      </w:r>
    </w:p>
    <w:p w:rsidR="00E74FDE" w:rsidRDefault="00E74FDE" w:rsidP="00D5108C">
      <w:pPr>
        <w:tabs>
          <w:tab w:val="left" w:pos="1956"/>
        </w:tabs>
        <w:ind w:left="567"/>
        <w:rPr>
          <w:rFonts w:asciiTheme="majorHAnsi" w:hAnsiTheme="majorHAnsi" w:cs="Times New Roman"/>
          <w:sz w:val="20"/>
          <w:szCs w:val="20"/>
        </w:rPr>
      </w:pPr>
    </w:p>
    <w:p w:rsidR="00E74FDE" w:rsidRDefault="00E74FDE" w:rsidP="00D5108C">
      <w:pPr>
        <w:tabs>
          <w:tab w:val="left" w:pos="1956"/>
        </w:tabs>
        <w:ind w:left="567"/>
        <w:rPr>
          <w:rFonts w:asciiTheme="majorHAnsi" w:hAnsiTheme="majorHAnsi" w:cs="Times New Roman"/>
          <w:sz w:val="20"/>
          <w:szCs w:val="20"/>
        </w:rPr>
      </w:pPr>
    </w:p>
    <w:p w:rsidR="00E74FDE" w:rsidRDefault="000E5103"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lastRenderedPageBreak/>
        <w:t xml:space="preserve">This inserts the fact type into the path, but both it and the following fact type have an unresolved </w:t>
      </w:r>
      <w:proofErr w:type="spellStart"/>
      <w:r>
        <w:rPr>
          <w:rFonts w:asciiTheme="majorHAnsi" w:hAnsiTheme="majorHAnsi" w:cs="Times New Roman"/>
          <w:sz w:val="20"/>
          <w:szCs w:val="20"/>
        </w:rPr>
        <w:t>supertype</w:t>
      </w:r>
      <w:proofErr w:type="spellEnd"/>
      <w:r>
        <w:rPr>
          <w:rFonts w:asciiTheme="majorHAnsi" w:hAnsiTheme="majorHAnsi" w:cs="Times New Roman"/>
          <w:sz w:val="20"/>
          <w:szCs w:val="20"/>
        </w:rPr>
        <w:t xml:space="preserve"> error message. </w:t>
      </w:r>
      <w:proofErr w:type="gramStart"/>
      <w:r>
        <w:rPr>
          <w:rFonts w:asciiTheme="majorHAnsi" w:hAnsiTheme="majorHAnsi" w:cs="Times New Roman"/>
          <w:sz w:val="20"/>
          <w:szCs w:val="20"/>
        </w:rPr>
        <w:t>To fix this</w:t>
      </w:r>
      <w:r w:rsidR="006168BA">
        <w:rPr>
          <w:rFonts w:asciiTheme="majorHAnsi" w:hAnsiTheme="majorHAnsi" w:cs="Times New Roman"/>
          <w:sz w:val="20"/>
          <w:szCs w:val="20"/>
        </w:rPr>
        <w:t xml:space="preserve"> error</w:t>
      </w:r>
      <w:r>
        <w:rPr>
          <w:rFonts w:asciiTheme="majorHAnsi" w:hAnsiTheme="majorHAnsi" w:cs="Times New Roman"/>
          <w:sz w:val="20"/>
          <w:szCs w:val="20"/>
        </w:rPr>
        <w:t xml:space="preserve">, right-click the </w:t>
      </w:r>
      <w:r w:rsidRPr="000E5103">
        <w:rPr>
          <w:rFonts w:ascii="Arial Narrow" w:hAnsi="Arial Narrow" w:cs="Times New Roman"/>
          <w:sz w:val="18"/>
          <w:szCs w:val="18"/>
        </w:rPr>
        <w:t>Car</w:t>
      </w:r>
      <w:r>
        <w:rPr>
          <w:rFonts w:asciiTheme="majorHAnsi" w:hAnsiTheme="majorHAnsi" w:cs="Times New Roman"/>
          <w:sz w:val="20"/>
          <w:szCs w:val="20"/>
        </w:rPr>
        <w:t xml:space="preserve"> role and choose </w:t>
      </w:r>
      <w:r w:rsidRPr="000E5103">
        <w:rPr>
          <w:rFonts w:ascii="Arial Narrow" w:hAnsi="Arial Narrow" w:cs="Times New Roman"/>
          <w:sz w:val="18"/>
          <w:szCs w:val="18"/>
        </w:rPr>
        <w:t>Insert as Next Step</w:t>
      </w:r>
      <w:r>
        <w:rPr>
          <w:rFonts w:asciiTheme="majorHAnsi" w:hAnsiTheme="majorHAnsi" w:cs="Times New Roman"/>
          <w:sz w:val="20"/>
          <w:szCs w:val="20"/>
        </w:rPr>
        <w:t xml:space="preserve"> from its context menu</w:t>
      </w:r>
      <w:r w:rsidR="009A3B71">
        <w:rPr>
          <w:rStyle w:val="FootnoteReference"/>
          <w:rFonts w:asciiTheme="majorHAnsi" w:hAnsiTheme="majorHAnsi" w:cs="Times New Roman"/>
          <w:sz w:val="20"/>
          <w:szCs w:val="20"/>
        </w:rPr>
        <w:footnoteReference w:id="17"/>
      </w:r>
      <w:r>
        <w:rPr>
          <w:rFonts w:asciiTheme="majorHAnsi" w:hAnsiTheme="majorHAnsi" w:cs="Times New Roman"/>
          <w:sz w:val="20"/>
          <w:szCs w:val="20"/>
        </w:rPr>
        <w:t>.</w:t>
      </w:r>
      <w:proofErr w:type="gramEnd"/>
      <w:r>
        <w:rPr>
          <w:rFonts w:asciiTheme="majorHAnsi" w:hAnsiTheme="majorHAnsi" w:cs="Times New Roman"/>
          <w:sz w:val="20"/>
          <w:szCs w:val="20"/>
        </w:rPr>
        <w:t xml:space="preserve"> </w:t>
      </w:r>
    </w:p>
    <w:p w:rsidR="00E74FDE" w:rsidRDefault="00E74FDE" w:rsidP="00D5108C">
      <w:pPr>
        <w:tabs>
          <w:tab w:val="left" w:pos="1956"/>
        </w:tabs>
        <w:ind w:left="567"/>
        <w:rPr>
          <w:rFonts w:asciiTheme="majorHAnsi" w:hAnsiTheme="majorHAnsi" w:cs="Times New Roman"/>
          <w:sz w:val="20"/>
          <w:szCs w:val="20"/>
        </w:rPr>
      </w:pPr>
    </w:p>
    <w:p w:rsidR="00E74FDE" w:rsidRDefault="00D92CC8"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13248" behindDoc="1" locked="0" layoutInCell="1" allowOverlap="1" wp14:anchorId="0EF295B8" wp14:editId="0B665AF6">
            <wp:simplePos x="0" y="0"/>
            <wp:positionH relativeFrom="column">
              <wp:posOffset>925195</wp:posOffset>
            </wp:positionH>
            <wp:positionV relativeFrom="paragraph">
              <wp:posOffset>57785</wp:posOffset>
            </wp:positionV>
            <wp:extent cx="3764280" cy="891540"/>
            <wp:effectExtent l="0" t="0" r="7620" b="3810"/>
            <wp:wrapNone/>
            <wp:docPr id="577" name="Picture 5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extLst>
                        <a:ext uri="{28A0092B-C50C-407E-A947-70E740481C1C}">
                          <a14:useLocalDpi xmlns:a14="http://schemas.microsoft.com/office/drawing/2010/main" val="0"/>
                        </a:ext>
                      </a:extLst>
                    </a:blip>
                    <a:stretch>
                      <a:fillRect/>
                    </a:stretch>
                  </pic:blipFill>
                  <pic:spPr>
                    <a:xfrm>
                      <a:off x="0" y="0"/>
                      <a:ext cx="3764280" cy="891540"/>
                    </a:xfrm>
                    <a:prstGeom prst="rect">
                      <a:avLst/>
                    </a:prstGeom>
                  </pic:spPr>
                </pic:pic>
              </a:graphicData>
            </a:graphic>
            <wp14:sizeRelH relativeFrom="page">
              <wp14:pctWidth>0</wp14:pctWidth>
            </wp14:sizeRelH>
            <wp14:sizeRelV relativeFrom="page">
              <wp14:pctHeight>0</wp14:pctHeight>
            </wp14:sizeRelV>
          </wp:anchor>
        </w:drawing>
      </w:r>
    </w:p>
    <w:p w:rsidR="00E74FDE" w:rsidRDefault="00E74FDE" w:rsidP="00D5108C">
      <w:pPr>
        <w:tabs>
          <w:tab w:val="left" w:pos="1956"/>
        </w:tabs>
        <w:ind w:left="567"/>
        <w:rPr>
          <w:rFonts w:asciiTheme="majorHAnsi" w:hAnsiTheme="majorHAnsi" w:cs="Times New Roman"/>
          <w:sz w:val="20"/>
          <w:szCs w:val="20"/>
        </w:rPr>
      </w:pPr>
    </w:p>
    <w:p w:rsidR="00E74FDE" w:rsidRDefault="00E74FDE" w:rsidP="00D5108C">
      <w:pPr>
        <w:tabs>
          <w:tab w:val="left" w:pos="1956"/>
        </w:tabs>
        <w:ind w:left="567"/>
        <w:rPr>
          <w:rFonts w:asciiTheme="majorHAnsi" w:hAnsiTheme="majorHAnsi" w:cs="Times New Roman"/>
          <w:sz w:val="20"/>
          <w:szCs w:val="20"/>
        </w:rPr>
      </w:pPr>
    </w:p>
    <w:p w:rsidR="00E74FDE" w:rsidRDefault="00E74FDE" w:rsidP="00D5108C">
      <w:pPr>
        <w:tabs>
          <w:tab w:val="left" w:pos="1956"/>
        </w:tabs>
        <w:ind w:left="567"/>
        <w:rPr>
          <w:rFonts w:asciiTheme="majorHAnsi" w:hAnsiTheme="majorHAnsi" w:cs="Times New Roman"/>
          <w:sz w:val="20"/>
          <w:szCs w:val="20"/>
        </w:rPr>
      </w:pPr>
    </w:p>
    <w:p w:rsidR="00E74FDE" w:rsidRDefault="00E74FDE" w:rsidP="00D5108C">
      <w:pPr>
        <w:tabs>
          <w:tab w:val="left" w:pos="1956"/>
        </w:tabs>
        <w:ind w:left="567"/>
        <w:rPr>
          <w:rFonts w:asciiTheme="majorHAnsi" w:hAnsiTheme="majorHAnsi" w:cs="Times New Roman"/>
          <w:sz w:val="20"/>
          <w:szCs w:val="20"/>
        </w:rPr>
      </w:pPr>
    </w:p>
    <w:p w:rsidR="00E74FDE" w:rsidRDefault="00E74FDE" w:rsidP="00D5108C">
      <w:pPr>
        <w:tabs>
          <w:tab w:val="left" w:pos="1956"/>
        </w:tabs>
        <w:ind w:left="567"/>
        <w:rPr>
          <w:rFonts w:asciiTheme="majorHAnsi" w:hAnsiTheme="majorHAnsi" w:cs="Times New Roman"/>
          <w:sz w:val="20"/>
          <w:szCs w:val="20"/>
        </w:rPr>
      </w:pPr>
    </w:p>
    <w:p w:rsidR="000E5103" w:rsidRDefault="000E5103" w:rsidP="00D5108C">
      <w:pPr>
        <w:tabs>
          <w:tab w:val="left" w:pos="1956"/>
        </w:tabs>
        <w:ind w:left="567"/>
        <w:rPr>
          <w:rFonts w:asciiTheme="majorHAnsi" w:hAnsiTheme="majorHAnsi" w:cs="Times New Roman"/>
          <w:sz w:val="20"/>
          <w:szCs w:val="20"/>
        </w:rPr>
      </w:pPr>
    </w:p>
    <w:p w:rsidR="000E5103" w:rsidRDefault="000E5103"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14272" behindDoc="1" locked="0" layoutInCell="1" allowOverlap="1" wp14:anchorId="2AB9895E" wp14:editId="2AD794B2">
            <wp:simplePos x="0" y="0"/>
            <wp:positionH relativeFrom="column">
              <wp:posOffset>3695065</wp:posOffset>
            </wp:positionH>
            <wp:positionV relativeFrom="paragraph">
              <wp:posOffset>53340</wp:posOffset>
            </wp:positionV>
            <wp:extent cx="1653540" cy="906780"/>
            <wp:effectExtent l="0" t="0" r="3810" b="7620"/>
            <wp:wrapSquare wrapText="bothSides"/>
            <wp:docPr id="578" name="Picture 5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extLst>
                        <a:ext uri="{28A0092B-C50C-407E-A947-70E740481C1C}">
                          <a14:useLocalDpi xmlns:a14="http://schemas.microsoft.com/office/drawing/2010/main" val="0"/>
                        </a:ext>
                      </a:extLst>
                    </a:blip>
                    <a:stretch>
                      <a:fillRect/>
                    </a:stretch>
                  </pic:blipFill>
                  <pic:spPr>
                    <a:xfrm>
                      <a:off x="0" y="0"/>
                      <a:ext cx="1653540" cy="90678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 xml:space="preserve">This explicitly declares the join between the Car roles in these fact types, and the path is now correct, as shown opposite. </w:t>
      </w:r>
    </w:p>
    <w:p w:rsidR="000E5103" w:rsidRDefault="000E5103" w:rsidP="00D5108C">
      <w:pPr>
        <w:tabs>
          <w:tab w:val="left" w:pos="1956"/>
        </w:tabs>
        <w:ind w:left="567"/>
        <w:rPr>
          <w:rFonts w:asciiTheme="majorHAnsi" w:hAnsiTheme="majorHAnsi" w:cs="Times New Roman"/>
          <w:sz w:val="20"/>
          <w:szCs w:val="20"/>
        </w:rPr>
      </w:pPr>
    </w:p>
    <w:p w:rsidR="00E74FDE" w:rsidRDefault="000E5103"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As this is the last fix we want to make to the path, right-click the </w:t>
      </w:r>
      <w:r w:rsidRPr="000E5103">
        <w:rPr>
          <w:rFonts w:ascii="Arial Narrow" w:hAnsi="Arial Narrow" w:cs="Times New Roman"/>
          <w:sz w:val="18"/>
          <w:szCs w:val="18"/>
        </w:rPr>
        <w:t>Derivation Path</w:t>
      </w:r>
      <w:r>
        <w:rPr>
          <w:rFonts w:asciiTheme="majorHAnsi" w:hAnsiTheme="majorHAnsi" w:cs="Times New Roman"/>
          <w:sz w:val="20"/>
          <w:szCs w:val="20"/>
        </w:rPr>
        <w:t xml:space="preserve"> header and click its </w:t>
      </w:r>
      <w:r w:rsidRPr="000E5103">
        <w:rPr>
          <w:rFonts w:ascii="Arial Narrow" w:hAnsi="Arial Narrow" w:cs="Times New Roman"/>
          <w:sz w:val="18"/>
          <w:szCs w:val="18"/>
        </w:rPr>
        <w:t>Join To</w:t>
      </w:r>
      <w:r>
        <w:rPr>
          <w:rFonts w:asciiTheme="majorHAnsi" w:hAnsiTheme="majorHAnsi" w:cs="Times New Roman"/>
          <w:sz w:val="20"/>
          <w:szCs w:val="20"/>
        </w:rPr>
        <w:t xml:space="preserve"> header to switch it back to </w:t>
      </w:r>
      <w:r w:rsidRPr="000E5103">
        <w:rPr>
          <w:rFonts w:ascii="Arial Narrow" w:hAnsi="Arial Narrow" w:cs="Times New Roman"/>
          <w:sz w:val="18"/>
          <w:szCs w:val="18"/>
        </w:rPr>
        <w:t>Automatic Branching Mode</w:t>
      </w:r>
      <w:r>
        <w:rPr>
          <w:rFonts w:asciiTheme="majorHAnsi" w:hAnsiTheme="majorHAnsi" w:cs="Times New Roman"/>
          <w:sz w:val="20"/>
          <w:szCs w:val="20"/>
        </w:rPr>
        <w:t>.</w:t>
      </w:r>
    </w:p>
    <w:p w:rsidR="00E74FDE" w:rsidRDefault="000E5103"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16320" behindDoc="1" locked="0" layoutInCell="1" allowOverlap="1" wp14:anchorId="76D390BF" wp14:editId="2D64F7E8">
            <wp:simplePos x="0" y="0"/>
            <wp:positionH relativeFrom="column">
              <wp:posOffset>913765</wp:posOffset>
            </wp:positionH>
            <wp:positionV relativeFrom="paragraph">
              <wp:posOffset>137160</wp:posOffset>
            </wp:positionV>
            <wp:extent cx="1943100" cy="350520"/>
            <wp:effectExtent l="0" t="0" r="0" b="0"/>
            <wp:wrapNone/>
            <wp:docPr id="580" name="Picture 5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extLst>
                        <a:ext uri="{28A0092B-C50C-407E-A947-70E740481C1C}">
                          <a14:useLocalDpi xmlns:a14="http://schemas.microsoft.com/office/drawing/2010/main" val="0"/>
                        </a:ext>
                      </a:extLst>
                    </a:blip>
                    <a:stretch>
                      <a:fillRect/>
                    </a:stretch>
                  </pic:blipFill>
                  <pic:spPr>
                    <a:xfrm>
                      <a:off x="0" y="0"/>
                      <a:ext cx="1943100" cy="3505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217344" behindDoc="1" locked="0" layoutInCell="1" allowOverlap="1" wp14:anchorId="0C4C51BC" wp14:editId="66E83F5C">
            <wp:simplePos x="0" y="0"/>
            <wp:positionH relativeFrom="column">
              <wp:posOffset>3314065</wp:posOffset>
            </wp:positionH>
            <wp:positionV relativeFrom="paragraph">
              <wp:posOffset>73660</wp:posOffset>
            </wp:positionV>
            <wp:extent cx="2034540" cy="411480"/>
            <wp:effectExtent l="0" t="0" r="3810" b="7620"/>
            <wp:wrapNone/>
            <wp:docPr id="581" name="Picture 58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extLst>
                        <a:ext uri="{28A0092B-C50C-407E-A947-70E740481C1C}">
                          <a14:useLocalDpi xmlns:a14="http://schemas.microsoft.com/office/drawing/2010/main" val="0"/>
                        </a:ext>
                      </a:extLst>
                    </a:blip>
                    <a:stretch>
                      <a:fillRect/>
                    </a:stretch>
                  </pic:blipFill>
                  <pic:spPr>
                    <a:xfrm>
                      <a:off x="0" y="0"/>
                      <a:ext cx="2034540" cy="411480"/>
                    </a:xfrm>
                    <a:prstGeom prst="rect">
                      <a:avLst/>
                    </a:prstGeom>
                  </pic:spPr>
                </pic:pic>
              </a:graphicData>
            </a:graphic>
            <wp14:sizeRelH relativeFrom="page">
              <wp14:pctWidth>0</wp14:pctWidth>
            </wp14:sizeRelH>
            <wp14:sizeRelV relativeFrom="page">
              <wp14:pctHeight>0</wp14:pctHeight>
            </wp14:sizeRelV>
          </wp:anchor>
        </w:drawing>
      </w:r>
    </w:p>
    <w:p w:rsidR="00E74FDE" w:rsidRDefault="000E5103"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E74FDE" w:rsidRDefault="00E74FDE" w:rsidP="00D5108C">
      <w:pPr>
        <w:tabs>
          <w:tab w:val="left" w:pos="1956"/>
        </w:tabs>
        <w:ind w:left="567"/>
        <w:rPr>
          <w:rFonts w:asciiTheme="majorHAnsi" w:hAnsiTheme="majorHAnsi" w:cs="Times New Roman"/>
          <w:sz w:val="20"/>
          <w:szCs w:val="20"/>
        </w:rPr>
      </w:pPr>
    </w:p>
    <w:p w:rsidR="001673B4" w:rsidRDefault="006168BA"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To finalize the derivation rule, select the </w:t>
      </w:r>
      <w:proofErr w:type="spellStart"/>
      <w:r w:rsidRPr="006168BA">
        <w:rPr>
          <w:rFonts w:ascii="Arial Narrow" w:hAnsi="Arial Narrow" w:cs="Times New Roman"/>
          <w:sz w:val="18"/>
          <w:szCs w:val="18"/>
        </w:rPr>
        <w:t>CarModel</w:t>
      </w:r>
      <w:proofErr w:type="spellEnd"/>
      <w:r>
        <w:rPr>
          <w:rFonts w:asciiTheme="majorHAnsi" w:hAnsiTheme="majorHAnsi" w:cs="Times New Roman"/>
          <w:sz w:val="20"/>
          <w:szCs w:val="20"/>
        </w:rPr>
        <w:t xml:space="preserve"> role in the derived fact type, and set its </w:t>
      </w:r>
      <w:proofErr w:type="spellStart"/>
      <w:r w:rsidRPr="006168BA">
        <w:rPr>
          <w:rFonts w:ascii="Arial Narrow" w:hAnsi="Arial Narrow" w:cs="Times New Roman"/>
          <w:sz w:val="18"/>
          <w:szCs w:val="18"/>
        </w:rPr>
        <w:t>DerivationSource</w:t>
      </w:r>
      <w:proofErr w:type="spellEnd"/>
      <w:r>
        <w:rPr>
          <w:rFonts w:asciiTheme="majorHAnsi" w:hAnsiTheme="majorHAnsi" w:cs="Times New Roman"/>
          <w:sz w:val="20"/>
          <w:szCs w:val="20"/>
        </w:rPr>
        <w:t xml:space="preserve"> to the path variable </w:t>
      </w:r>
      <w:r w:rsidRPr="006168BA">
        <w:rPr>
          <w:rFonts w:ascii="Arial Narrow" w:hAnsi="Arial Narrow" w:cs="Times New Roman"/>
          <w:sz w:val="18"/>
          <w:szCs w:val="18"/>
        </w:rPr>
        <w:t>CarModel#1.</w:t>
      </w:r>
    </w:p>
    <w:p w:rsidR="001673B4" w:rsidRDefault="006168BA"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15296" behindDoc="1" locked="0" layoutInCell="1" allowOverlap="1" wp14:anchorId="38CBA557" wp14:editId="7792DF3B">
            <wp:simplePos x="0" y="0"/>
            <wp:positionH relativeFrom="column">
              <wp:posOffset>1599565</wp:posOffset>
            </wp:positionH>
            <wp:positionV relativeFrom="paragraph">
              <wp:posOffset>93345</wp:posOffset>
            </wp:positionV>
            <wp:extent cx="914400" cy="487680"/>
            <wp:effectExtent l="0" t="0" r="0" b="7620"/>
            <wp:wrapNone/>
            <wp:docPr id="579" name="Picture 57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extLst>
                        <a:ext uri="{28A0092B-C50C-407E-A947-70E740481C1C}">
                          <a14:useLocalDpi xmlns:a14="http://schemas.microsoft.com/office/drawing/2010/main" val="0"/>
                        </a:ext>
                      </a:extLst>
                    </a:blip>
                    <a:stretch>
                      <a:fillRect/>
                    </a:stretch>
                  </pic:blipFill>
                  <pic:spPr>
                    <a:xfrm>
                      <a:off x="0" y="0"/>
                      <a:ext cx="914400" cy="48768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noProof/>
          <w:sz w:val="20"/>
          <w:szCs w:val="20"/>
          <w:lang w:eastAsia="en-AU"/>
        </w:rPr>
        <w:drawing>
          <wp:anchor distT="0" distB="0" distL="114300" distR="114300" simplePos="0" relativeHeight="252218368" behindDoc="1" locked="0" layoutInCell="1" allowOverlap="1" wp14:anchorId="0AB47D58" wp14:editId="49395DAE">
            <wp:simplePos x="0" y="0"/>
            <wp:positionH relativeFrom="column">
              <wp:posOffset>3277235</wp:posOffset>
            </wp:positionH>
            <wp:positionV relativeFrom="paragraph">
              <wp:posOffset>95250</wp:posOffset>
            </wp:positionV>
            <wp:extent cx="1402080" cy="571500"/>
            <wp:effectExtent l="0" t="0" r="7620" b="0"/>
            <wp:wrapNone/>
            <wp:docPr id="582" name="Picture 5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extLst>
                        <a:ext uri="{28A0092B-C50C-407E-A947-70E740481C1C}">
                          <a14:useLocalDpi xmlns:a14="http://schemas.microsoft.com/office/drawing/2010/main" val="0"/>
                        </a:ext>
                      </a:extLst>
                    </a:blip>
                    <a:stretch>
                      <a:fillRect/>
                    </a:stretch>
                  </pic:blipFill>
                  <pic:spPr>
                    <a:xfrm>
                      <a:off x="0" y="0"/>
                      <a:ext cx="1402080" cy="571500"/>
                    </a:xfrm>
                    <a:prstGeom prst="rect">
                      <a:avLst/>
                    </a:prstGeom>
                  </pic:spPr>
                </pic:pic>
              </a:graphicData>
            </a:graphic>
            <wp14:sizeRelH relativeFrom="page">
              <wp14:pctWidth>0</wp14:pctWidth>
            </wp14:sizeRelH>
            <wp14:sizeRelV relativeFrom="page">
              <wp14:pctHeight>0</wp14:pctHeight>
            </wp14:sizeRelV>
          </wp:anchor>
        </w:drawing>
      </w:r>
    </w:p>
    <w:p w:rsidR="001673B4" w:rsidRDefault="001673B4" w:rsidP="00D5108C">
      <w:pPr>
        <w:tabs>
          <w:tab w:val="left" w:pos="1956"/>
        </w:tabs>
        <w:ind w:left="567"/>
        <w:rPr>
          <w:rFonts w:asciiTheme="majorHAnsi" w:hAnsiTheme="majorHAnsi" w:cs="Times New Roman"/>
          <w:sz w:val="20"/>
          <w:szCs w:val="20"/>
        </w:rPr>
      </w:pPr>
    </w:p>
    <w:p w:rsidR="001673B4" w:rsidRDefault="006168BA"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1673B4" w:rsidRDefault="001673B4" w:rsidP="00D5108C">
      <w:pPr>
        <w:tabs>
          <w:tab w:val="left" w:pos="1956"/>
        </w:tabs>
        <w:ind w:left="567"/>
        <w:rPr>
          <w:rFonts w:asciiTheme="majorHAnsi" w:hAnsiTheme="majorHAnsi" w:cs="Times New Roman"/>
          <w:sz w:val="20"/>
          <w:szCs w:val="20"/>
        </w:rPr>
      </w:pPr>
    </w:p>
    <w:p w:rsidR="00E702F4" w:rsidRDefault="00E702F4"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Open the Verbalization Browser to check that the verbalization agrees with the intent of the rule.</w:t>
      </w:r>
    </w:p>
    <w:p w:rsidR="00E702F4" w:rsidRDefault="00E702F4"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21440" behindDoc="1" locked="0" layoutInCell="1" allowOverlap="1" wp14:anchorId="7335F238" wp14:editId="779A4C25">
            <wp:simplePos x="0" y="0"/>
            <wp:positionH relativeFrom="column">
              <wp:posOffset>1047115</wp:posOffset>
            </wp:positionH>
            <wp:positionV relativeFrom="paragraph">
              <wp:posOffset>53340</wp:posOffset>
            </wp:positionV>
            <wp:extent cx="3779520" cy="289560"/>
            <wp:effectExtent l="0" t="0" r="0" b="0"/>
            <wp:wrapNone/>
            <wp:docPr id="585" name="Picture 58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extLst>
                        <a:ext uri="{28A0092B-C50C-407E-A947-70E740481C1C}">
                          <a14:useLocalDpi xmlns:a14="http://schemas.microsoft.com/office/drawing/2010/main" val="0"/>
                        </a:ext>
                      </a:extLst>
                    </a:blip>
                    <a:stretch>
                      <a:fillRect/>
                    </a:stretch>
                  </pic:blipFill>
                  <pic:spPr>
                    <a:xfrm>
                      <a:off x="0" y="0"/>
                      <a:ext cx="3779520" cy="289560"/>
                    </a:xfrm>
                    <a:prstGeom prst="rect">
                      <a:avLst/>
                    </a:prstGeom>
                  </pic:spPr>
                </pic:pic>
              </a:graphicData>
            </a:graphic>
            <wp14:sizeRelH relativeFrom="page">
              <wp14:pctWidth>0</wp14:pctWidth>
            </wp14:sizeRelH>
            <wp14:sizeRelV relativeFrom="page">
              <wp14:pctHeight>0</wp14:pctHeight>
            </wp14:sizeRelV>
          </wp:anchor>
        </w:drawing>
      </w:r>
    </w:p>
    <w:p w:rsidR="00E702F4" w:rsidRDefault="00E702F4" w:rsidP="00D5108C">
      <w:pPr>
        <w:tabs>
          <w:tab w:val="left" w:pos="1956"/>
        </w:tabs>
        <w:ind w:left="567"/>
        <w:rPr>
          <w:rFonts w:asciiTheme="majorHAnsi" w:hAnsiTheme="majorHAnsi" w:cs="Times New Roman"/>
          <w:sz w:val="20"/>
          <w:szCs w:val="20"/>
        </w:rPr>
      </w:pPr>
    </w:p>
    <w:p w:rsidR="001673B4" w:rsidRDefault="001673B4" w:rsidP="00D5108C">
      <w:pPr>
        <w:tabs>
          <w:tab w:val="left" w:pos="1956"/>
        </w:tabs>
        <w:ind w:left="567"/>
        <w:rPr>
          <w:rFonts w:asciiTheme="majorHAnsi" w:hAnsiTheme="majorHAnsi" w:cs="Times New Roman"/>
          <w:sz w:val="20"/>
          <w:szCs w:val="20"/>
        </w:rPr>
      </w:pPr>
    </w:p>
    <w:p w:rsidR="001673B4" w:rsidRDefault="006168BA"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As you can see, freeform insert mode needs care to work with, but if ever you need to replace a fact type that occurs very early in a lengthy and complex derivation path, it provides the quickest way to do this. </w:t>
      </w:r>
    </w:p>
    <w:p w:rsidR="00D92CC8" w:rsidRDefault="00D92CC8" w:rsidP="00D5108C">
      <w:pPr>
        <w:tabs>
          <w:tab w:val="left" w:pos="1956"/>
        </w:tabs>
        <w:ind w:left="567"/>
        <w:rPr>
          <w:rFonts w:asciiTheme="majorHAnsi" w:hAnsiTheme="majorHAnsi" w:cs="Times New Roman"/>
          <w:sz w:val="20"/>
          <w:szCs w:val="20"/>
        </w:rPr>
      </w:pPr>
    </w:p>
    <w:p w:rsidR="00D92CC8" w:rsidRPr="00D92CC8" w:rsidRDefault="00D92CC8" w:rsidP="00D92CC8">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Freeform insertion mode </w:t>
      </w:r>
      <w:r w:rsidRPr="00D92CC8">
        <w:rPr>
          <w:rFonts w:asciiTheme="majorHAnsi" w:hAnsiTheme="majorHAnsi" w:cs="Times New Roman"/>
          <w:sz w:val="20"/>
          <w:szCs w:val="20"/>
        </w:rPr>
        <w:t xml:space="preserve">supports coexists and continuation branches in addition to the joined roles. Freeform insertion is not available for </w:t>
      </w:r>
      <w:r>
        <w:rPr>
          <w:rFonts w:asciiTheme="majorHAnsi" w:hAnsiTheme="majorHAnsi" w:cs="Times New Roman"/>
          <w:sz w:val="20"/>
          <w:szCs w:val="20"/>
        </w:rPr>
        <w:t>some</w:t>
      </w:r>
      <w:r w:rsidRPr="00D92CC8">
        <w:rPr>
          <w:rFonts w:asciiTheme="majorHAnsi" w:hAnsiTheme="majorHAnsi" w:cs="Times New Roman"/>
          <w:sz w:val="20"/>
          <w:szCs w:val="20"/>
        </w:rPr>
        <w:t xml:space="preserve"> selections. You can use it from:</w:t>
      </w:r>
    </w:p>
    <w:p w:rsidR="00D92CC8" w:rsidRPr="00D92CC8" w:rsidRDefault="00D92CC8" w:rsidP="00D92CC8">
      <w:pPr>
        <w:pStyle w:val="ListParagraph"/>
        <w:numPr>
          <w:ilvl w:val="0"/>
          <w:numId w:val="8"/>
        </w:numPr>
        <w:tabs>
          <w:tab w:val="left" w:pos="1956"/>
        </w:tabs>
        <w:rPr>
          <w:rFonts w:asciiTheme="majorHAnsi" w:hAnsiTheme="majorHAnsi" w:cs="Times New Roman"/>
          <w:sz w:val="20"/>
          <w:szCs w:val="20"/>
        </w:rPr>
      </w:pPr>
      <w:r w:rsidRPr="00D92CC8">
        <w:rPr>
          <w:rFonts w:asciiTheme="majorHAnsi" w:hAnsiTheme="majorHAnsi" w:cs="Times New Roman"/>
          <w:sz w:val="20"/>
          <w:szCs w:val="20"/>
        </w:rPr>
        <w:t xml:space="preserve">The last used role in a fact type. You can find the last role by looking at the </w:t>
      </w:r>
      <w:proofErr w:type="spellStart"/>
      <w:r w:rsidRPr="00D92CC8">
        <w:rPr>
          <w:rFonts w:ascii="Arial Narrow" w:hAnsi="Arial Narrow" w:cs="Times New Roman"/>
          <w:sz w:val="18"/>
          <w:szCs w:val="18"/>
        </w:rPr>
        <w:t>LocalPathPosition</w:t>
      </w:r>
      <w:proofErr w:type="spellEnd"/>
      <w:r w:rsidRPr="00D92CC8">
        <w:rPr>
          <w:rFonts w:asciiTheme="majorHAnsi" w:hAnsiTheme="majorHAnsi" w:cs="Times New Roman"/>
          <w:sz w:val="20"/>
          <w:szCs w:val="20"/>
        </w:rPr>
        <w:t xml:space="preserve"> and </w:t>
      </w:r>
      <w:proofErr w:type="spellStart"/>
      <w:r w:rsidRPr="00D92CC8">
        <w:rPr>
          <w:rFonts w:ascii="Arial Narrow" w:hAnsi="Arial Narrow" w:cs="Times New Roman"/>
          <w:sz w:val="18"/>
          <w:szCs w:val="18"/>
        </w:rPr>
        <w:t>TotalPathPosition</w:t>
      </w:r>
      <w:proofErr w:type="spellEnd"/>
      <w:r w:rsidRPr="00D92CC8">
        <w:rPr>
          <w:rFonts w:asciiTheme="majorHAnsi" w:hAnsiTheme="majorHAnsi" w:cs="Times New Roman"/>
          <w:sz w:val="20"/>
          <w:szCs w:val="20"/>
        </w:rPr>
        <w:t xml:space="preserve"> properties and finding the highest position.</w:t>
      </w:r>
    </w:p>
    <w:p w:rsidR="00D92CC8" w:rsidRPr="00D92CC8" w:rsidRDefault="00D92CC8" w:rsidP="00D92CC8">
      <w:pPr>
        <w:pStyle w:val="ListParagraph"/>
        <w:numPr>
          <w:ilvl w:val="0"/>
          <w:numId w:val="8"/>
        </w:numPr>
        <w:tabs>
          <w:tab w:val="left" w:pos="1956"/>
        </w:tabs>
        <w:rPr>
          <w:rFonts w:asciiTheme="majorHAnsi" w:hAnsiTheme="majorHAnsi" w:cs="Times New Roman"/>
          <w:sz w:val="20"/>
          <w:szCs w:val="20"/>
        </w:rPr>
      </w:pPr>
      <w:r w:rsidRPr="00D92CC8">
        <w:rPr>
          <w:rFonts w:asciiTheme="majorHAnsi" w:hAnsiTheme="majorHAnsi" w:cs="Times New Roman"/>
          <w:sz w:val="20"/>
          <w:szCs w:val="20"/>
        </w:rPr>
        <w:t xml:space="preserve">An unused role. Freeform inserting from an unused role adds the role after the current last role, </w:t>
      </w:r>
      <w:proofErr w:type="gramStart"/>
      <w:r w:rsidRPr="00D92CC8">
        <w:rPr>
          <w:rFonts w:asciiTheme="majorHAnsi" w:hAnsiTheme="majorHAnsi" w:cs="Times New Roman"/>
          <w:sz w:val="20"/>
          <w:szCs w:val="20"/>
        </w:rPr>
        <w:t>then</w:t>
      </w:r>
      <w:proofErr w:type="gramEnd"/>
      <w:r w:rsidRPr="00D92CC8">
        <w:rPr>
          <w:rFonts w:asciiTheme="majorHAnsi" w:hAnsiTheme="majorHAnsi" w:cs="Times New Roman"/>
          <w:sz w:val="20"/>
          <w:szCs w:val="20"/>
        </w:rPr>
        <w:t xml:space="preserve"> joins to it.</w:t>
      </w:r>
    </w:p>
    <w:p w:rsidR="00D92CC8" w:rsidRPr="00D92CC8" w:rsidRDefault="00D92CC8" w:rsidP="00D92CC8">
      <w:pPr>
        <w:pStyle w:val="ListParagraph"/>
        <w:numPr>
          <w:ilvl w:val="0"/>
          <w:numId w:val="8"/>
        </w:numPr>
        <w:tabs>
          <w:tab w:val="left" w:pos="1956"/>
        </w:tabs>
        <w:rPr>
          <w:rFonts w:asciiTheme="majorHAnsi" w:hAnsiTheme="majorHAnsi" w:cs="Times New Roman"/>
          <w:sz w:val="20"/>
          <w:szCs w:val="20"/>
        </w:rPr>
      </w:pPr>
      <w:r w:rsidRPr="00D92CC8">
        <w:rPr>
          <w:rFonts w:asciiTheme="majorHAnsi" w:hAnsiTheme="majorHAnsi" w:cs="Times New Roman"/>
          <w:sz w:val="20"/>
          <w:szCs w:val="20"/>
        </w:rPr>
        <w:t>Any ‘coexists’ or ‘continue’ node</w:t>
      </w:r>
    </w:p>
    <w:p w:rsidR="00D92CC8" w:rsidRPr="00D92CC8" w:rsidRDefault="00D92CC8" w:rsidP="00D92CC8">
      <w:pPr>
        <w:pStyle w:val="ListParagraph"/>
        <w:numPr>
          <w:ilvl w:val="0"/>
          <w:numId w:val="8"/>
        </w:numPr>
        <w:tabs>
          <w:tab w:val="left" w:pos="1956"/>
        </w:tabs>
        <w:rPr>
          <w:rFonts w:asciiTheme="majorHAnsi" w:hAnsiTheme="majorHAnsi" w:cs="Times New Roman"/>
          <w:sz w:val="20"/>
          <w:szCs w:val="20"/>
        </w:rPr>
      </w:pPr>
      <w:r w:rsidRPr="00D92CC8">
        <w:rPr>
          <w:rFonts w:asciiTheme="majorHAnsi" w:hAnsiTheme="majorHAnsi" w:cs="Times New Roman"/>
          <w:sz w:val="20"/>
          <w:szCs w:val="20"/>
        </w:rPr>
        <w:t>A ‘Branch...’ header node. This inserts at the top of the branch.</w:t>
      </w:r>
    </w:p>
    <w:p w:rsidR="00D92CC8" w:rsidRPr="00D92CC8" w:rsidRDefault="00D92CC8" w:rsidP="00D92CC8">
      <w:pPr>
        <w:pStyle w:val="ListParagraph"/>
        <w:numPr>
          <w:ilvl w:val="0"/>
          <w:numId w:val="8"/>
        </w:numPr>
        <w:tabs>
          <w:tab w:val="left" w:pos="1956"/>
        </w:tabs>
        <w:rPr>
          <w:rFonts w:asciiTheme="majorHAnsi" w:hAnsiTheme="majorHAnsi" w:cs="Times New Roman"/>
          <w:sz w:val="20"/>
          <w:szCs w:val="20"/>
        </w:rPr>
      </w:pPr>
      <w:r w:rsidRPr="00D92CC8">
        <w:rPr>
          <w:rFonts w:asciiTheme="majorHAnsi" w:hAnsiTheme="majorHAnsi" w:cs="Times New Roman"/>
          <w:sz w:val="20"/>
          <w:szCs w:val="20"/>
        </w:rPr>
        <w:t>A starting node, such as the top of the path.</w:t>
      </w:r>
    </w:p>
    <w:p w:rsidR="00D92CC8" w:rsidRPr="00D92CC8" w:rsidRDefault="00D92CC8" w:rsidP="00D92CC8">
      <w:pPr>
        <w:tabs>
          <w:tab w:val="left" w:pos="1956"/>
        </w:tabs>
        <w:ind w:left="567"/>
        <w:rPr>
          <w:rFonts w:asciiTheme="majorHAnsi" w:hAnsiTheme="majorHAnsi" w:cs="Times New Roman"/>
          <w:sz w:val="20"/>
          <w:szCs w:val="20"/>
        </w:rPr>
      </w:pPr>
      <w:r>
        <w:rPr>
          <w:rFonts w:asciiTheme="majorHAnsi" w:hAnsiTheme="majorHAnsi" w:cs="Times New Roman"/>
          <w:sz w:val="20"/>
          <w:szCs w:val="20"/>
        </w:rPr>
        <w:t>Y</w:t>
      </w:r>
      <w:r w:rsidRPr="00D92CC8">
        <w:rPr>
          <w:rFonts w:asciiTheme="majorHAnsi" w:hAnsiTheme="majorHAnsi" w:cs="Times New Roman"/>
          <w:sz w:val="20"/>
          <w:szCs w:val="20"/>
        </w:rPr>
        <w:t xml:space="preserve">ou cannot freeform insert from a ‘split’ node (And, </w:t>
      </w:r>
      <w:proofErr w:type="gramStart"/>
      <w:r w:rsidRPr="00D92CC8">
        <w:rPr>
          <w:rFonts w:asciiTheme="majorHAnsi" w:hAnsiTheme="majorHAnsi" w:cs="Times New Roman"/>
          <w:sz w:val="20"/>
          <w:szCs w:val="20"/>
        </w:rPr>
        <w:t>Or</w:t>
      </w:r>
      <w:proofErr w:type="gramEnd"/>
      <w:r w:rsidRPr="00D92CC8">
        <w:rPr>
          <w:rFonts w:asciiTheme="majorHAnsi" w:hAnsiTheme="majorHAnsi" w:cs="Times New Roman"/>
          <w:sz w:val="20"/>
          <w:szCs w:val="20"/>
        </w:rPr>
        <w:t xml:space="preserve"> (Inclusive), </w:t>
      </w:r>
      <w:proofErr w:type="spellStart"/>
      <w:r w:rsidRPr="00D92CC8">
        <w:rPr>
          <w:rFonts w:asciiTheme="majorHAnsi" w:hAnsiTheme="majorHAnsi" w:cs="Times New Roman"/>
          <w:sz w:val="20"/>
          <w:szCs w:val="20"/>
        </w:rPr>
        <w:t>etc</w:t>
      </w:r>
      <w:proofErr w:type="spellEnd"/>
      <w:r w:rsidRPr="00D92CC8">
        <w:rPr>
          <w:rFonts w:asciiTheme="majorHAnsi" w:hAnsiTheme="majorHAnsi" w:cs="Times New Roman"/>
          <w:sz w:val="20"/>
          <w:szCs w:val="20"/>
        </w:rPr>
        <w:t>).</w:t>
      </w:r>
      <w:r>
        <w:rPr>
          <w:rFonts w:asciiTheme="majorHAnsi" w:hAnsiTheme="majorHAnsi" w:cs="Times New Roman"/>
          <w:sz w:val="20"/>
          <w:szCs w:val="20"/>
        </w:rPr>
        <w:t xml:space="preserve"> </w:t>
      </w:r>
      <w:r w:rsidRPr="00D92CC8">
        <w:rPr>
          <w:rFonts w:asciiTheme="majorHAnsi" w:hAnsiTheme="majorHAnsi" w:cs="Times New Roman"/>
          <w:sz w:val="20"/>
          <w:szCs w:val="20"/>
        </w:rPr>
        <w:t>Also, Freeform Insert mode remains on where it is available the next time the dropdown is opened, so be careful.</w:t>
      </w: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sectPr w:rsidR="006168BA" w:rsidSect="00801BFA">
          <w:headerReference w:type="default" r:id="rId509"/>
          <w:pgSz w:w="11906" w:h="16838"/>
          <w:pgMar w:top="1440" w:right="1701" w:bottom="1440" w:left="1701" w:header="709" w:footer="709" w:gutter="0"/>
          <w:cols w:space="708"/>
          <w:docGrid w:linePitch="360"/>
        </w:sectPr>
      </w:pPr>
    </w:p>
    <w:p w:rsidR="006168BA" w:rsidRPr="0044180C" w:rsidRDefault="006168BA" w:rsidP="006168BA">
      <w:pPr>
        <w:pStyle w:val="Heading1"/>
        <w:ind w:left="794" w:hanging="794"/>
        <w:rPr>
          <w:sz w:val="72"/>
          <w:szCs w:val="72"/>
        </w:rPr>
      </w:pPr>
      <w:bookmarkStart w:id="57" w:name="Ch3"/>
      <w:bookmarkEnd w:id="57"/>
      <w:r>
        <w:lastRenderedPageBreak/>
        <w:t>Adding Join Paths for Constraints</w:t>
      </w:r>
    </w:p>
    <w:p w:rsidR="006168BA" w:rsidRDefault="006168BA" w:rsidP="006168BA">
      <w:pPr>
        <w:rPr>
          <w:b/>
          <w:sz w:val="10"/>
          <w:szCs w:val="10"/>
        </w:rPr>
      </w:pPr>
    </w:p>
    <w:p w:rsidR="006168BA" w:rsidRDefault="006168BA" w:rsidP="006168BA">
      <w:pPr>
        <w:rPr>
          <w:rFonts w:ascii="Cambria" w:hAnsi="Cambria"/>
          <w:b/>
          <w:sz w:val="20"/>
          <w:szCs w:val="20"/>
        </w:rPr>
      </w:pPr>
    </w:p>
    <w:p w:rsidR="006168BA" w:rsidRDefault="006168BA" w:rsidP="006168BA">
      <w:pPr>
        <w:rPr>
          <w:rFonts w:ascii="Cambria" w:hAnsi="Cambria"/>
          <w:b/>
          <w:sz w:val="20"/>
          <w:szCs w:val="20"/>
        </w:rPr>
      </w:pPr>
    </w:p>
    <w:p w:rsidR="006168BA" w:rsidRDefault="006168BA" w:rsidP="006168BA">
      <w:pPr>
        <w:rPr>
          <w:rFonts w:ascii="Cambria" w:hAnsi="Cambria"/>
          <w:b/>
          <w:sz w:val="20"/>
          <w:szCs w:val="20"/>
        </w:rPr>
      </w:pPr>
    </w:p>
    <w:p w:rsidR="006168BA" w:rsidRDefault="006168BA" w:rsidP="006168BA">
      <w:pPr>
        <w:rPr>
          <w:rFonts w:ascii="Cambria" w:hAnsi="Cambria"/>
          <w:b/>
          <w:sz w:val="20"/>
          <w:szCs w:val="20"/>
        </w:rPr>
      </w:pPr>
    </w:p>
    <w:p w:rsidR="006168BA" w:rsidRDefault="006168BA" w:rsidP="006168BA">
      <w:pPr>
        <w:rPr>
          <w:rFonts w:ascii="Cambria" w:hAnsi="Cambria"/>
          <w:b/>
          <w:sz w:val="20"/>
          <w:szCs w:val="20"/>
        </w:rPr>
      </w:pPr>
    </w:p>
    <w:p w:rsidR="006168BA" w:rsidRDefault="006168BA" w:rsidP="006168BA">
      <w:pPr>
        <w:rPr>
          <w:rFonts w:ascii="Cambria" w:hAnsi="Cambria"/>
          <w:b/>
          <w:sz w:val="20"/>
          <w:szCs w:val="20"/>
        </w:rPr>
      </w:pPr>
    </w:p>
    <w:p w:rsidR="006168BA" w:rsidRPr="00200FCE" w:rsidRDefault="006168BA" w:rsidP="006168BA">
      <w:pPr>
        <w:pStyle w:val="Heading2"/>
        <w:ind w:left="567" w:hanging="567"/>
      </w:pPr>
      <w:bookmarkStart w:id="58" w:name="Sec3_1"/>
      <w:bookmarkEnd w:id="58"/>
      <w:r>
        <w:t>Introduction</w:t>
      </w:r>
    </w:p>
    <w:p w:rsidR="006168BA" w:rsidRDefault="006168BA" w:rsidP="006168BA">
      <w:pPr>
        <w:rPr>
          <w:b/>
          <w:sz w:val="24"/>
          <w:szCs w:val="24"/>
        </w:rPr>
      </w:pPr>
    </w:p>
    <w:p w:rsidR="006168BA" w:rsidRDefault="00A437D6" w:rsidP="006168BA">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The </w:t>
      </w:r>
      <w:r w:rsidR="006168BA" w:rsidRPr="00712BAF">
        <w:rPr>
          <w:rFonts w:asciiTheme="majorHAnsi" w:hAnsiTheme="majorHAnsi" w:cs="Times New Roman"/>
          <w:sz w:val="20"/>
          <w:szCs w:val="20"/>
        </w:rPr>
        <w:t>ORM</w:t>
      </w:r>
      <w:r>
        <w:rPr>
          <w:rFonts w:asciiTheme="majorHAnsi" w:hAnsiTheme="majorHAnsi" w:cs="Times New Roman"/>
          <w:sz w:val="20"/>
          <w:szCs w:val="20"/>
        </w:rPr>
        <w:t xml:space="preserve"> schema 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_Ref345338054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3</w:t>
      </w:r>
      <w:r w:rsidR="00FA72A8" w:rsidRPr="00FA72A8">
        <w:rPr>
          <w:rFonts w:asciiTheme="majorHAnsi" w:hAnsiTheme="majorHAnsi" w:cs="Times New Roman"/>
          <w:sz w:val="20"/>
          <w:szCs w:val="20"/>
        </w:rPr>
        <w:noBreakHyphen/>
      </w:r>
      <w:proofErr w:type="gramStart"/>
      <w:r w:rsidR="00FA72A8" w:rsidRPr="00FA72A8">
        <w:rPr>
          <w:rFonts w:asciiTheme="majorHAnsi" w:hAnsiTheme="majorHAnsi" w:cs="Times New Roman"/>
          <w:sz w:val="20"/>
          <w:szCs w:val="20"/>
        </w:rPr>
        <w:t>1</w:t>
      </w:r>
      <w:proofErr w:type="gramEnd"/>
      <w:r>
        <w:rPr>
          <w:rFonts w:asciiTheme="majorHAnsi" w:hAnsiTheme="majorHAnsi" w:cs="Times New Roman"/>
          <w:sz w:val="20"/>
          <w:szCs w:val="20"/>
        </w:rPr>
        <w:fldChar w:fldCharType="end"/>
      </w:r>
      <w:r>
        <w:rPr>
          <w:rFonts w:asciiTheme="majorHAnsi" w:hAnsiTheme="majorHAnsi" w:cs="Times New Roman"/>
          <w:sz w:val="20"/>
          <w:szCs w:val="20"/>
        </w:rPr>
        <w:t xml:space="preserve">(a) includes an external uniqueness constraint over </w:t>
      </w:r>
      <w:r w:rsidR="007A32B8">
        <w:rPr>
          <w:rFonts w:asciiTheme="majorHAnsi" w:hAnsiTheme="majorHAnsi" w:cs="Times New Roman"/>
          <w:sz w:val="20"/>
          <w:szCs w:val="20"/>
        </w:rPr>
        <w:t xml:space="preserve">the </w:t>
      </w:r>
      <w:r>
        <w:rPr>
          <w:rFonts w:asciiTheme="majorHAnsi" w:hAnsiTheme="majorHAnsi" w:cs="Times New Roman"/>
          <w:sz w:val="20"/>
          <w:szCs w:val="20"/>
        </w:rPr>
        <w:t xml:space="preserve">Building and </w:t>
      </w:r>
      <w:proofErr w:type="spellStart"/>
      <w:r>
        <w:rPr>
          <w:rFonts w:asciiTheme="majorHAnsi" w:hAnsiTheme="majorHAnsi" w:cs="Times New Roman"/>
          <w:sz w:val="20"/>
          <w:szCs w:val="20"/>
        </w:rPr>
        <w:t>RoomNr</w:t>
      </w:r>
      <w:proofErr w:type="spellEnd"/>
      <w:r w:rsidR="007A32B8">
        <w:rPr>
          <w:rFonts w:asciiTheme="majorHAnsi" w:hAnsiTheme="majorHAnsi" w:cs="Times New Roman"/>
          <w:sz w:val="20"/>
          <w:szCs w:val="20"/>
        </w:rPr>
        <w:t xml:space="preserve"> roles</w:t>
      </w:r>
      <w:r>
        <w:rPr>
          <w:rFonts w:asciiTheme="majorHAnsi" w:hAnsiTheme="majorHAnsi" w:cs="Times New Roman"/>
          <w:sz w:val="20"/>
          <w:szCs w:val="20"/>
        </w:rPr>
        <w:t xml:space="preserve">. This is equivalent to an internal uniqueness constraint over the compound derived fact type </w:t>
      </w:r>
      <w:r w:rsidRPr="00A437D6">
        <w:rPr>
          <w:rFonts w:ascii="Arial Narrow" w:hAnsi="Arial Narrow" w:cs="Times New Roman"/>
          <w:sz w:val="18"/>
          <w:szCs w:val="18"/>
        </w:rPr>
        <w:t xml:space="preserve">Room in Building has </w:t>
      </w:r>
      <w:proofErr w:type="spellStart"/>
      <w:r w:rsidRPr="00A437D6">
        <w:rPr>
          <w:rFonts w:ascii="Arial Narrow" w:hAnsi="Arial Narrow" w:cs="Times New Roman"/>
          <w:sz w:val="18"/>
          <w:szCs w:val="18"/>
        </w:rPr>
        <w:t>RoomNr</w:t>
      </w:r>
      <w:proofErr w:type="spellEnd"/>
      <w:r>
        <w:rPr>
          <w:rFonts w:asciiTheme="majorHAnsi" w:hAnsiTheme="majorHAnsi" w:cs="Times New Roman"/>
          <w:sz w:val="20"/>
          <w:szCs w:val="20"/>
        </w:rPr>
        <w:t xml:space="preserve"> </w:t>
      </w:r>
      <w:r w:rsidR="007A32B8">
        <w:rPr>
          <w:rFonts w:asciiTheme="majorHAnsi" w:hAnsiTheme="majorHAnsi" w:cs="Times New Roman"/>
          <w:sz w:val="20"/>
          <w:szCs w:val="20"/>
        </w:rPr>
        <w:t xml:space="preserve">(not shown here) </w:t>
      </w:r>
      <w:r>
        <w:rPr>
          <w:rFonts w:asciiTheme="majorHAnsi" w:hAnsiTheme="majorHAnsi" w:cs="Times New Roman"/>
          <w:sz w:val="20"/>
          <w:szCs w:val="20"/>
        </w:rPr>
        <w:t>that c</w:t>
      </w:r>
      <w:r w:rsidR="007A32B8">
        <w:rPr>
          <w:rFonts w:asciiTheme="majorHAnsi" w:hAnsiTheme="majorHAnsi" w:cs="Times New Roman"/>
          <w:sz w:val="20"/>
          <w:szCs w:val="20"/>
        </w:rPr>
        <w:t>ould</w:t>
      </w:r>
      <w:r>
        <w:rPr>
          <w:rFonts w:asciiTheme="majorHAnsi" w:hAnsiTheme="majorHAnsi" w:cs="Times New Roman"/>
          <w:sz w:val="20"/>
          <w:szCs w:val="20"/>
        </w:rPr>
        <w:t xml:space="preserve"> be derived by conceptually joining the Room roles (shown with gold fill)</w:t>
      </w:r>
      <w:r w:rsidR="007A32B8">
        <w:rPr>
          <w:rFonts w:asciiTheme="majorHAnsi" w:hAnsiTheme="majorHAnsi" w:cs="Times New Roman"/>
          <w:sz w:val="20"/>
          <w:szCs w:val="20"/>
        </w:rPr>
        <w:t>. When you enter this external uniqueness constraint in NORMA, the tool can automatically determine the join path because there is no other possibility for it.</w:t>
      </w:r>
    </w:p>
    <w:p w:rsidR="007A32B8" w:rsidRDefault="007A32B8" w:rsidP="006168BA">
      <w:pPr>
        <w:tabs>
          <w:tab w:val="left" w:pos="1956"/>
        </w:tabs>
        <w:ind w:left="567"/>
        <w:rPr>
          <w:rFonts w:asciiTheme="majorHAnsi" w:hAnsiTheme="majorHAnsi" w:cs="Times New Roman"/>
          <w:sz w:val="20"/>
          <w:szCs w:val="20"/>
        </w:rPr>
      </w:pPr>
    </w:p>
    <w:p w:rsidR="007A32B8" w:rsidRDefault="007A32B8" w:rsidP="006168BA">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However, in the schema shown 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_Ref345338054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3</w:t>
      </w:r>
      <w:r w:rsidR="00FA72A8" w:rsidRPr="00FA72A8">
        <w:rPr>
          <w:rFonts w:asciiTheme="majorHAnsi" w:hAnsiTheme="majorHAnsi" w:cs="Times New Roman"/>
          <w:sz w:val="20"/>
          <w:szCs w:val="20"/>
        </w:rPr>
        <w:noBreakHyphen/>
      </w:r>
      <w:proofErr w:type="gramStart"/>
      <w:r w:rsidR="00FA72A8" w:rsidRPr="00FA72A8">
        <w:rPr>
          <w:rFonts w:asciiTheme="majorHAnsi" w:hAnsiTheme="majorHAnsi" w:cs="Times New Roman"/>
          <w:sz w:val="20"/>
          <w:szCs w:val="20"/>
        </w:rPr>
        <w:t>1</w:t>
      </w:r>
      <w:proofErr w:type="gramEnd"/>
      <w:r>
        <w:rPr>
          <w:rFonts w:asciiTheme="majorHAnsi" w:hAnsiTheme="majorHAnsi" w:cs="Times New Roman"/>
          <w:sz w:val="20"/>
          <w:szCs w:val="20"/>
        </w:rPr>
        <w:fldChar w:fldCharType="end"/>
      </w:r>
      <w:r>
        <w:rPr>
          <w:rFonts w:asciiTheme="majorHAnsi" w:hAnsiTheme="majorHAnsi" w:cs="Times New Roman"/>
          <w:sz w:val="20"/>
          <w:szCs w:val="20"/>
        </w:rPr>
        <w:t xml:space="preserve">(b) the underlying join path intended for the external uniqueness constraint can’t be automatically determined, because there are many possibilities. For example, the join path might navigate from </w:t>
      </w:r>
      <w:r w:rsidRPr="007A32B8">
        <w:rPr>
          <w:rFonts w:asciiTheme="majorHAnsi" w:hAnsiTheme="majorHAnsi" w:cs="Times New Roman"/>
          <w:i/>
          <w:sz w:val="20"/>
          <w:szCs w:val="20"/>
        </w:rPr>
        <w:t>A</w:t>
      </w:r>
      <w:r>
        <w:rPr>
          <w:rFonts w:asciiTheme="majorHAnsi" w:hAnsiTheme="majorHAnsi" w:cs="Times New Roman"/>
          <w:sz w:val="20"/>
          <w:szCs w:val="20"/>
        </w:rPr>
        <w:t xml:space="preserve"> to </w:t>
      </w:r>
      <w:r w:rsidRPr="007A32B8">
        <w:rPr>
          <w:rFonts w:asciiTheme="majorHAnsi" w:hAnsiTheme="majorHAnsi" w:cs="Times New Roman"/>
          <w:i/>
          <w:sz w:val="20"/>
          <w:szCs w:val="20"/>
        </w:rPr>
        <w:t>D</w:t>
      </w:r>
      <w:r>
        <w:rPr>
          <w:rFonts w:asciiTheme="majorHAnsi" w:hAnsiTheme="majorHAnsi" w:cs="Times New Roman"/>
          <w:sz w:val="20"/>
          <w:szCs w:val="20"/>
        </w:rPr>
        <w:t xml:space="preserve"> via the </w:t>
      </w:r>
      <w:r w:rsidRPr="007A32B8">
        <w:rPr>
          <w:rFonts w:asciiTheme="majorHAnsi" w:hAnsiTheme="majorHAnsi" w:cs="Times New Roman"/>
          <w:i/>
          <w:sz w:val="20"/>
          <w:szCs w:val="20"/>
        </w:rPr>
        <w:t>B S D</w:t>
      </w:r>
      <w:r>
        <w:rPr>
          <w:rFonts w:asciiTheme="majorHAnsi" w:hAnsiTheme="majorHAnsi" w:cs="Times New Roman"/>
          <w:sz w:val="20"/>
          <w:szCs w:val="20"/>
        </w:rPr>
        <w:t xml:space="preserve"> fact type, or via the </w:t>
      </w:r>
      <w:r w:rsidRPr="007A32B8">
        <w:rPr>
          <w:rFonts w:asciiTheme="majorHAnsi" w:hAnsiTheme="majorHAnsi" w:cs="Times New Roman"/>
          <w:i/>
          <w:sz w:val="20"/>
          <w:szCs w:val="20"/>
        </w:rPr>
        <w:t>B T C</w:t>
      </w:r>
      <w:r>
        <w:rPr>
          <w:rFonts w:asciiTheme="majorHAnsi" w:hAnsiTheme="majorHAnsi" w:cs="Times New Roman"/>
          <w:sz w:val="20"/>
          <w:szCs w:val="20"/>
        </w:rPr>
        <w:t xml:space="preserve"> fact type, or via the implicit instance-level identity fact type (shown here with dashed lines) underlying the subtyping  connection. To apply this external uniqueness constraint in NORMA, you have to explicitly indicate the join path. </w:t>
      </w:r>
    </w:p>
    <w:p w:rsidR="006168BA" w:rsidRDefault="006168BA" w:rsidP="00D5108C">
      <w:pPr>
        <w:tabs>
          <w:tab w:val="left" w:pos="1956"/>
        </w:tabs>
        <w:ind w:left="567"/>
        <w:rPr>
          <w:rFonts w:asciiTheme="majorHAnsi" w:hAnsiTheme="majorHAnsi" w:cs="Times New Roman"/>
          <w:sz w:val="20"/>
          <w:szCs w:val="20"/>
        </w:rPr>
      </w:pPr>
    </w:p>
    <w:p w:rsidR="006168BA" w:rsidRDefault="00A437D6" w:rsidP="00D5108C">
      <w:pPr>
        <w:tabs>
          <w:tab w:val="left" w:pos="1956"/>
        </w:tabs>
        <w:ind w:left="567"/>
        <w:rPr>
          <w:rFonts w:asciiTheme="majorHAnsi" w:hAnsiTheme="majorHAnsi" w:cs="Times New Roman"/>
          <w:sz w:val="20"/>
          <w:szCs w:val="20"/>
        </w:rPr>
      </w:pPr>
      <w:r w:rsidRPr="00A437D6">
        <w:rPr>
          <w:noProof/>
          <w:lang w:eastAsia="en-AU"/>
        </w:rPr>
        <w:drawing>
          <wp:anchor distT="0" distB="0" distL="114300" distR="114300" simplePos="0" relativeHeight="252222464" behindDoc="1" locked="0" layoutInCell="1" allowOverlap="1" wp14:anchorId="02791631" wp14:editId="7A551A5B">
            <wp:simplePos x="0" y="0"/>
            <wp:positionH relativeFrom="column">
              <wp:posOffset>577215</wp:posOffset>
            </wp:positionH>
            <wp:positionV relativeFrom="paragraph">
              <wp:posOffset>41910</wp:posOffset>
            </wp:positionV>
            <wp:extent cx="4051300" cy="857250"/>
            <wp:effectExtent l="0" t="0" r="6350" b="0"/>
            <wp:wrapNone/>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4051300" cy="857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A437D6" w:rsidRDefault="00A437D6" w:rsidP="00A437D6">
      <w:pPr>
        <w:pStyle w:val="Caption"/>
        <w:ind w:left="567"/>
      </w:pPr>
    </w:p>
    <w:p w:rsidR="00A437D6" w:rsidRDefault="00A437D6" w:rsidP="00A437D6">
      <w:pPr>
        <w:pStyle w:val="Caption"/>
        <w:ind w:left="567"/>
      </w:pPr>
    </w:p>
    <w:p w:rsidR="00A437D6" w:rsidRPr="00C4398A" w:rsidRDefault="00A437D6" w:rsidP="00A437D6">
      <w:pPr>
        <w:pStyle w:val="Caption"/>
        <w:ind w:left="567"/>
      </w:pPr>
      <w:bookmarkStart w:id="59" w:name="_Ref345338054"/>
      <w:r>
        <w:t xml:space="preserve">Figure </w:t>
      </w:r>
      <w:fldSimple w:instr=" STYLEREF 1 \s ">
        <w:r w:rsidR="00FA72A8">
          <w:rPr>
            <w:noProof/>
          </w:rPr>
          <w:t>3</w:t>
        </w:r>
      </w:fldSimple>
      <w:r>
        <w:noBreakHyphen/>
      </w:r>
      <w:fldSimple w:instr=" SEQ Figure \* ARABIC \s 1 ">
        <w:r w:rsidR="00FA72A8">
          <w:rPr>
            <w:noProof/>
          </w:rPr>
          <w:t>1</w:t>
        </w:r>
      </w:fldSimple>
      <w:bookmarkEnd w:id="59"/>
      <w:r>
        <w:t> </w:t>
      </w:r>
      <w:proofErr w:type="gramStart"/>
      <w:r>
        <w:t>The</w:t>
      </w:r>
      <w:proofErr w:type="gramEnd"/>
      <w:r>
        <w:t xml:space="preserve"> uniqueness constraint’s join path in (a) is obvious, but in (b) it is indeterminate</w:t>
      </w:r>
    </w:p>
    <w:p w:rsidR="007A32B8" w:rsidRPr="00A56183" w:rsidRDefault="007A32B8" w:rsidP="00D5108C">
      <w:pPr>
        <w:tabs>
          <w:tab w:val="left" w:pos="1956"/>
        </w:tabs>
        <w:ind w:left="567"/>
        <w:rPr>
          <w:rFonts w:asciiTheme="majorHAnsi" w:hAnsiTheme="majorHAnsi" w:cs="Times New Roman"/>
          <w:sz w:val="10"/>
          <w:szCs w:val="10"/>
        </w:rPr>
      </w:pPr>
    </w:p>
    <w:p w:rsidR="006168BA" w:rsidRDefault="007A32B8" w:rsidP="00BC21A5">
      <w:pPr>
        <w:ind w:left="567"/>
        <w:rPr>
          <w:rFonts w:asciiTheme="majorHAnsi" w:hAnsiTheme="majorHAnsi" w:cs="Times New Roman"/>
          <w:sz w:val="20"/>
          <w:szCs w:val="20"/>
        </w:rPr>
      </w:pPr>
      <w:r>
        <w:rPr>
          <w:rFonts w:asciiTheme="majorHAnsi" w:hAnsiTheme="majorHAnsi" w:cs="Times New Roman"/>
          <w:sz w:val="20"/>
          <w:szCs w:val="20"/>
        </w:rPr>
        <w:t xml:space="preserve">As another example, consider the join subset constraint 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_Ref345339196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3</w:t>
      </w:r>
      <w:r w:rsidR="00FA72A8" w:rsidRPr="00FA72A8">
        <w:rPr>
          <w:rFonts w:asciiTheme="majorHAnsi" w:hAnsiTheme="majorHAnsi" w:cs="Times New Roman"/>
          <w:sz w:val="20"/>
          <w:szCs w:val="20"/>
        </w:rPr>
        <w:noBreakHyphen/>
        <w:t>2</w:t>
      </w:r>
      <w:r>
        <w:rPr>
          <w:rFonts w:asciiTheme="majorHAnsi" w:hAnsiTheme="majorHAnsi" w:cs="Times New Roman"/>
          <w:sz w:val="20"/>
          <w:szCs w:val="20"/>
        </w:rPr>
        <w:fldChar w:fldCharType="end"/>
      </w:r>
      <w:r w:rsidR="00BC21A5">
        <w:rPr>
          <w:rFonts w:asciiTheme="majorHAnsi" w:hAnsiTheme="majorHAnsi" w:cs="Times New Roman"/>
          <w:sz w:val="20"/>
          <w:szCs w:val="20"/>
        </w:rPr>
        <w:t xml:space="preserve">, which NORMA verbalizes as: </w:t>
      </w:r>
      <w:r w:rsidR="00BC21A5" w:rsidRPr="00BC21A5">
        <w:rPr>
          <w:rFonts w:ascii="Tahoma" w:eastAsia="Times New Roman" w:hAnsi="Tahoma" w:cs="Tahoma"/>
          <w:b/>
          <w:bCs/>
          <w:color w:val="0000CD"/>
          <w:sz w:val="17"/>
          <w:szCs w:val="17"/>
          <w:lang w:eastAsia="en-AU"/>
        </w:rPr>
        <w:t>If some</w:t>
      </w:r>
      <w:r w:rsidR="00BC21A5" w:rsidRPr="00BC21A5">
        <w:rPr>
          <w:rFonts w:ascii="Tahoma" w:eastAsia="Times New Roman" w:hAnsi="Tahoma" w:cs="Tahoma"/>
          <w:color w:val="006400"/>
          <w:sz w:val="17"/>
          <w:szCs w:val="17"/>
          <w:lang w:eastAsia="en-AU"/>
        </w:rPr>
        <w:t xml:space="preserve"> </w:t>
      </w:r>
      <w:r w:rsidR="00BC21A5" w:rsidRPr="00BC21A5">
        <w:rPr>
          <w:rFonts w:ascii="Tahoma" w:eastAsia="Times New Roman" w:hAnsi="Tahoma" w:cs="Tahoma"/>
          <w:color w:val="800080"/>
          <w:sz w:val="17"/>
          <w:szCs w:val="17"/>
          <w:lang w:eastAsia="en-AU"/>
        </w:rPr>
        <w:t>Advisor</w:t>
      </w:r>
      <w:r w:rsidR="00BC21A5" w:rsidRPr="00BC21A5">
        <w:rPr>
          <w:rFonts w:ascii="Tahoma" w:eastAsia="Times New Roman" w:hAnsi="Tahoma" w:cs="Tahoma"/>
          <w:color w:val="006400"/>
          <w:sz w:val="17"/>
          <w:szCs w:val="17"/>
          <w:lang w:eastAsia="en-AU"/>
        </w:rPr>
        <w:t xml:space="preserve"> serves in </w:t>
      </w:r>
      <w:r w:rsidR="00BC21A5" w:rsidRPr="00BC21A5">
        <w:rPr>
          <w:rFonts w:ascii="Tahoma" w:eastAsia="Times New Roman" w:hAnsi="Tahoma" w:cs="Tahoma"/>
          <w:b/>
          <w:bCs/>
          <w:color w:val="0000CD"/>
          <w:sz w:val="17"/>
          <w:szCs w:val="17"/>
          <w:lang w:eastAsia="en-AU"/>
        </w:rPr>
        <w:t>some</w:t>
      </w:r>
      <w:r w:rsidR="00BC21A5" w:rsidRPr="00BC21A5">
        <w:rPr>
          <w:rFonts w:ascii="Tahoma" w:eastAsia="Times New Roman" w:hAnsi="Tahoma" w:cs="Tahoma"/>
          <w:color w:val="006400"/>
          <w:sz w:val="17"/>
          <w:szCs w:val="17"/>
          <w:lang w:eastAsia="en-AU"/>
        </w:rPr>
        <w:t xml:space="preserve"> </w:t>
      </w:r>
      <w:r w:rsidR="00BC21A5" w:rsidRPr="00BC21A5">
        <w:rPr>
          <w:rFonts w:ascii="Tahoma" w:eastAsia="Times New Roman" w:hAnsi="Tahoma" w:cs="Tahoma"/>
          <w:color w:val="800080"/>
          <w:sz w:val="17"/>
          <w:szCs w:val="17"/>
          <w:lang w:eastAsia="en-AU"/>
        </w:rPr>
        <w:t>Country</w:t>
      </w:r>
      <w:r w:rsidR="00BC21A5" w:rsidRPr="00BC21A5">
        <w:rPr>
          <w:rFonts w:ascii="Tahoma" w:eastAsia="Times New Roman" w:hAnsi="Tahoma" w:cs="Tahoma"/>
          <w:b/>
          <w:bCs/>
          <w:color w:val="0000CD"/>
          <w:sz w:val="17"/>
          <w:szCs w:val="17"/>
          <w:lang w:eastAsia="en-AU"/>
        </w:rPr>
        <w:t xml:space="preserve"> then that</w:t>
      </w:r>
      <w:r w:rsidR="00BC21A5" w:rsidRPr="00BC21A5">
        <w:rPr>
          <w:rFonts w:ascii="Tahoma" w:eastAsia="Times New Roman" w:hAnsi="Tahoma" w:cs="Tahoma"/>
          <w:color w:val="006400"/>
          <w:sz w:val="17"/>
          <w:szCs w:val="17"/>
          <w:lang w:eastAsia="en-AU"/>
        </w:rPr>
        <w:t xml:space="preserve"> </w:t>
      </w:r>
      <w:r w:rsidR="00BC21A5" w:rsidRPr="00BC21A5">
        <w:rPr>
          <w:rFonts w:ascii="Tahoma" w:eastAsia="Times New Roman" w:hAnsi="Tahoma" w:cs="Tahoma"/>
          <w:color w:val="800080"/>
          <w:sz w:val="17"/>
          <w:szCs w:val="17"/>
          <w:lang w:eastAsia="en-AU"/>
        </w:rPr>
        <w:t>Advisor</w:t>
      </w:r>
      <w:r w:rsidR="00BC21A5" w:rsidRPr="00BC21A5">
        <w:rPr>
          <w:rFonts w:ascii="Tahoma" w:eastAsia="Times New Roman" w:hAnsi="Tahoma" w:cs="Tahoma"/>
          <w:color w:val="006400"/>
          <w:sz w:val="17"/>
          <w:szCs w:val="17"/>
          <w:lang w:eastAsia="en-AU"/>
        </w:rPr>
        <w:t xml:space="preserve"> speaks </w:t>
      </w:r>
      <w:r w:rsidR="00BC21A5" w:rsidRPr="00BC21A5">
        <w:rPr>
          <w:rFonts w:ascii="Tahoma" w:eastAsia="Times New Roman" w:hAnsi="Tahoma" w:cs="Tahoma"/>
          <w:b/>
          <w:bCs/>
          <w:color w:val="0000CD"/>
          <w:sz w:val="17"/>
          <w:szCs w:val="17"/>
          <w:lang w:eastAsia="en-AU"/>
        </w:rPr>
        <w:t>some</w:t>
      </w:r>
      <w:r w:rsidR="00BC21A5" w:rsidRPr="00BC21A5">
        <w:rPr>
          <w:rFonts w:ascii="Tahoma" w:eastAsia="Times New Roman" w:hAnsi="Tahoma" w:cs="Tahoma"/>
          <w:color w:val="006400"/>
          <w:sz w:val="17"/>
          <w:szCs w:val="17"/>
          <w:lang w:eastAsia="en-AU"/>
        </w:rPr>
        <w:t xml:space="preserve"> </w:t>
      </w:r>
      <w:r w:rsidR="00BC21A5" w:rsidRPr="00BC21A5">
        <w:rPr>
          <w:rFonts w:ascii="Tahoma" w:eastAsia="Times New Roman" w:hAnsi="Tahoma" w:cs="Tahoma"/>
          <w:color w:val="800080"/>
          <w:sz w:val="17"/>
          <w:szCs w:val="17"/>
          <w:lang w:eastAsia="en-AU"/>
        </w:rPr>
        <w:t>Language</w:t>
      </w:r>
      <w:r w:rsidR="00BC21A5" w:rsidRPr="00BC21A5">
        <w:rPr>
          <w:rFonts w:ascii="Tahoma" w:eastAsia="Times New Roman" w:hAnsi="Tahoma" w:cs="Tahoma"/>
          <w:color w:val="006400"/>
          <w:sz w:val="17"/>
          <w:szCs w:val="17"/>
          <w:lang w:eastAsia="en-AU"/>
        </w:rPr>
        <w:t xml:space="preserve"> </w:t>
      </w:r>
      <w:r w:rsidR="00BC21A5" w:rsidRPr="00BC21A5">
        <w:rPr>
          <w:rFonts w:ascii="Tahoma" w:eastAsia="Times New Roman" w:hAnsi="Tahoma" w:cs="Tahoma"/>
          <w:b/>
          <w:bCs/>
          <w:color w:val="0000CD"/>
          <w:sz w:val="17"/>
          <w:szCs w:val="17"/>
          <w:lang w:eastAsia="en-AU"/>
        </w:rPr>
        <w:t>that</w:t>
      </w:r>
      <w:r w:rsidR="00BC21A5" w:rsidRPr="00BC21A5">
        <w:rPr>
          <w:rFonts w:ascii="Tahoma" w:eastAsia="Times New Roman" w:hAnsi="Tahoma" w:cs="Tahoma"/>
          <w:color w:val="006400"/>
          <w:sz w:val="17"/>
          <w:szCs w:val="17"/>
          <w:lang w:eastAsia="en-AU"/>
        </w:rPr>
        <w:t xml:space="preserve"> is used by </w:t>
      </w:r>
      <w:r w:rsidR="00BC21A5" w:rsidRPr="00BC21A5">
        <w:rPr>
          <w:rFonts w:ascii="Tahoma" w:eastAsia="Times New Roman" w:hAnsi="Tahoma" w:cs="Tahoma"/>
          <w:b/>
          <w:bCs/>
          <w:color w:val="0000CD"/>
          <w:sz w:val="17"/>
          <w:szCs w:val="17"/>
          <w:lang w:eastAsia="en-AU"/>
        </w:rPr>
        <w:t>that</w:t>
      </w:r>
      <w:r w:rsidR="00BC21A5" w:rsidRPr="00BC21A5">
        <w:rPr>
          <w:rFonts w:ascii="Tahoma" w:eastAsia="Times New Roman" w:hAnsi="Tahoma" w:cs="Tahoma"/>
          <w:color w:val="006400"/>
          <w:sz w:val="17"/>
          <w:szCs w:val="17"/>
          <w:lang w:eastAsia="en-AU"/>
        </w:rPr>
        <w:t xml:space="preserve"> </w:t>
      </w:r>
      <w:r w:rsidR="00BC21A5" w:rsidRPr="00BC21A5">
        <w:rPr>
          <w:rFonts w:ascii="Tahoma" w:eastAsia="Times New Roman" w:hAnsi="Tahoma" w:cs="Tahoma"/>
          <w:color w:val="800080"/>
          <w:sz w:val="17"/>
          <w:szCs w:val="17"/>
          <w:lang w:eastAsia="en-AU"/>
        </w:rPr>
        <w:t>Country</w:t>
      </w:r>
      <w:r w:rsidR="00BC21A5" w:rsidRPr="00C8239C">
        <w:rPr>
          <w:rFonts w:ascii="Tahoma" w:eastAsia="Times New Roman" w:hAnsi="Tahoma" w:cs="Tahoma"/>
          <w:sz w:val="18"/>
          <w:szCs w:val="18"/>
          <w:lang w:eastAsia="en-AU"/>
        </w:rPr>
        <w:t>.</w:t>
      </w:r>
      <w:r w:rsidR="00BC21A5">
        <w:rPr>
          <w:rFonts w:ascii="Tahoma" w:eastAsia="Times New Roman" w:hAnsi="Tahoma" w:cs="Tahoma"/>
          <w:sz w:val="18"/>
          <w:szCs w:val="18"/>
          <w:lang w:eastAsia="en-AU"/>
        </w:rPr>
        <w:t xml:space="preserve"> </w:t>
      </w:r>
      <w:r>
        <w:rPr>
          <w:rFonts w:asciiTheme="majorHAnsi" w:hAnsiTheme="majorHAnsi" w:cs="Times New Roman"/>
          <w:sz w:val="20"/>
          <w:szCs w:val="20"/>
        </w:rPr>
        <w:t xml:space="preserve">This </w:t>
      </w:r>
      <w:r w:rsidR="00BC21A5">
        <w:rPr>
          <w:rFonts w:asciiTheme="majorHAnsi" w:hAnsiTheme="majorHAnsi" w:cs="Times New Roman"/>
          <w:sz w:val="20"/>
          <w:szCs w:val="20"/>
        </w:rPr>
        <w:t xml:space="preserve">constraint </w:t>
      </w:r>
      <w:r w:rsidR="00A56183">
        <w:rPr>
          <w:rFonts w:asciiTheme="majorHAnsi" w:hAnsiTheme="majorHAnsi" w:cs="Times New Roman"/>
          <w:sz w:val="20"/>
          <w:szCs w:val="20"/>
        </w:rPr>
        <w:t>is directed from the (</w:t>
      </w:r>
      <w:r w:rsidR="00BC21A5">
        <w:rPr>
          <w:rFonts w:asciiTheme="majorHAnsi" w:hAnsiTheme="majorHAnsi" w:cs="Times New Roman"/>
          <w:sz w:val="20"/>
          <w:szCs w:val="20"/>
        </w:rPr>
        <w:t>a</w:t>
      </w:r>
      <w:r w:rsidR="00A56183">
        <w:rPr>
          <w:rFonts w:asciiTheme="majorHAnsi" w:hAnsiTheme="majorHAnsi" w:cs="Times New Roman"/>
          <w:sz w:val="20"/>
          <w:szCs w:val="20"/>
        </w:rPr>
        <w:t>dvisor,</w:t>
      </w:r>
      <w:r w:rsidR="00BC21A5">
        <w:rPr>
          <w:rFonts w:asciiTheme="majorHAnsi" w:hAnsiTheme="majorHAnsi" w:cs="Times New Roman"/>
          <w:sz w:val="20"/>
          <w:szCs w:val="20"/>
        </w:rPr>
        <w:t xml:space="preserve"> c</w:t>
      </w:r>
      <w:r w:rsidR="00A56183">
        <w:rPr>
          <w:rFonts w:asciiTheme="majorHAnsi" w:hAnsiTheme="majorHAnsi" w:cs="Times New Roman"/>
          <w:sz w:val="20"/>
          <w:szCs w:val="20"/>
        </w:rPr>
        <w:t>ountry) role pair forming the serves-in predicate, to the (</w:t>
      </w:r>
      <w:r w:rsidR="00BC21A5">
        <w:rPr>
          <w:rFonts w:asciiTheme="majorHAnsi" w:hAnsiTheme="majorHAnsi" w:cs="Times New Roman"/>
          <w:sz w:val="20"/>
          <w:szCs w:val="20"/>
        </w:rPr>
        <w:t>a</w:t>
      </w:r>
      <w:r w:rsidR="00A56183">
        <w:rPr>
          <w:rFonts w:asciiTheme="majorHAnsi" w:hAnsiTheme="majorHAnsi" w:cs="Times New Roman"/>
          <w:sz w:val="20"/>
          <w:szCs w:val="20"/>
        </w:rPr>
        <w:t>dvisor,</w:t>
      </w:r>
      <w:r w:rsidR="00BC21A5">
        <w:rPr>
          <w:rFonts w:asciiTheme="majorHAnsi" w:hAnsiTheme="majorHAnsi" w:cs="Times New Roman"/>
          <w:sz w:val="20"/>
          <w:szCs w:val="20"/>
        </w:rPr>
        <w:t xml:space="preserve"> c</w:t>
      </w:r>
      <w:r w:rsidR="00A56183">
        <w:rPr>
          <w:rFonts w:asciiTheme="majorHAnsi" w:hAnsiTheme="majorHAnsi" w:cs="Times New Roman"/>
          <w:sz w:val="20"/>
          <w:szCs w:val="20"/>
        </w:rPr>
        <w:t xml:space="preserve">ountry) role pair projected from the join path that conceptually joins the </w:t>
      </w:r>
      <w:r w:rsidR="00A56183" w:rsidRPr="00A56183">
        <w:rPr>
          <w:rFonts w:ascii="Arial Narrow" w:hAnsi="Arial Narrow" w:cs="Times New Roman"/>
          <w:sz w:val="18"/>
          <w:szCs w:val="18"/>
        </w:rPr>
        <w:t>Advisor speaks Language</w:t>
      </w:r>
      <w:r w:rsidR="00A56183">
        <w:rPr>
          <w:rFonts w:asciiTheme="majorHAnsi" w:hAnsiTheme="majorHAnsi" w:cs="Times New Roman"/>
          <w:sz w:val="20"/>
          <w:szCs w:val="20"/>
        </w:rPr>
        <w:t xml:space="preserve"> and </w:t>
      </w:r>
      <w:r w:rsidR="00A56183" w:rsidRPr="00A56183">
        <w:rPr>
          <w:rFonts w:ascii="Arial Narrow" w:hAnsi="Arial Narrow" w:cs="Times New Roman"/>
          <w:sz w:val="18"/>
          <w:szCs w:val="18"/>
        </w:rPr>
        <w:t>Language is used by Country</w:t>
      </w:r>
      <w:r w:rsidR="00A56183">
        <w:rPr>
          <w:rFonts w:asciiTheme="majorHAnsi" w:hAnsiTheme="majorHAnsi" w:cs="Times New Roman"/>
          <w:sz w:val="20"/>
          <w:szCs w:val="20"/>
        </w:rPr>
        <w:t xml:space="preserve"> fact types (the joined Language roles are shown with gold fill). NORMA automatically determine</w:t>
      </w:r>
      <w:r w:rsidR="00BC21A5">
        <w:rPr>
          <w:rFonts w:asciiTheme="majorHAnsi" w:hAnsiTheme="majorHAnsi" w:cs="Times New Roman"/>
          <w:sz w:val="20"/>
          <w:szCs w:val="20"/>
        </w:rPr>
        <w:t>s</w:t>
      </w:r>
      <w:r w:rsidR="00A56183">
        <w:rPr>
          <w:rFonts w:asciiTheme="majorHAnsi" w:hAnsiTheme="majorHAnsi" w:cs="Times New Roman"/>
          <w:sz w:val="20"/>
          <w:szCs w:val="20"/>
        </w:rPr>
        <w:t xml:space="preserve"> the join path from which the superset argument is projected, because there is </w:t>
      </w:r>
      <w:r w:rsidR="00C8239C">
        <w:rPr>
          <w:rFonts w:asciiTheme="majorHAnsi" w:hAnsiTheme="majorHAnsi" w:cs="Times New Roman"/>
          <w:sz w:val="20"/>
          <w:szCs w:val="20"/>
        </w:rPr>
        <w:t>no other</w:t>
      </w:r>
      <w:r w:rsidR="00A56183">
        <w:rPr>
          <w:rFonts w:asciiTheme="majorHAnsi" w:hAnsiTheme="majorHAnsi" w:cs="Times New Roman"/>
          <w:sz w:val="20"/>
          <w:szCs w:val="20"/>
        </w:rPr>
        <w:t xml:space="preserve"> possibility.</w:t>
      </w:r>
      <w:r w:rsidR="00C8239C">
        <w:rPr>
          <w:rFonts w:asciiTheme="majorHAnsi" w:hAnsiTheme="majorHAnsi" w:cs="Times New Roman"/>
          <w:sz w:val="20"/>
          <w:szCs w:val="20"/>
        </w:rPr>
        <w:t xml:space="preserve"> </w:t>
      </w:r>
    </w:p>
    <w:p w:rsidR="006168BA" w:rsidRDefault="007A32B8" w:rsidP="00D5108C">
      <w:pPr>
        <w:tabs>
          <w:tab w:val="left" w:pos="1956"/>
        </w:tabs>
        <w:ind w:left="567"/>
        <w:rPr>
          <w:rFonts w:asciiTheme="majorHAnsi" w:hAnsiTheme="majorHAnsi" w:cs="Times New Roman"/>
          <w:sz w:val="20"/>
          <w:szCs w:val="20"/>
        </w:rPr>
      </w:pPr>
      <w:r w:rsidRPr="007A32B8">
        <w:rPr>
          <w:noProof/>
          <w:lang w:eastAsia="en-AU"/>
        </w:rPr>
        <w:drawing>
          <wp:anchor distT="0" distB="0" distL="114300" distR="114300" simplePos="0" relativeHeight="252223488" behindDoc="1" locked="0" layoutInCell="1" allowOverlap="1" wp14:anchorId="03D3CC58" wp14:editId="6F530F40">
            <wp:simplePos x="0" y="0"/>
            <wp:positionH relativeFrom="column">
              <wp:posOffset>1542415</wp:posOffset>
            </wp:positionH>
            <wp:positionV relativeFrom="paragraph">
              <wp:posOffset>92075</wp:posOffset>
            </wp:positionV>
            <wp:extent cx="2355850" cy="1047750"/>
            <wp:effectExtent l="0" t="0" r="6350" b="0"/>
            <wp:wrapNone/>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2355850" cy="1047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BC21A5" w:rsidRDefault="007A32B8" w:rsidP="007A32B8">
      <w:pPr>
        <w:pStyle w:val="Caption"/>
        <w:ind w:left="567"/>
        <w:sectPr w:rsidR="00BC21A5" w:rsidSect="006168BA">
          <w:headerReference w:type="even" r:id="rId512"/>
          <w:headerReference w:type="default" r:id="rId513"/>
          <w:headerReference w:type="first" r:id="rId514"/>
          <w:type w:val="oddPage"/>
          <w:pgSz w:w="11906" w:h="16838"/>
          <w:pgMar w:top="1440" w:right="1701" w:bottom="1440" w:left="1701" w:header="709" w:footer="709" w:gutter="0"/>
          <w:cols w:space="708"/>
          <w:titlePg/>
          <w:docGrid w:linePitch="360"/>
        </w:sectPr>
      </w:pPr>
      <w:bookmarkStart w:id="60" w:name="_Ref345339196"/>
      <w:r>
        <w:t xml:space="preserve">Figure </w:t>
      </w:r>
      <w:fldSimple w:instr=" STYLEREF 1 \s ">
        <w:r w:rsidR="00FA72A8">
          <w:rPr>
            <w:noProof/>
          </w:rPr>
          <w:t>3</w:t>
        </w:r>
      </w:fldSimple>
      <w:r>
        <w:noBreakHyphen/>
      </w:r>
      <w:fldSimple w:instr=" SEQ Figure \* ARABIC \s 1 ">
        <w:r w:rsidR="00FA72A8">
          <w:rPr>
            <w:noProof/>
          </w:rPr>
          <w:t>2</w:t>
        </w:r>
      </w:fldSimple>
      <w:bookmarkEnd w:id="60"/>
      <w:r>
        <w:t> </w:t>
      </w:r>
      <w:proofErr w:type="gramStart"/>
      <w:r>
        <w:t>The</w:t>
      </w:r>
      <w:proofErr w:type="gramEnd"/>
      <w:r>
        <w:t xml:space="preserve"> join path for the superset of the subset constraint can be automatically determined</w:t>
      </w:r>
    </w:p>
    <w:p w:rsidR="006168BA" w:rsidRDefault="00C8239C"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lastRenderedPageBreak/>
        <w:t xml:space="preserve">Now consider the join subset constraint in </w:t>
      </w:r>
      <w:r>
        <w:rPr>
          <w:rFonts w:asciiTheme="majorHAnsi" w:hAnsiTheme="majorHAnsi" w:cs="Times New Roman"/>
          <w:sz w:val="20"/>
          <w:szCs w:val="20"/>
        </w:rPr>
        <w:fldChar w:fldCharType="begin"/>
      </w:r>
      <w:r>
        <w:rPr>
          <w:rFonts w:asciiTheme="majorHAnsi" w:hAnsiTheme="majorHAnsi" w:cs="Times New Roman"/>
          <w:sz w:val="20"/>
          <w:szCs w:val="20"/>
        </w:rPr>
        <w:instrText xml:space="preserve"> REF _Ref345341223  \* MERGEFORMAT </w:instrText>
      </w:r>
      <w:r>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3</w:t>
      </w:r>
      <w:r w:rsidR="00FA72A8" w:rsidRPr="00FA72A8">
        <w:rPr>
          <w:rFonts w:asciiTheme="majorHAnsi" w:hAnsiTheme="majorHAnsi" w:cs="Times New Roman"/>
          <w:sz w:val="20"/>
          <w:szCs w:val="20"/>
        </w:rPr>
        <w:noBreakHyphen/>
        <w:t>3</w:t>
      </w:r>
      <w:r>
        <w:rPr>
          <w:rFonts w:asciiTheme="majorHAnsi" w:hAnsiTheme="majorHAnsi" w:cs="Times New Roman"/>
          <w:sz w:val="20"/>
          <w:szCs w:val="20"/>
        </w:rPr>
        <w:fldChar w:fldCharType="end"/>
      </w:r>
      <w:r>
        <w:rPr>
          <w:rFonts w:asciiTheme="majorHAnsi" w:hAnsiTheme="majorHAnsi" w:cs="Times New Roman"/>
          <w:sz w:val="20"/>
          <w:szCs w:val="20"/>
        </w:rPr>
        <w:t xml:space="preserve">. The join path underlying the superset argument of the constraint can’t be determined automatically, because there is more than one possibility for it. Our intent might be that the join path navigates from </w:t>
      </w:r>
      <w:r w:rsidRPr="00C8239C">
        <w:rPr>
          <w:rFonts w:ascii="Arial Narrow" w:hAnsi="Arial Narrow" w:cs="Times New Roman"/>
          <w:sz w:val="18"/>
          <w:szCs w:val="18"/>
        </w:rPr>
        <w:t>Consultant speaks Language</w:t>
      </w:r>
      <w:r>
        <w:rPr>
          <w:rFonts w:asciiTheme="majorHAnsi" w:hAnsiTheme="majorHAnsi" w:cs="Times New Roman"/>
          <w:sz w:val="20"/>
          <w:szCs w:val="20"/>
        </w:rPr>
        <w:t xml:space="preserve"> via </w:t>
      </w:r>
      <w:r w:rsidRPr="00C8239C">
        <w:rPr>
          <w:rFonts w:ascii="Arial Narrow" w:hAnsi="Arial Narrow" w:cs="Times New Roman"/>
          <w:sz w:val="18"/>
          <w:szCs w:val="18"/>
        </w:rPr>
        <w:t>Language is supported in Product</w:t>
      </w:r>
      <w:r>
        <w:rPr>
          <w:rFonts w:asciiTheme="majorHAnsi" w:hAnsiTheme="majorHAnsi" w:cs="Times New Roman"/>
          <w:sz w:val="20"/>
          <w:szCs w:val="20"/>
        </w:rPr>
        <w:t xml:space="preserve"> to </w:t>
      </w:r>
      <w:r w:rsidRPr="00C8239C">
        <w:rPr>
          <w:rFonts w:ascii="Arial Narrow" w:hAnsi="Arial Narrow" w:cs="Times New Roman"/>
          <w:sz w:val="18"/>
          <w:szCs w:val="18"/>
        </w:rPr>
        <w:t>Product is made by Company</w:t>
      </w:r>
      <w:r>
        <w:rPr>
          <w:rFonts w:asciiTheme="majorHAnsi" w:hAnsiTheme="majorHAnsi" w:cs="Times New Roman"/>
          <w:sz w:val="20"/>
          <w:szCs w:val="20"/>
        </w:rPr>
        <w:t xml:space="preserve">. However, a join path that navigates via the </w:t>
      </w:r>
      <w:r w:rsidRPr="00C8239C">
        <w:rPr>
          <w:rFonts w:ascii="Arial Narrow" w:hAnsi="Arial Narrow" w:cs="Times New Roman"/>
          <w:sz w:val="18"/>
          <w:szCs w:val="18"/>
        </w:rPr>
        <w:t>Language is unsupported by Product</w:t>
      </w:r>
      <w:r>
        <w:rPr>
          <w:rFonts w:asciiTheme="majorHAnsi" w:hAnsiTheme="majorHAnsi" w:cs="Times New Roman"/>
          <w:sz w:val="20"/>
          <w:szCs w:val="20"/>
        </w:rPr>
        <w:t xml:space="preserve"> is also possible, so NORMA has no way to formally determine which is the join path we intend. </w:t>
      </w:r>
    </w:p>
    <w:p w:rsidR="00C8239C" w:rsidRDefault="00C8239C" w:rsidP="00D5108C">
      <w:pPr>
        <w:tabs>
          <w:tab w:val="left" w:pos="1956"/>
        </w:tabs>
        <w:ind w:left="567"/>
        <w:rPr>
          <w:rFonts w:asciiTheme="majorHAnsi" w:hAnsiTheme="majorHAnsi" w:cs="Times New Roman"/>
          <w:sz w:val="20"/>
          <w:szCs w:val="20"/>
        </w:rPr>
      </w:pPr>
      <w:r w:rsidRPr="00C8239C">
        <w:rPr>
          <w:noProof/>
          <w:lang w:eastAsia="en-AU"/>
        </w:rPr>
        <w:drawing>
          <wp:anchor distT="0" distB="0" distL="114300" distR="114300" simplePos="0" relativeHeight="252224512" behindDoc="1" locked="0" layoutInCell="1" allowOverlap="1" wp14:anchorId="2BE40B83" wp14:editId="669A587C">
            <wp:simplePos x="0" y="0"/>
            <wp:positionH relativeFrom="column">
              <wp:posOffset>1364615</wp:posOffset>
            </wp:positionH>
            <wp:positionV relativeFrom="paragraph">
              <wp:posOffset>90170</wp:posOffset>
            </wp:positionV>
            <wp:extent cx="2724150" cy="1517650"/>
            <wp:effectExtent l="0" t="0" r="0" b="0"/>
            <wp:wrapNone/>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2724150" cy="1517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A56183" w:rsidRPr="00C4398A" w:rsidRDefault="00A56183" w:rsidP="00A56183">
      <w:pPr>
        <w:pStyle w:val="Caption"/>
        <w:ind w:left="567"/>
      </w:pPr>
      <w:bookmarkStart w:id="61" w:name="_Ref345341223"/>
      <w:r>
        <w:t xml:space="preserve">Figure </w:t>
      </w:r>
      <w:fldSimple w:instr=" STYLEREF 1 \s ">
        <w:r w:rsidR="00FA72A8">
          <w:rPr>
            <w:noProof/>
          </w:rPr>
          <w:t>3</w:t>
        </w:r>
      </w:fldSimple>
      <w:r>
        <w:noBreakHyphen/>
      </w:r>
      <w:fldSimple w:instr=" SEQ Figure \* ARABIC \s 1 ">
        <w:r w:rsidR="00FA72A8">
          <w:rPr>
            <w:noProof/>
          </w:rPr>
          <w:t>3</w:t>
        </w:r>
      </w:fldSimple>
      <w:bookmarkEnd w:id="61"/>
      <w:r>
        <w:t> </w:t>
      </w:r>
      <w:proofErr w:type="gramStart"/>
      <w:r>
        <w:t>The</w:t>
      </w:r>
      <w:proofErr w:type="gramEnd"/>
      <w:r>
        <w:t xml:space="preserve"> join path for the superset of the subset constraint can’t be automatically determined</w:t>
      </w:r>
    </w:p>
    <w:p w:rsidR="00C8239C" w:rsidRDefault="00BC21A5" w:rsidP="00C8239C">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To disambiguate the subset constraint, you need to explicitly specify the join path from which the (consultant, company) role-pair is projected to provide the superset argument for the constraint. Happily, </w:t>
      </w:r>
      <w:r w:rsidR="00C8239C">
        <w:rPr>
          <w:rFonts w:asciiTheme="majorHAnsi" w:hAnsiTheme="majorHAnsi" w:cs="Times New Roman"/>
          <w:sz w:val="20"/>
          <w:szCs w:val="20"/>
        </w:rPr>
        <w:t xml:space="preserve">you can </w:t>
      </w:r>
      <w:r w:rsidR="00C8239C" w:rsidRPr="00BC21A5">
        <w:rPr>
          <w:rFonts w:asciiTheme="majorHAnsi" w:hAnsiTheme="majorHAnsi" w:cs="Times New Roman"/>
          <w:i/>
          <w:sz w:val="20"/>
          <w:szCs w:val="20"/>
        </w:rPr>
        <w:t>specify join paths for constraints in basically the same way you specify derivation paths for derived fact types</w:t>
      </w:r>
      <w:r w:rsidR="00C8239C">
        <w:rPr>
          <w:rFonts w:asciiTheme="majorHAnsi" w:hAnsiTheme="majorHAnsi" w:cs="Times New Roman"/>
          <w:sz w:val="20"/>
          <w:szCs w:val="20"/>
        </w:rPr>
        <w:t>.</w:t>
      </w:r>
      <w:r>
        <w:rPr>
          <w:rFonts w:asciiTheme="majorHAnsi" w:hAnsiTheme="majorHAnsi" w:cs="Times New Roman"/>
          <w:sz w:val="20"/>
          <w:szCs w:val="20"/>
        </w:rPr>
        <w:t xml:space="preserve"> </w:t>
      </w:r>
      <w:proofErr w:type="gramStart"/>
      <w:r>
        <w:rPr>
          <w:rFonts w:asciiTheme="majorHAnsi" w:hAnsiTheme="majorHAnsi" w:cs="Times New Roman"/>
          <w:sz w:val="20"/>
          <w:szCs w:val="20"/>
        </w:rPr>
        <w:t>So there is little more to learn in this regard.</w:t>
      </w:r>
      <w:proofErr w:type="gramEnd"/>
      <w:r>
        <w:rPr>
          <w:rFonts w:asciiTheme="majorHAnsi" w:hAnsiTheme="majorHAnsi" w:cs="Times New Roman"/>
          <w:sz w:val="20"/>
          <w:szCs w:val="20"/>
        </w:rPr>
        <w:t xml:space="preserve"> The next section discusses how to do this using this example. </w:t>
      </w:r>
      <w:r w:rsidR="00601CD0">
        <w:rPr>
          <w:rFonts w:asciiTheme="majorHAnsi" w:hAnsiTheme="majorHAnsi" w:cs="Times New Roman"/>
          <w:sz w:val="20"/>
          <w:szCs w:val="20"/>
        </w:rPr>
        <w:t>For interactive practice with this example, use the files Derivation2</w:t>
      </w:r>
      <w:r w:rsidR="007B4D37">
        <w:rPr>
          <w:rFonts w:asciiTheme="majorHAnsi" w:hAnsiTheme="majorHAnsi" w:cs="Times New Roman"/>
          <w:sz w:val="20"/>
          <w:szCs w:val="20"/>
        </w:rPr>
        <w:t>7_AdvisorServesInCountry</w:t>
      </w:r>
      <w:r w:rsidR="00601CD0">
        <w:rPr>
          <w:rFonts w:asciiTheme="majorHAnsi" w:hAnsiTheme="majorHAnsi" w:cs="Times New Roman"/>
          <w:sz w:val="20"/>
          <w:szCs w:val="20"/>
        </w:rPr>
        <w:t>.orm and/or Derivation2</w:t>
      </w:r>
      <w:r w:rsidR="007B4D37">
        <w:rPr>
          <w:rFonts w:asciiTheme="majorHAnsi" w:hAnsiTheme="majorHAnsi" w:cs="Times New Roman"/>
          <w:sz w:val="20"/>
          <w:szCs w:val="20"/>
        </w:rPr>
        <w:t>8_AdvisorServesInCountry2</w:t>
      </w:r>
      <w:r w:rsidR="00601CD0">
        <w:rPr>
          <w:rFonts w:asciiTheme="majorHAnsi" w:hAnsiTheme="majorHAnsi" w:cs="Times New Roman"/>
          <w:sz w:val="20"/>
          <w:szCs w:val="20"/>
        </w:rPr>
        <w:t>.orm.</w:t>
      </w: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BC21A5" w:rsidRPr="00200FCE" w:rsidRDefault="00BC21A5" w:rsidP="00BC21A5">
      <w:pPr>
        <w:pStyle w:val="Heading2"/>
        <w:ind w:left="567" w:hanging="567"/>
      </w:pPr>
      <w:bookmarkStart w:id="62" w:name="Sec3_2"/>
      <w:bookmarkEnd w:id="62"/>
      <w:r>
        <w:t>A Worked Example</w:t>
      </w:r>
    </w:p>
    <w:p w:rsidR="00BC21A5" w:rsidRDefault="00BC21A5" w:rsidP="00BC21A5">
      <w:pPr>
        <w:rPr>
          <w:b/>
          <w:sz w:val="24"/>
          <w:szCs w:val="24"/>
        </w:rPr>
      </w:pPr>
    </w:p>
    <w:p w:rsidR="006168BA" w:rsidRDefault="00BC21A5"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The </w:t>
      </w:r>
      <w:r w:rsidR="00F755AE">
        <w:rPr>
          <w:rFonts w:asciiTheme="majorHAnsi" w:hAnsiTheme="majorHAnsi" w:cs="Times New Roman"/>
          <w:sz w:val="20"/>
          <w:szCs w:val="20"/>
        </w:rPr>
        <w:t xml:space="preserve">NORMA screenshot below shows the result of entering the </w:t>
      </w:r>
      <w:r w:rsidRPr="00712BAF">
        <w:rPr>
          <w:rFonts w:asciiTheme="majorHAnsi" w:hAnsiTheme="majorHAnsi" w:cs="Times New Roman"/>
          <w:sz w:val="20"/>
          <w:szCs w:val="20"/>
        </w:rPr>
        <w:t>ORM</w:t>
      </w:r>
      <w:r w:rsidR="00F755AE">
        <w:rPr>
          <w:rFonts w:asciiTheme="majorHAnsi" w:hAnsiTheme="majorHAnsi" w:cs="Times New Roman"/>
          <w:sz w:val="20"/>
          <w:szCs w:val="20"/>
        </w:rPr>
        <w:t xml:space="preserve"> schema in </w:t>
      </w:r>
      <w:r w:rsidR="00F755AE">
        <w:rPr>
          <w:rFonts w:asciiTheme="majorHAnsi" w:hAnsiTheme="majorHAnsi" w:cs="Times New Roman"/>
          <w:sz w:val="20"/>
          <w:szCs w:val="20"/>
        </w:rPr>
        <w:fldChar w:fldCharType="begin"/>
      </w:r>
      <w:r w:rsidR="00F755AE">
        <w:rPr>
          <w:rFonts w:asciiTheme="majorHAnsi" w:hAnsiTheme="majorHAnsi" w:cs="Times New Roman"/>
          <w:sz w:val="20"/>
          <w:szCs w:val="20"/>
        </w:rPr>
        <w:instrText xml:space="preserve"> REF _Ref345341223  \* MERGEFORMAT </w:instrText>
      </w:r>
      <w:r w:rsidR="00F755AE">
        <w:rPr>
          <w:rFonts w:asciiTheme="majorHAnsi" w:hAnsiTheme="majorHAnsi" w:cs="Times New Roman"/>
          <w:sz w:val="20"/>
          <w:szCs w:val="20"/>
        </w:rPr>
        <w:fldChar w:fldCharType="separate"/>
      </w:r>
      <w:r w:rsidR="00FA72A8" w:rsidRPr="00FA72A8">
        <w:rPr>
          <w:rFonts w:asciiTheme="majorHAnsi" w:hAnsiTheme="majorHAnsi" w:cs="Times New Roman"/>
          <w:sz w:val="20"/>
          <w:szCs w:val="20"/>
        </w:rPr>
        <w:t>Figure 3</w:t>
      </w:r>
      <w:r w:rsidR="00FA72A8" w:rsidRPr="00FA72A8">
        <w:rPr>
          <w:rFonts w:asciiTheme="majorHAnsi" w:hAnsiTheme="majorHAnsi" w:cs="Times New Roman"/>
          <w:sz w:val="20"/>
          <w:szCs w:val="20"/>
        </w:rPr>
        <w:noBreakHyphen/>
        <w:t>3</w:t>
      </w:r>
      <w:r w:rsidR="00F755AE">
        <w:rPr>
          <w:rFonts w:asciiTheme="majorHAnsi" w:hAnsiTheme="majorHAnsi" w:cs="Times New Roman"/>
          <w:sz w:val="20"/>
          <w:szCs w:val="20"/>
        </w:rPr>
        <w:fldChar w:fldCharType="end"/>
      </w:r>
      <w:r w:rsidR="00F755AE">
        <w:rPr>
          <w:rFonts w:asciiTheme="majorHAnsi" w:hAnsiTheme="majorHAnsi" w:cs="Times New Roman"/>
          <w:sz w:val="20"/>
          <w:szCs w:val="20"/>
        </w:rPr>
        <w:t>, and selecting the join subset constraint. If you open the Verbalization Browser, you will see that NORMA verbalizes as much of the constraint as it can, and also includes an error message indicating that the join path for the second argument of the constraint (the superset argument) needs to be specified.</w:t>
      </w:r>
    </w:p>
    <w:p w:rsidR="006168BA" w:rsidRDefault="007B4D37"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25536" behindDoc="1" locked="0" layoutInCell="1" allowOverlap="1" wp14:anchorId="24F6AB23" wp14:editId="26102340">
            <wp:simplePos x="0" y="0"/>
            <wp:positionH relativeFrom="column">
              <wp:posOffset>1102360</wp:posOffset>
            </wp:positionH>
            <wp:positionV relativeFrom="paragraph">
              <wp:posOffset>-1905</wp:posOffset>
            </wp:positionV>
            <wp:extent cx="3322320" cy="1817370"/>
            <wp:effectExtent l="0" t="0" r="0" b="0"/>
            <wp:wrapNone/>
            <wp:docPr id="586" name="Picture 58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extLst>
                        <a:ext uri="{28A0092B-C50C-407E-A947-70E740481C1C}">
                          <a14:useLocalDpi xmlns:a14="http://schemas.microsoft.com/office/drawing/2010/main" val="0"/>
                        </a:ext>
                      </a:extLst>
                    </a:blip>
                    <a:stretch>
                      <a:fillRect/>
                    </a:stretch>
                  </pic:blipFill>
                  <pic:spPr>
                    <a:xfrm>
                      <a:off x="0" y="0"/>
                      <a:ext cx="3322320" cy="1817370"/>
                    </a:xfrm>
                    <a:prstGeom prst="rect">
                      <a:avLst/>
                    </a:prstGeom>
                  </pic:spPr>
                </pic:pic>
              </a:graphicData>
            </a:graphic>
            <wp14:sizeRelH relativeFrom="page">
              <wp14:pctWidth>0</wp14:pctWidth>
            </wp14:sizeRelH>
            <wp14:sizeRelV relativeFrom="page">
              <wp14:pctHeight>0</wp14:pctHeight>
            </wp14:sizeRelV>
          </wp:anchor>
        </w:drawing>
      </w: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F916A8"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318720" behindDoc="1" locked="0" layoutInCell="1" allowOverlap="1" wp14:anchorId="3239374E" wp14:editId="580B7B5C">
            <wp:simplePos x="0" y="0"/>
            <wp:positionH relativeFrom="column">
              <wp:posOffset>361315</wp:posOffset>
            </wp:positionH>
            <wp:positionV relativeFrom="paragraph">
              <wp:posOffset>26670</wp:posOffset>
            </wp:positionV>
            <wp:extent cx="4859655" cy="611505"/>
            <wp:effectExtent l="0" t="0" r="0" b="0"/>
            <wp:wrapNone/>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extLst>
                        <a:ext uri="{28A0092B-C50C-407E-A947-70E740481C1C}">
                          <a14:useLocalDpi xmlns:a14="http://schemas.microsoft.com/office/drawing/2010/main" val="0"/>
                        </a:ext>
                      </a:extLst>
                    </a:blip>
                    <a:stretch>
                      <a:fillRect/>
                    </a:stretch>
                  </pic:blipFill>
                  <pic:spPr>
                    <a:xfrm>
                      <a:off x="0" y="0"/>
                      <a:ext cx="4859655" cy="611505"/>
                    </a:xfrm>
                    <a:prstGeom prst="rect">
                      <a:avLst/>
                    </a:prstGeom>
                  </pic:spPr>
                </pic:pic>
              </a:graphicData>
            </a:graphic>
            <wp14:sizeRelH relativeFrom="page">
              <wp14:pctWidth>0</wp14:pctWidth>
            </wp14:sizeRelH>
            <wp14:sizeRelV relativeFrom="page">
              <wp14:pctHeight>0</wp14:pctHeight>
            </wp14:sizeRelV>
          </wp:anchor>
        </w:drawing>
      </w: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F916A8" w:rsidRDefault="00F916A8"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lastRenderedPageBreak/>
        <w:t xml:space="preserve">By default, the Verbalization Browser text includes </w:t>
      </w:r>
      <w:r w:rsidRPr="00F916A8">
        <w:rPr>
          <w:rFonts w:asciiTheme="majorHAnsi" w:hAnsiTheme="majorHAnsi" w:cs="Times New Roman"/>
          <w:i/>
          <w:sz w:val="20"/>
          <w:szCs w:val="20"/>
        </w:rPr>
        <w:t>hyperlinks</w:t>
      </w:r>
      <w:r>
        <w:rPr>
          <w:rFonts w:asciiTheme="majorHAnsi" w:hAnsiTheme="majorHAnsi" w:cs="Times New Roman"/>
          <w:sz w:val="20"/>
          <w:szCs w:val="20"/>
        </w:rPr>
        <w:t xml:space="preserve"> (you can control this via the menu setting </w:t>
      </w:r>
      <w:r w:rsidRPr="00F916A8">
        <w:rPr>
          <w:rFonts w:ascii="Arial Narrow" w:hAnsi="Arial Narrow" w:cs="Times New Roman"/>
          <w:sz w:val="18"/>
          <w:szCs w:val="18"/>
        </w:rPr>
        <w:t>Tools &gt; Options &gt; ORM Designer &gt; Verbalization &gt; Alternate Verbalization Text &gt; Core ORM Verbalization &gt; Browser Settings</w:t>
      </w:r>
      <w:r>
        <w:rPr>
          <w:rFonts w:asciiTheme="majorHAnsi" w:hAnsiTheme="majorHAnsi" w:cs="Times New Roman"/>
          <w:sz w:val="20"/>
          <w:szCs w:val="20"/>
        </w:rPr>
        <w:t xml:space="preserve">). Click the error message, and the hyperlink will take you to the relevant section of the Model Browser where you can </w:t>
      </w:r>
      <w:r>
        <w:rPr>
          <w:rFonts w:asciiTheme="majorHAnsi" w:hAnsiTheme="majorHAnsi" w:cs="Times New Roman"/>
          <w:sz w:val="20"/>
          <w:szCs w:val="20"/>
        </w:rPr>
        <w:t>enter the join path</w:t>
      </w:r>
      <w:r>
        <w:rPr>
          <w:rFonts w:asciiTheme="majorHAnsi" w:hAnsiTheme="majorHAnsi" w:cs="Times New Roman"/>
          <w:sz w:val="20"/>
          <w:szCs w:val="20"/>
        </w:rPr>
        <w:t xml:space="preserve"> for the role sequence </w:t>
      </w:r>
      <w:r w:rsidR="00132AB9">
        <w:rPr>
          <w:rFonts w:asciiTheme="majorHAnsi" w:hAnsiTheme="majorHAnsi" w:cs="Times New Roman"/>
          <w:sz w:val="20"/>
          <w:szCs w:val="20"/>
        </w:rPr>
        <w:t xml:space="preserve">forming the </w:t>
      </w:r>
      <w:r>
        <w:rPr>
          <w:rFonts w:asciiTheme="majorHAnsi" w:hAnsiTheme="majorHAnsi" w:cs="Times New Roman"/>
          <w:sz w:val="20"/>
          <w:szCs w:val="20"/>
        </w:rPr>
        <w:t xml:space="preserve">superset </w:t>
      </w:r>
      <w:r w:rsidR="00132AB9">
        <w:rPr>
          <w:rFonts w:asciiTheme="majorHAnsi" w:hAnsiTheme="majorHAnsi" w:cs="Times New Roman"/>
          <w:sz w:val="20"/>
          <w:szCs w:val="20"/>
        </w:rPr>
        <w:t>argument</w:t>
      </w:r>
      <w:r>
        <w:rPr>
          <w:rFonts w:asciiTheme="majorHAnsi" w:hAnsiTheme="majorHAnsi" w:cs="Times New Roman"/>
          <w:sz w:val="20"/>
          <w:szCs w:val="20"/>
        </w:rPr>
        <w:t xml:space="preserve"> of the subset constraint</w:t>
      </w:r>
      <w:r>
        <w:rPr>
          <w:rStyle w:val="FootnoteReference"/>
          <w:rFonts w:asciiTheme="majorHAnsi" w:hAnsiTheme="majorHAnsi" w:cs="Times New Roman"/>
          <w:sz w:val="20"/>
          <w:szCs w:val="20"/>
        </w:rPr>
        <w:footnoteReference w:id="18"/>
      </w:r>
      <w:r>
        <w:rPr>
          <w:rFonts w:asciiTheme="majorHAnsi" w:hAnsiTheme="majorHAnsi" w:cs="Times New Roman"/>
          <w:sz w:val="20"/>
          <w:szCs w:val="20"/>
        </w:rPr>
        <w:t>.</w:t>
      </w:r>
    </w:p>
    <w:p w:rsidR="00F916A8" w:rsidRDefault="00F916A8" w:rsidP="00D5108C">
      <w:pPr>
        <w:tabs>
          <w:tab w:val="left" w:pos="1956"/>
        </w:tabs>
        <w:ind w:left="567"/>
        <w:rPr>
          <w:rFonts w:asciiTheme="majorHAnsi" w:hAnsiTheme="majorHAnsi" w:cs="Times New Roman"/>
          <w:sz w:val="20"/>
          <w:szCs w:val="20"/>
        </w:rPr>
      </w:pPr>
    </w:p>
    <w:p w:rsidR="00F916A8" w:rsidRDefault="00F916A8"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inline distT="0" distB="0" distL="0" distR="0">
            <wp:extent cx="5082540" cy="335280"/>
            <wp:effectExtent l="0" t="0" r="3810" b="7620"/>
            <wp:docPr id="258" name="Picture 2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5082540" cy="335280"/>
                    </a:xfrm>
                    <a:prstGeom prst="rect">
                      <a:avLst/>
                    </a:prstGeom>
                  </pic:spPr>
                </pic:pic>
              </a:graphicData>
            </a:graphic>
          </wp:inline>
        </w:drawing>
      </w:r>
    </w:p>
    <w:p w:rsidR="00132AB9" w:rsidRDefault="00132AB9" w:rsidP="00132AB9">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319744" behindDoc="0" locked="0" layoutInCell="1" allowOverlap="1" wp14:anchorId="61D217C9" wp14:editId="53E754D5">
            <wp:simplePos x="0" y="0"/>
            <wp:positionH relativeFrom="column">
              <wp:posOffset>3256915</wp:posOffset>
            </wp:positionH>
            <wp:positionV relativeFrom="paragraph">
              <wp:posOffset>42545</wp:posOffset>
            </wp:positionV>
            <wp:extent cx="2247900" cy="1630680"/>
            <wp:effectExtent l="0" t="0" r="0" b="7620"/>
            <wp:wrapSquare wrapText="bothSides"/>
            <wp:docPr id="259" name="Picture 2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extLst>
                        <a:ext uri="{28A0092B-C50C-407E-A947-70E740481C1C}">
                          <a14:useLocalDpi xmlns:a14="http://schemas.microsoft.com/office/drawing/2010/main" val="0"/>
                        </a:ext>
                      </a:extLst>
                    </a:blip>
                    <a:stretch>
                      <a:fillRect/>
                    </a:stretch>
                  </pic:blipFill>
                  <pic:spPr>
                    <a:xfrm>
                      <a:off x="0" y="0"/>
                      <a:ext cx="2247900" cy="163068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An empty join path (</w:t>
      </w:r>
      <w:r w:rsidRPr="00860895">
        <w:rPr>
          <w:rFonts w:ascii="Arial Narrow" w:hAnsi="Arial Narrow" w:cs="Times New Roman"/>
          <w:sz w:val="18"/>
          <w:szCs w:val="18"/>
        </w:rPr>
        <w:t>Sequence2 Join Path)</w:t>
      </w:r>
      <w:r>
        <w:rPr>
          <w:rFonts w:asciiTheme="majorHAnsi" w:hAnsiTheme="majorHAnsi" w:cs="Times New Roman"/>
          <w:sz w:val="20"/>
          <w:szCs w:val="20"/>
        </w:rPr>
        <w:t xml:space="preserve"> now appears for the </w:t>
      </w:r>
      <w:r>
        <w:rPr>
          <w:rFonts w:asciiTheme="majorHAnsi" w:hAnsiTheme="majorHAnsi" w:cs="Times New Roman"/>
          <w:sz w:val="20"/>
          <w:szCs w:val="20"/>
        </w:rPr>
        <w:t xml:space="preserve">superset </w:t>
      </w:r>
      <w:r>
        <w:rPr>
          <w:rFonts w:asciiTheme="majorHAnsi" w:hAnsiTheme="majorHAnsi" w:cs="Times New Roman"/>
          <w:sz w:val="20"/>
          <w:szCs w:val="20"/>
        </w:rPr>
        <w:t xml:space="preserve">join path of </w:t>
      </w:r>
      <w:r>
        <w:rPr>
          <w:rFonts w:asciiTheme="majorHAnsi" w:hAnsiTheme="majorHAnsi" w:cs="Times New Roman"/>
          <w:sz w:val="20"/>
          <w:szCs w:val="20"/>
        </w:rPr>
        <w:t xml:space="preserve">the </w:t>
      </w:r>
      <w:r>
        <w:rPr>
          <w:rFonts w:asciiTheme="majorHAnsi" w:hAnsiTheme="majorHAnsi" w:cs="Times New Roman"/>
          <w:sz w:val="20"/>
          <w:szCs w:val="20"/>
        </w:rPr>
        <w:t>constraint</w:t>
      </w:r>
      <w:r>
        <w:rPr>
          <w:rFonts w:asciiTheme="majorHAnsi" w:hAnsiTheme="majorHAnsi" w:cs="Times New Roman"/>
          <w:sz w:val="20"/>
          <w:szCs w:val="20"/>
        </w:rPr>
        <w:t xml:space="preserve">, with its </w:t>
      </w:r>
      <w:r>
        <w:rPr>
          <w:rFonts w:asciiTheme="majorHAnsi" w:hAnsiTheme="majorHAnsi" w:cs="Times New Roman"/>
          <w:sz w:val="20"/>
          <w:szCs w:val="20"/>
        </w:rPr>
        <w:t xml:space="preserve">drop-down list </w:t>
      </w:r>
      <w:r>
        <w:rPr>
          <w:rFonts w:asciiTheme="majorHAnsi" w:hAnsiTheme="majorHAnsi" w:cs="Times New Roman"/>
          <w:sz w:val="20"/>
          <w:szCs w:val="20"/>
        </w:rPr>
        <w:t>already open. S</w:t>
      </w:r>
      <w:r>
        <w:rPr>
          <w:rFonts w:asciiTheme="majorHAnsi" w:hAnsiTheme="majorHAnsi" w:cs="Times New Roman"/>
          <w:sz w:val="20"/>
          <w:szCs w:val="20"/>
        </w:rPr>
        <w:t xml:space="preserve">elect </w:t>
      </w:r>
      <w:r w:rsidRPr="00C032B0">
        <w:rPr>
          <w:rFonts w:ascii="Arial Narrow" w:hAnsi="Arial Narrow" w:cs="Times New Roman"/>
          <w:sz w:val="18"/>
          <w:szCs w:val="18"/>
        </w:rPr>
        <w:t>Consultant</w:t>
      </w:r>
      <w:r>
        <w:rPr>
          <w:rFonts w:asciiTheme="majorHAnsi" w:hAnsiTheme="majorHAnsi" w:cs="Times New Roman"/>
          <w:sz w:val="20"/>
          <w:szCs w:val="20"/>
        </w:rPr>
        <w:t xml:space="preserve"> as the root object type for the path.</w:t>
      </w:r>
    </w:p>
    <w:p w:rsidR="00F916A8" w:rsidRDefault="00F916A8" w:rsidP="00D5108C">
      <w:pPr>
        <w:tabs>
          <w:tab w:val="left" w:pos="1956"/>
        </w:tabs>
        <w:ind w:left="567"/>
        <w:rPr>
          <w:rFonts w:asciiTheme="majorHAnsi" w:hAnsiTheme="majorHAnsi" w:cs="Times New Roman"/>
          <w:sz w:val="20"/>
          <w:szCs w:val="20"/>
        </w:rPr>
      </w:pPr>
    </w:p>
    <w:p w:rsidR="00F916A8" w:rsidRDefault="00F916A8" w:rsidP="00D5108C">
      <w:pPr>
        <w:tabs>
          <w:tab w:val="left" w:pos="1956"/>
        </w:tabs>
        <w:ind w:left="567"/>
        <w:rPr>
          <w:rFonts w:asciiTheme="majorHAnsi" w:hAnsiTheme="majorHAnsi" w:cs="Times New Roman"/>
          <w:sz w:val="20"/>
          <w:szCs w:val="20"/>
        </w:rPr>
      </w:pPr>
    </w:p>
    <w:p w:rsidR="00F916A8" w:rsidRDefault="00F916A8" w:rsidP="00D5108C">
      <w:pPr>
        <w:tabs>
          <w:tab w:val="left" w:pos="1956"/>
        </w:tabs>
        <w:ind w:left="567"/>
        <w:rPr>
          <w:rFonts w:asciiTheme="majorHAnsi" w:hAnsiTheme="majorHAnsi" w:cs="Times New Roman"/>
          <w:sz w:val="20"/>
          <w:szCs w:val="20"/>
        </w:rPr>
      </w:pPr>
    </w:p>
    <w:p w:rsidR="00132AB9" w:rsidRDefault="00132AB9" w:rsidP="00D5108C">
      <w:pPr>
        <w:tabs>
          <w:tab w:val="left" w:pos="1956"/>
        </w:tabs>
        <w:ind w:left="567"/>
        <w:rPr>
          <w:rFonts w:asciiTheme="majorHAnsi" w:hAnsiTheme="majorHAnsi" w:cs="Times New Roman"/>
          <w:sz w:val="20"/>
          <w:szCs w:val="20"/>
        </w:rPr>
      </w:pPr>
    </w:p>
    <w:p w:rsidR="00132AB9" w:rsidRDefault="00132AB9" w:rsidP="00D5108C">
      <w:pPr>
        <w:tabs>
          <w:tab w:val="left" w:pos="1956"/>
        </w:tabs>
        <w:ind w:left="567"/>
        <w:rPr>
          <w:rFonts w:asciiTheme="majorHAnsi" w:hAnsiTheme="majorHAnsi" w:cs="Times New Roman"/>
          <w:sz w:val="20"/>
          <w:szCs w:val="20"/>
        </w:rPr>
      </w:pPr>
    </w:p>
    <w:p w:rsidR="00132AB9" w:rsidRDefault="00132AB9" w:rsidP="00D5108C">
      <w:pPr>
        <w:tabs>
          <w:tab w:val="left" w:pos="1956"/>
        </w:tabs>
        <w:ind w:left="567"/>
        <w:rPr>
          <w:rFonts w:asciiTheme="majorHAnsi" w:hAnsiTheme="majorHAnsi" w:cs="Times New Roman"/>
          <w:sz w:val="20"/>
          <w:szCs w:val="20"/>
        </w:rPr>
      </w:pPr>
    </w:p>
    <w:p w:rsidR="00132AB9" w:rsidRDefault="00132AB9" w:rsidP="00D5108C">
      <w:pPr>
        <w:tabs>
          <w:tab w:val="left" w:pos="1956"/>
        </w:tabs>
        <w:ind w:left="567"/>
        <w:rPr>
          <w:rFonts w:asciiTheme="majorHAnsi" w:hAnsiTheme="majorHAnsi" w:cs="Times New Roman"/>
          <w:sz w:val="20"/>
          <w:szCs w:val="20"/>
        </w:rPr>
      </w:pPr>
    </w:p>
    <w:p w:rsidR="006168BA" w:rsidRDefault="00C032B0"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32704" behindDoc="1" locked="0" layoutInCell="1" allowOverlap="1" wp14:anchorId="7BD6ADEB" wp14:editId="75DB15E4">
            <wp:simplePos x="0" y="0"/>
            <wp:positionH relativeFrom="column">
              <wp:posOffset>2729865</wp:posOffset>
            </wp:positionH>
            <wp:positionV relativeFrom="paragraph">
              <wp:posOffset>51435</wp:posOffset>
            </wp:positionV>
            <wp:extent cx="2659380" cy="1318260"/>
            <wp:effectExtent l="0" t="0" r="7620" b="0"/>
            <wp:wrapSquare wrapText="bothSides"/>
            <wp:docPr id="593" name="Picture 59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extLst>
                        <a:ext uri="{28A0092B-C50C-407E-A947-70E740481C1C}">
                          <a14:useLocalDpi xmlns:a14="http://schemas.microsoft.com/office/drawing/2010/main" val="0"/>
                        </a:ext>
                      </a:extLst>
                    </a:blip>
                    <a:stretch>
                      <a:fillRect/>
                    </a:stretch>
                  </pic:blipFill>
                  <pic:spPr>
                    <a:xfrm>
                      <a:off x="0" y="0"/>
                      <a:ext cx="2659380" cy="131826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 xml:space="preserve">Open the drop-down for Consultant, and continue the path by selecting </w:t>
      </w:r>
      <w:r w:rsidRPr="00C032B0">
        <w:rPr>
          <w:rFonts w:ascii="Arial Narrow" w:hAnsi="Arial Narrow" w:cs="Times New Roman"/>
          <w:sz w:val="18"/>
          <w:szCs w:val="18"/>
        </w:rPr>
        <w:t>&lt;Consultant&gt; speaks Language</w:t>
      </w:r>
      <w:r>
        <w:rPr>
          <w:rFonts w:asciiTheme="majorHAnsi" w:hAnsiTheme="majorHAnsi" w:cs="Times New Roman"/>
          <w:sz w:val="20"/>
          <w:szCs w:val="20"/>
        </w:rPr>
        <w:t>.</w:t>
      </w:r>
    </w:p>
    <w:p w:rsidR="00C032B0" w:rsidRDefault="00C032B0"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6168BA" w:rsidRDefault="00C032B0"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33728" behindDoc="1" locked="0" layoutInCell="1" allowOverlap="1" wp14:anchorId="70E3BFE4" wp14:editId="6C45759A">
            <wp:simplePos x="0" y="0"/>
            <wp:positionH relativeFrom="column">
              <wp:posOffset>2788285</wp:posOffset>
            </wp:positionH>
            <wp:positionV relativeFrom="paragraph">
              <wp:posOffset>15240</wp:posOffset>
            </wp:positionV>
            <wp:extent cx="2720340" cy="1767840"/>
            <wp:effectExtent l="0" t="0" r="3810" b="3810"/>
            <wp:wrapSquare wrapText="bothSides"/>
            <wp:docPr id="594" name="Picture 59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extLst>
                        <a:ext uri="{28A0092B-C50C-407E-A947-70E740481C1C}">
                          <a14:useLocalDpi xmlns:a14="http://schemas.microsoft.com/office/drawing/2010/main" val="0"/>
                        </a:ext>
                      </a:extLst>
                    </a:blip>
                    <a:stretch>
                      <a:fillRect/>
                    </a:stretch>
                  </pic:blipFill>
                  <pic:spPr>
                    <a:xfrm>
                      <a:off x="0" y="0"/>
                      <a:ext cx="2720340" cy="176784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 xml:space="preserve">Now select the </w:t>
      </w:r>
      <w:r w:rsidRPr="00C032B0">
        <w:rPr>
          <w:rFonts w:ascii="Arial Narrow" w:hAnsi="Arial Narrow" w:cs="Times New Roman"/>
          <w:sz w:val="18"/>
          <w:szCs w:val="18"/>
        </w:rPr>
        <w:t>Language</w:t>
      </w:r>
      <w:r>
        <w:rPr>
          <w:rFonts w:asciiTheme="majorHAnsi" w:hAnsiTheme="majorHAnsi" w:cs="Times New Roman"/>
          <w:sz w:val="20"/>
          <w:szCs w:val="20"/>
        </w:rPr>
        <w:t xml:space="preserve"> role in this fact type, open its drop down list, and select </w:t>
      </w:r>
      <w:r w:rsidRPr="00C032B0">
        <w:rPr>
          <w:rFonts w:ascii="Arial Narrow" w:hAnsi="Arial Narrow" w:cs="Times New Roman"/>
          <w:sz w:val="18"/>
          <w:szCs w:val="18"/>
        </w:rPr>
        <w:t xml:space="preserve">&lt;Language&gt; is supported </w:t>
      </w:r>
      <w:r>
        <w:rPr>
          <w:rFonts w:ascii="Arial Narrow" w:hAnsi="Arial Narrow" w:cs="Times New Roman"/>
          <w:sz w:val="18"/>
          <w:szCs w:val="18"/>
        </w:rPr>
        <w:t>in</w:t>
      </w:r>
      <w:r w:rsidRPr="00C032B0">
        <w:rPr>
          <w:rFonts w:ascii="Arial Narrow" w:hAnsi="Arial Narrow" w:cs="Times New Roman"/>
          <w:sz w:val="18"/>
          <w:szCs w:val="18"/>
        </w:rPr>
        <w:t xml:space="preserve"> Product</w:t>
      </w:r>
      <w:r>
        <w:rPr>
          <w:rFonts w:asciiTheme="majorHAnsi" w:hAnsiTheme="majorHAnsi" w:cs="Times New Roman"/>
          <w:sz w:val="20"/>
          <w:szCs w:val="20"/>
        </w:rPr>
        <w:t>.</w:t>
      </w: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C032B0"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34752" behindDoc="0" locked="0" layoutInCell="1" allowOverlap="1" wp14:anchorId="5C7F9159" wp14:editId="24F7E03F">
            <wp:simplePos x="0" y="0"/>
            <wp:positionH relativeFrom="column">
              <wp:posOffset>2787015</wp:posOffset>
            </wp:positionH>
            <wp:positionV relativeFrom="paragraph">
              <wp:posOffset>25400</wp:posOffset>
            </wp:positionV>
            <wp:extent cx="2628900" cy="1485900"/>
            <wp:effectExtent l="0" t="0" r="0" b="0"/>
            <wp:wrapSquare wrapText="bothSides"/>
            <wp:docPr id="595" name="Picture 59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2">
                      <a:extLst>
                        <a:ext uri="{28A0092B-C50C-407E-A947-70E740481C1C}">
                          <a14:useLocalDpi xmlns:a14="http://schemas.microsoft.com/office/drawing/2010/main" val="0"/>
                        </a:ext>
                      </a:extLst>
                    </a:blip>
                    <a:stretch>
                      <a:fillRect/>
                    </a:stretch>
                  </pic:blipFill>
                  <pic:spPr>
                    <a:xfrm>
                      <a:off x="0" y="0"/>
                      <a:ext cx="2628900" cy="148590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 xml:space="preserve">Now select the </w:t>
      </w:r>
      <w:r w:rsidRPr="00C032B0">
        <w:rPr>
          <w:rFonts w:ascii="Arial Narrow" w:hAnsi="Arial Narrow" w:cs="Times New Roman"/>
          <w:sz w:val="18"/>
          <w:szCs w:val="18"/>
        </w:rPr>
        <w:t>Product</w:t>
      </w:r>
      <w:r>
        <w:rPr>
          <w:rFonts w:asciiTheme="majorHAnsi" w:hAnsiTheme="majorHAnsi" w:cs="Times New Roman"/>
          <w:sz w:val="20"/>
          <w:szCs w:val="20"/>
        </w:rPr>
        <w:t xml:space="preserve"> role of this fact type, open its drop-down list and select </w:t>
      </w:r>
      <w:r w:rsidRPr="00C032B0">
        <w:rPr>
          <w:rFonts w:ascii="Arial Narrow" w:hAnsi="Arial Narrow" w:cs="Times New Roman"/>
          <w:sz w:val="18"/>
          <w:szCs w:val="18"/>
        </w:rPr>
        <w:t>&lt;Product&gt; is made by Company</w:t>
      </w:r>
      <w:r>
        <w:rPr>
          <w:rFonts w:asciiTheme="majorHAnsi" w:hAnsiTheme="majorHAnsi" w:cs="Times New Roman"/>
          <w:sz w:val="20"/>
          <w:szCs w:val="20"/>
        </w:rPr>
        <w:t>.</w:t>
      </w: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lastRenderedPageBreak/>
        <w:drawing>
          <wp:anchor distT="0" distB="0" distL="114300" distR="114300" simplePos="0" relativeHeight="252235776" behindDoc="0" locked="0" layoutInCell="1" allowOverlap="1" wp14:anchorId="5A43CB2F" wp14:editId="75D6B2D2">
            <wp:simplePos x="0" y="0"/>
            <wp:positionH relativeFrom="column">
              <wp:posOffset>3110865</wp:posOffset>
            </wp:positionH>
            <wp:positionV relativeFrom="paragraph">
              <wp:posOffset>34290</wp:posOffset>
            </wp:positionV>
            <wp:extent cx="2392680" cy="2186940"/>
            <wp:effectExtent l="0" t="0" r="7620" b="3810"/>
            <wp:wrapSquare wrapText="bothSides"/>
            <wp:docPr id="596" name="Picture 59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extLst>
                        <a:ext uri="{28A0092B-C50C-407E-A947-70E740481C1C}">
                          <a14:useLocalDpi xmlns:a14="http://schemas.microsoft.com/office/drawing/2010/main" val="0"/>
                        </a:ext>
                      </a:extLst>
                    </a:blip>
                    <a:stretch>
                      <a:fillRect/>
                    </a:stretch>
                  </pic:blipFill>
                  <pic:spPr>
                    <a:xfrm>
                      <a:off x="0" y="0"/>
                      <a:ext cx="2392680" cy="218694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 xml:space="preserve">The join path now displays as shown. Notice that the final Company role is not bolded, and Company is not subscripted in the fact type, so it is not yet included in the path. </w:t>
      </w:r>
      <w:r w:rsidR="001B6EF7">
        <w:rPr>
          <w:rFonts w:asciiTheme="majorHAnsi" w:hAnsiTheme="majorHAnsi" w:cs="Times New Roman"/>
          <w:sz w:val="20"/>
          <w:szCs w:val="20"/>
        </w:rPr>
        <w:t>This isn’t a problem, since it will get inserted in the path automatically when we bind the derived Company role onto its source variable</w:t>
      </w:r>
      <w:r w:rsidR="001B6EF7">
        <w:rPr>
          <w:rStyle w:val="FootnoteReference"/>
          <w:rFonts w:asciiTheme="majorHAnsi" w:hAnsiTheme="majorHAnsi" w:cs="Times New Roman"/>
          <w:sz w:val="20"/>
          <w:szCs w:val="20"/>
        </w:rPr>
        <w:footnoteReference w:id="19"/>
      </w:r>
      <w:r w:rsidR="001B6EF7">
        <w:rPr>
          <w:rFonts w:asciiTheme="majorHAnsi" w:hAnsiTheme="majorHAnsi" w:cs="Times New Roman"/>
          <w:sz w:val="20"/>
          <w:szCs w:val="20"/>
        </w:rPr>
        <w:t>.</w:t>
      </w:r>
    </w:p>
    <w:p w:rsidR="00C032B0" w:rsidRDefault="00C032B0"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1B6EF7" w:rsidRDefault="001B6EF7" w:rsidP="00D5108C">
      <w:pPr>
        <w:tabs>
          <w:tab w:val="left" w:pos="1956"/>
        </w:tabs>
        <w:ind w:left="567"/>
        <w:rPr>
          <w:rFonts w:asciiTheme="majorHAnsi" w:hAnsiTheme="majorHAnsi" w:cs="Times New Roman"/>
          <w:sz w:val="20"/>
          <w:szCs w:val="20"/>
        </w:rPr>
      </w:pPr>
    </w:p>
    <w:p w:rsidR="00C032B0" w:rsidRDefault="00CC0B09"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39872" behindDoc="1" locked="0" layoutInCell="1" allowOverlap="1" wp14:anchorId="547A894D" wp14:editId="7BF23698">
            <wp:simplePos x="0" y="0"/>
            <wp:positionH relativeFrom="column">
              <wp:posOffset>3485515</wp:posOffset>
            </wp:positionH>
            <wp:positionV relativeFrom="paragraph">
              <wp:posOffset>1100455</wp:posOffset>
            </wp:positionV>
            <wp:extent cx="1699260" cy="1661160"/>
            <wp:effectExtent l="0" t="0" r="0" b="0"/>
            <wp:wrapSquare wrapText="bothSides"/>
            <wp:docPr id="588" name="Picture 5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extLst>
                        <a:ext uri="{28A0092B-C50C-407E-A947-70E740481C1C}">
                          <a14:useLocalDpi xmlns:a14="http://schemas.microsoft.com/office/drawing/2010/main" val="0"/>
                        </a:ext>
                      </a:extLst>
                    </a:blip>
                    <a:stretch>
                      <a:fillRect/>
                    </a:stretch>
                  </pic:blipFill>
                  <pic:spPr>
                    <a:xfrm>
                      <a:off x="0" y="0"/>
                      <a:ext cx="1699260" cy="166116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 xml:space="preserve">That completes the join path for the superset argument of the subset constraint, but we still need to identify which role variables in it are to be bound to the roles in that constraint argument (similar to binding derived roles to path variables). Typically, as in this case, there is only one possible choice, and NORMA </w:t>
      </w:r>
      <w:r w:rsidR="00873127">
        <w:rPr>
          <w:rFonts w:asciiTheme="majorHAnsi" w:hAnsiTheme="majorHAnsi" w:cs="Times New Roman"/>
          <w:sz w:val="20"/>
          <w:szCs w:val="20"/>
        </w:rPr>
        <w:t>sometimes</w:t>
      </w:r>
      <w:r>
        <w:rPr>
          <w:rFonts w:asciiTheme="majorHAnsi" w:hAnsiTheme="majorHAnsi" w:cs="Times New Roman"/>
          <w:sz w:val="20"/>
          <w:szCs w:val="20"/>
        </w:rPr>
        <w:t xml:space="preserve"> make</w:t>
      </w:r>
      <w:r w:rsidR="00873127">
        <w:rPr>
          <w:rFonts w:asciiTheme="majorHAnsi" w:hAnsiTheme="majorHAnsi" w:cs="Times New Roman"/>
          <w:sz w:val="20"/>
          <w:szCs w:val="20"/>
        </w:rPr>
        <w:t>s</w:t>
      </w:r>
      <w:r>
        <w:rPr>
          <w:rFonts w:asciiTheme="majorHAnsi" w:hAnsiTheme="majorHAnsi" w:cs="Times New Roman"/>
          <w:sz w:val="20"/>
          <w:szCs w:val="20"/>
        </w:rPr>
        <w:t xml:space="preserve"> that choice for you automatically. </w:t>
      </w:r>
      <w:r w:rsidR="00873127">
        <w:rPr>
          <w:rFonts w:asciiTheme="majorHAnsi" w:hAnsiTheme="majorHAnsi" w:cs="Times New Roman"/>
          <w:sz w:val="20"/>
          <w:szCs w:val="20"/>
        </w:rPr>
        <w:t>In this case h</w:t>
      </w:r>
      <w:r w:rsidR="00873127">
        <w:rPr>
          <w:rFonts w:asciiTheme="majorHAnsi" w:hAnsiTheme="majorHAnsi" w:cs="Times New Roman"/>
          <w:sz w:val="20"/>
          <w:szCs w:val="20"/>
        </w:rPr>
        <w:t>owever,</w:t>
      </w:r>
      <w:r w:rsidR="00873127">
        <w:rPr>
          <w:rFonts w:asciiTheme="majorHAnsi" w:hAnsiTheme="majorHAnsi" w:cs="Times New Roman"/>
          <w:sz w:val="20"/>
          <w:szCs w:val="20"/>
        </w:rPr>
        <w:t xml:space="preserve"> since we did not explicitly include the Company role in the join path</w:t>
      </w:r>
      <w:r>
        <w:rPr>
          <w:rFonts w:asciiTheme="majorHAnsi" w:hAnsiTheme="majorHAnsi" w:cs="Times New Roman"/>
          <w:sz w:val="20"/>
          <w:szCs w:val="20"/>
        </w:rPr>
        <w:t xml:space="preserve">, </w:t>
      </w:r>
      <w:r w:rsidR="00873127">
        <w:rPr>
          <w:rFonts w:asciiTheme="majorHAnsi" w:hAnsiTheme="majorHAnsi" w:cs="Times New Roman"/>
          <w:sz w:val="20"/>
          <w:szCs w:val="20"/>
        </w:rPr>
        <w:t xml:space="preserve">so it cannot be </w:t>
      </w:r>
      <w:r>
        <w:rPr>
          <w:rFonts w:asciiTheme="majorHAnsi" w:hAnsiTheme="majorHAnsi" w:cs="Times New Roman"/>
          <w:sz w:val="20"/>
          <w:szCs w:val="20"/>
        </w:rPr>
        <w:t>automatic</w:t>
      </w:r>
      <w:r w:rsidR="00873127">
        <w:rPr>
          <w:rFonts w:asciiTheme="majorHAnsi" w:hAnsiTheme="majorHAnsi" w:cs="Times New Roman"/>
          <w:sz w:val="20"/>
          <w:szCs w:val="20"/>
        </w:rPr>
        <w:t>ally</w:t>
      </w:r>
      <w:r>
        <w:rPr>
          <w:rFonts w:asciiTheme="majorHAnsi" w:hAnsiTheme="majorHAnsi" w:cs="Times New Roman"/>
          <w:sz w:val="20"/>
          <w:szCs w:val="20"/>
        </w:rPr>
        <w:t xml:space="preserve"> assign</w:t>
      </w:r>
      <w:r w:rsidR="00873127">
        <w:rPr>
          <w:rFonts w:asciiTheme="majorHAnsi" w:hAnsiTheme="majorHAnsi" w:cs="Times New Roman"/>
          <w:sz w:val="20"/>
          <w:szCs w:val="20"/>
        </w:rPr>
        <w:t>ed as a path variable. Hence</w:t>
      </w:r>
      <w:r>
        <w:rPr>
          <w:rFonts w:asciiTheme="majorHAnsi" w:hAnsiTheme="majorHAnsi" w:cs="Times New Roman"/>
          <w:sz w:val="20"/>
          <w:szCs w:val="20"/>
        </w:rPr>
        <w:t xml:space="preserve">, the subset constraint on the ORM diagram still displays with red </w:t>
      </w:r>
      <w:r w:rsidR="00DA72FA">
        <w:rPr>
          <w:rFonts w:asciiTheme="majorHAnsi" w:hAnsiTheme="majorHAnsi" w:cs="Times New Roman"/>
          <w:sz w:val="20"/>
          <w:szCs w:val="20"/>
        </w:rPr>
        <w:t xml:space="preserve">line </w:t>
      </w:r>
      <w:r>
        <w:rPr>
          <w:rFonts w:asciiTheme="majorHAnsi" w:hAnsiTheme="majorHAnsi" w:cs="Times New Roman"/>
          <w:sz w:val="20"/>
          <w:szCs w:val="20"/>
        </w:rPr>
        <w:t>fill indicating an error state (and the error message is still displayed in the Verbaliz</w:t>
      </w:r>
      <w:r w:rsidR="00DA72FA">
        <w:rPr>
          <w:rFonts w:asciiTheme="majorHAnsi" w:hAnsiTheme="majorHAnsi" w:cs="Times New Roman"/>
          <w:sz w:val="20"/>
          <w:szCs w:val="20"/>
        </w:rPr>
        <w:t>ation Browser</w:t>
      </w:r>
      <w:r>
        <w:rPr>
          <w:rFonts w:asciiTheme="majorHAnsi" w:hAnsiTheme="majorHAnsi" w:cs="Times New Roman"/>
          <w:sz w:val="20"/>
          <w:szCs w:val="20"/>
        </w:rPr>
        <w:t>). To fix this, double-click the constraint shape, to invoke the display of the Properties window for the constraint join path.</w:t>
      </w:r>
    </w:p>
    <w:p w:rsidR="00C032B0" w:rsidRDefault="00C032B0" w:rsidP="00D5108C">
      <w:pPr>
        <w:tabs>
          <w:tab w:val="left" w:pos="1956"/>
        </w:tabs>
        <w:ind w:left="567"/>
        <w:rPr>
          <w:rFonts w:asciiTheme="majorHAnsi" w:hAnsiTheme="majorHAnsi" w:cs="Times New Roman"/>
          <w:sz w:val="20"/>
          <w:szCs w:val="20"/>
        </w:rPr>
      </w:pPr>
    </w:p>
    <w:p w:rsidR="00C032B0" w:rsidRDefault="00CC0B09"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38848" behindDoc="1" locked="0" layoutInCell="1" allowOverlap="1" wp14:anchorId="51E91629" wp14:editId="76040B7E">
            <wp:simplePos x="0" y="0"/>
            <wp:positionH relativeFrom="column">
              <wp:posOffset>1751965</wp:posOffset>
            </wp:positionH>
            <wp:positionV relativeFrom="paragraph">
              <wp:posOffset>125730</wp:posOffset>
            </wp:positionV>
            <wp:extent cx="480060" cy="708660"/>
            <wp:effectExtent l="0" t="0" r="0" b="0"/>
            <wp:wrapNone/>
            <wp:docPr id="548" name="Picture 5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extLst>
                        <a:ext uri="{28A0092B-C50C-407E-A947-70E740481C1C}">
                          <a14:useLocalDpi xmlns:a14="http://schemas.microsoft.com/office/drawing/2010/main" val="0"/>
                        </a:ext>
                      </a:extLst>
                    </a:blip>
                    <a:stretch>
                      <a:fillRect/>
                    </a:stretch>
                  </pic:blipFill>
                  <pic:spPr>
                    <a:xfrm>
                      <a:off x="0" y="0"/>
                      <a:ext cx="480060" cy="708660"/>
                    </a:xfrm>
                    <a:prstGeom prst="rect">
                      <a:avLst/>
                    </a:prstGeom>
                  </pic:spPr>
                </pic:pic>
              </a:graphicData>
            </a:graphic>
            <wp14:sizeRelH relativeFrom="page">
              <wp14:pctWidth>0</wp14:pctWidth>
            </wp14:sizeRelH>
            <wp14:sizeRelV relativeFrom="page">
              <wp14:pctHeight>0</wp14:pctHeight>
            </wp14:sizeRelV>
          </wp:anchor>
        </w:drawing>
      </w:r>
    </w:p>
    <w:p w:rsidR="00C032B0" w:rsidRDefault="00CC0B09"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Pr>
          <w:rFonts w:asciiTheme="majorHAnsi" w:hAnsiTheme="majorHAnsi" w:cs="Times New Roman"/>
          <w:sz w:val="20"/>
          <w:szCs w:val="20"/>
        </w:rPr>
        <w:tab/>
      </w:r>
      <w:r w:rsidRPr="00B20E00">
        <w:rPr>
          <w:rFonts w:ascii="Lucida Sans Unicode" w:hAnsi="Lucida Sans Unicode" w:cs="Lucida Sans Unicode"/>
        </w:rPr>
        <w:t>⇨</w:t>
      </w:r>
    </w:p>
    <w:p w:rsidR="00C032B0" w:rsidRDefault="00C032B0"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C032B0" w:rsidRDefault="00CC0B09"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40896" behindDoc="1" locked="0" layoutInCell="1" allowOverlap="1" wp14:anchorId="103E175D" wp14:editId="3912F977">
            <wp:simplePos x="0" y="0"/>
            <wp:positionH relativeFrom="column">
              <wp:posOffset>3688715</wp:posOffset>
            </wp:positionH>
            <wp:positionV relativeFrom="paragraph">
              <wp:posOffset>0</wp:posOffset>
            </wp:positionV>
            <wp:extent cx="1775460" cy="541020"/>
            <wp:effectExtent l="0" t="0" r="0" b="0"/>
            <wp:wrapSquare wrapText="bothSides"/>
            <wp:docPr id="599" name="Picture 5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extLst>
                        <a:ext uri="{28A0092B-C50C-407E-A947-70E740481C1C}">
                          <a14:useLocalDpi xmlns:a14="http://schemas.microsoft.com/office/drawing/2010/main" val="0"/>
                        </a:ext>
                      </a:extLst>
                    </a:blip>
                    <a:stretch>
                      <a:fillRect/>
                    </a:stretch>
                  </pic:blipFill>
                  <pic:spPr>
                    <a:xfrm>
                      <a:off x="0" y="0"/>
                      <a:ext cx="1775460" cy="541020"/>
                    </a:xfrm>
                    <a:prstGeom prst="rect">
                      <a:avLst/>
                    </a:prstGeom>
                  </pic:spPr>
                </pic:pic>
              </a:graphicData>
            </a:graphic>
            <wp14:sizeRelH relativeFrom="page">
              <wp14:pctWidth>0</wp14:pctWidth>
            </wp14:sizeRelH>
            <wp14:sizeRelV relativeFrom="page">
              <wp14:pctHeight>0</wp14:pctHeight>
            </wp14:sizeRelV>
          </wp:anchor>
        </w:drawing>
      </w:r>
      <w:r>
        <w:rPr>
          <w:rFonts w:asciiTheme="majorHAnsi" w:hAnsiTheme="majorHAnsi" w:cs="Times New Roman"/>
          <w:sz w:val="20"/>
          <w:szCs w:val="20"/>
        </w:rPr>
        <w:t xml:space="preserve">For </w:t>
      </w:r>
      <w:r w:rsidRPr="00CC0B09">
        <w:rPr>
          <w:rFonts w:ascii="Arial Narrow" w:hAnsi="Arial Narrow" w:cs="Times New Roman"/>
          <w:sz w:val="18"/>
          <w:szCs w:val="18"/>
        </w:rPr>
        <w:t>JoinProjection1 (Consultant)</w:t>
      </w:r>
      <w:r>
        <w:rPr>
          <w:rFonts w:asciiTheme="majorHAnsi" w:hAnsiTheme="majorHAnsi" w:cs="Times New Roman"/>
          <w:sz w:val="20"/>
          <w:szCs w:val="20"/>
        </w:rPr>
        <w:t xml:space="preserve">, expand </w:t>
      </w:r>
      <w:r w:rsidRPr="00CC0B09">
        <w:rPr>
          <w:rFonts w:ascii="Arial Narrow" w:hAnsi="Arial Narrow" w:cs="Times New Roman"/>
          <w:sz w:val="18"/>
          <w:szCs w:val="18"/>
        </w:rPr>
        <w:t>Path Variables</w:t>
      </w:r>
      <w:r>
        <w:rPr>
          <w:rFonts w:asciiTheme="majorHAnsi" w:hAnsiTheme="majorHAnsi" w:cs="Times New Roman"/>
          <w:sz w:val="20"/>
          <w:szCs w:val="20"/>
        </w:rPr>
        <w:t xml:space="preserve"> and choose </w:t>
      </w:r>
      <w:r w:rsidRPr="00CC0B09">
        <w:rPr>
          <w:rFonts w:ascii="Arial Narrow" w:hAnsi="Arial Narrow" w:cs="Times New Roman"/>
          <w:sz w:val="18"/>
          <w:szCs w:val="18"/>
        </w:rPr>
        <w:t>Consultant#1.</w:t>
      </w:r>
    </w:p>
    <w:p w:rsidR="00C032B0" w:rsidRDefault="00C032B0"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C032B0" w:rsidRDefault="00CC0B09"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41920" behindDoc="0" locked="0" layoutInCell="1" allowOverlap="1" wp14:anchorId="77E314F0" wp14:editId="5DA728F5">
            <wp:simplePos x="0" y="0"/>
            <wp:positionH relativeFrom="column">
              <wp:posOffset>2291715</wp:posOffset>
            </wp:positionH>
            <wp:positionV relativeFrom="paragraph">
              <wp:posOffset>161290</wp:posOffset>
            </wp:positionV>
            <wp:extent cx="3177540" cy="800100"/>
            <wp:effectExtent l="0" t="0" r="3810" b="0"/>
            <wp:wrapSquare wrapText="bothSides"/>
            <wp:docPr id="600" name="Picture 60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extLst>
                        <a:ext uri="{28A0092B-C50C-407E-A947-70E740481C1C}">
                          <a14:useLocalDpi xmlns:a14="http://schemas.microsoft.com/office/drawing/2010/main" val="0"/>
                        </a:ext>
                      </a:extLst>
                    </a:blip>
                    <a:stretch>
                      <a:fillRect/>
                    </a:stretch>
                  </pic:blipFill>
                  <pic:spPr>
                    <a:xfrm>
                      <a:off x="0" y="0"/>
                      <a:ext cx="3177540" cy="800100"/>
                    </a:xfrm>
                    <a:prstGeom prst="rect">
                      <a:avLst/>
                    </a:prstGeom>
                  </pic:spPr>
                </pic:pic>
              </a:graphicData>
            </a:graphic>
            <wp14:sizeRelH relativeFrom="page">
              <wp14:pctWidth>0</wp14:pctWidth>
            </wp14:sizeRelH>
            <wp14:sizeRelV relativeFrom="page">
              <wp14:pctHeight>0</wp14:pctHeight>
            </wp14:sizeRelV>
          </wp:anchor>
        </w:drawing>
      </w:r>
    </w:p>
    <w:p w:rsidR="00CC0B09" w:rsidRDefault="00CC0B09" w:rsidP="00CC0B09">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For </w:t>
      </w:r>
      <w:r w:rsidRPr="00DA72FA">
        <w:rPr>
          <w:rFonts w:ascii="Arial Narrow" w:hAnsi="Arial Narrow" w:cs="Times New Roman"/>
          <w:sz w:val="18"/>
          <w:szCs w:val="18"/>
        </w:rPr>
        <w:t>JoinProjection2 (Company)</w:t>
      </w:r>
      <w:r>
        <w:rPr>
          <w:rFonts w:asciiTheme="majorHAnsi" w:hAnsiTheme="majorHAnsi" w:cs="Times New Roman"/>
          <w:sz w:val="20"/>
          <w:szCs w:val="20"/>
        </w:rPr>
        <w:t>, open its drop-down list, expa</w:t>
      </w:r>
      <w:r w:rsidR="00DA72FA">
        <w:rPr>
          <w:rFonts w:asciiTheme="majorHAnsi" w:hAnsiTheme="majorHAnsi" w:cs="Times New Roman"/>
          <w:sz w:val="20"/>
          <w:szCs w:val="20"/>
        </w:rPr>
        <w:t xml:space="preserve">nd </w:t>
      </w:r>
      <w:r w:rsidR="00DA72FA" w:rsidRPr="00DA72FA">
        <w:rPr>
          <w:rFonts w:ascii="Arial Narrow" w:hAnsi="Arial Narrow" w:cs="Times New Roman"/>
          <w:sz w:val="18"/>
          <w:szCs w:val="18"/>
        </w:rPr>
        <w:t>Path Variables</w:t>
      </w:r>
      <w:r w:rsidR="00DA72FA">
        <w:rPr>
          <w:rFonts w:asciiTheme="majorHAnsi" w:hAnsiTheme="majorHAnsi" w:cs="Times New Roman"/>
          <w:sz w:val="20"/>
          <w:szCs w:val="20"/>
        </w:rPr>
        <w:t xml:space="preserve"> and choose </w:t>
      </w:r>
      <w:r w:rsidR="00DA72FA" w:rsidRPr="00DA72FA">
        <w:rPr>
          <w:rFonts w:ascii="Arial Narrow" w:hAnsi="Arial Narrow" w:cs="Times New Roman"/>
          <w:sz w:val="18"/>
          <w:szCs w:val="18"/>
        </w:rPr>
        <w:t>Company</w:t>
      </w:r>
      <w:r w:rsidRPr="00DA72FA">
        <w:rPr>
          <w:rFonts w:ascii="Arial Narrow" w:hAnsi="Arial Narrow" w:cs="Times New Roman"/>
          <w:sz w:val="18"/>
          <w:szCs w:val="18"/>
        </w:rPr>
        <w:t>#1</w:t>
      </w:r>
      <w:r>
        <w:rPr>
          <w:rFonts w:asciiTheme="majorHAnsi" w:hAnsiTheme="majorHAnsi" w:cs="Times New Roman"/>
          <w:sz w:val="20"/>
          <w:szCs w:val="20"/>
        </w:rPr>
        <w:t>.</w:t>
      </w:r>
    </w:p>
    <w:p w:rsidR="00C032B0" w:rsidRDefault="00C032B0"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C032B0" w:rsidRDefault="00DA72FA"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 xml:space="preserve">The subset constraint is now correctly specified, as indicated by the removal of the red line fill on the constraint shape and the removal of the error message. </w:t>
      </w:r>
    </w:p>
    <w:p w:rsidR="00C032B0" w:rsidRDefault="00C032B0"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1B6EF7" w:rsidRDefault="001B6EF7" w:rsidP="00D5108C">
      <w:pPr>
        <w:tabs>
          <w:tab w:val="left" w:pos="1956"/>
        </w:tabs>
        <w:ind w:left="567"/>
        <w:rPr>
          <w:rFonts w:asciiTheme="majorHAnsi" w:hAnsiTheme="majorHAnsi" w:cs="Times New Roman"/>
          <w:sz w:val="20"/>
          <w:szCs w:val="20"/>
        </w:rPr>
      </w:pPr>
    </w:p>
    <w:p w:rsidR="001B6EF7" w:rsidRDefault="001B6EF7"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42944" behindDoc="1" locked="0" layoutInCell="1" allowOverlap="1" wp14:anchorId="7AF1AD60" wp14:editId="2495327D">
            <wp:simplePos x="0" y="0"/>
            <wp:positionH relativeFrom="column">
              <wp:posOffset>1250315</wp:posOffset>
            </wp:positionH>
            <wp:positionV relativeFrom="paragraph">
              <wp:posOffset>-40005</wp:posOffset>
            </wp:positionV>
            <wp:extent cx="3520440" cy="1935480"/>
            <wp:effectExtent l="0" t="0" r="3810" b="7620"/>
            <wp:wrapNone/>
            <wp:docPr id="601" name="Picture 60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extLst>
                        <a:ext uri="{28A0092B-C50C-407E-A947-70E740481C1C}">
                          <a14:useLocalDpi xmlns:a14="http://schemas.microsoft.com/office/drawing/2010/main" val="0"/>
                        </a:ext>
                      </a:extLst>
                    </a:blip>
                    <a:stretch>
                      <a:fillRect/>
                    </a:stretch>
                  </pic:blipFill>
                  <pic:spPr>
                    <a:xfrm>
                      <a:off x="0" y="0"/>
                      <a:ext cx="3520440" cy="1935480"/>
                    </a:xfrm>
                    <a:prstGeom prst="rect">
                      <a:avLst/>
                    </a:prstGeom>
                  </pic:spPr>
                </pic:pic>
              </a:graphicData>
            </a:graphic>
            <wp14:sizeRelH relativeFrom="page">
              <wp14:pctWidth>0</wp14:pctWidth>
            </wp14:sizeRelH>
            <wp14:sizeRelV relativeFrom="page">
              <wp14:pctHeight>0</wp14:pctHeight>
            </wp14:sizeRelV>
          </wp:anchor>
        </w:drawing>
      </w:r>
    </w:p>
    <w:p w:rsidR="001B6EF7" w:rsidRDefault="001B6EF7"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C032B0" w:rsidRDefault="00C032B0" w:rsidP="00D5108C">
      <w:pPr>
        <w:tabs>
          <w:tab w:val="left" w:pos="1956"/>
        </w:tabs>
        <w:ind w:left="567"/>
        <w:rPr>
          <w:rFonts w:asciiTheme="majorHAnsi" w:hAnsiTheme="majorHAnsi" w:cs="Times New Roman"/>
          <w:sz w:val="20"/>
          <w:szCs w:val="20"/>
        </w:rPr>
      </w:pPr>
    </w:p>
    <w:p w:rsidR="00DA72FA" w:rsidRDefault="00DA72FA" w:rsidP="00D5108C">
      <w:pPr>
        <w:tabs>
          <w:tab w:val="left" w:pos="1956"/>
        </w:tabs>
        <w:ind w:left="567"/>
        <w:rPr>
          <w:rFonts w:asciiTheme="majorHAnsi" w:hAnsiTheme="majorHAnsi" w:cs="Times New Roman"/>
          <w:sz w:val="20"/>
          <w:szCs w:val="20"/>
        </w:rPr>
      </w:pPr>
    </w:p>
    <w:p w:rsidR="00C032B0" w:rsidRDefault="00DA72FA" w:rsidP="00D5108C">
      <w:pPr>
        <w:tabs>
          <w:tab w:val="left" w:pos="1956"/>
        </w:tabs>
        <w:ind w:left="567"/>
        <w:rPr>
          <w:rFonts w:asciiTheme="majorHAnsi" w:hAnsiTheme="majorHAnsi" w:cs="Times New Roman"/>
          <w:sz w:val="20"/>
          <w:szCs w:val="20"/>
        </w:rPr>
      </w:pPr>
      <w:r>
        <w:rPr>
          <w:rFonts w:asciiTheme="majorHAnsi" w:hAnsiTheme="majorHAnsi" w:cs="Times New Roman"/>
          <w:sz w:val="20"/>
          <w:szCs w:val="20"/>
        </w:rPr>
        <w:t>Select the subset constraint shape and open the Verbalization Browser to see the constraint verbalization.</w:t>
      </w:r>
    </w:p>
    <w:p w:rsidR="006168BA" w:rsidRDefault="006168BA" w:rsidP="00D5108C">
      <w:pPr>
        <w:tabs>
          <w:tab w:val="left" w:pos="1956"/>
        </w:tabs>
        <w:ind w:left="567"/>
        <w:rPr>
          <w:rFonts w:asciiTheme="majorHAnsi" w:hAnsiTheme="majorHAnsi" w:cs="Times New Roman"/>
          <w:sz w:val="20"/>
          <w:szCs w:val="20"/>
        </w:rPr>
      </w:pPr>
    </w:p>
    <w:p w:rsidR="006168BA" w:rsidRDefault="00DA72FA" w:rsidP="00D5108C">
      <w:pPr>
        <w:tabs>
          <w:tab w:val="left" w:pos="1956"/>
        </w:tabs>
        <w:ind w:left="567"/>
        <w:rPr>
          <w:rFonts w:asciiTheme="majorHAnsi" w:hAnsiTheme="majorHAnsi" w:cs="Times New Roman"/>
          <w:sz w:val="20"/>
          <w:szCs w:val="20"/>
        </w:rPr>
      </w:pPr>
      <w:r>
        <w:rPr>
          <w:rFonts w:asciiTheme="majorHAnsi" w:hAnsiTheme="majorHAnsi" w:cs="Times New Roman"/>
          <w:noProof/>
          <w:sz w:val="20"/>
          <w:szCs w:val="20"/>
          <w:lang w:eastAsia="en-AU"/>
        </w:rPr>
        <w:drawing>
          <wp:anchor distT="0" distB="0" distL="114300" distR="114300" simplePos="0" relativeHeight="252243968" behindDoc="1" locked="0" layoutInCell="1" allowOverlap="1" wp14:anchorId="44859CB9" wp14:editId="54DA4C4F">
            <wp:simplePos x="0" y="0"/>
            <wp:positionH relativeFrom="column">
              <wp:posOffset>431165</wp:posOffset>
            </wp:positionH>
            <wp:positionV relativeFrom="paragraph">
              <wp:posOffset>128270</wp:posOffset>
            </wp:positionV>
            <wp:extent cx="5036820" cy="632460"/>
            <wp:effectExtent l="0" t="0" r="0" b="0"/>
            <wp:wrapNone/>
            <wp:docPr id="602" name="Picture 60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extLst>
                        <a:ext uri="{28A0092B-C50C-407E-A947-70E740481C1C}">
                          <a14:useLocalDpi xmlns:a14="http://schemas.microsoft.com/office/drawing/2010/main" val="0"/>
                        </a:ext>
                      </a:extLst>
                    </a:blip>
                    <a:stretch>
                      <a:fillRect/>
                    </a:stretch>
                  </pic:blipFill>
                  <pic:spPr>
                    <a:xfrm>
                      <a:off x="0" y="0"/>
                      <a:ext cx="5036820" cy="632460"/>
                    </a:xfrm>
                    <a:prstGeom prst="rect">
                      <a:avLst/>
                    </a:prstGeom>
                  </pic:spPr>
                </pic:pic>
              </a:graphicData>
            </a:graphic>
            <wp14:sizeRelH relativeFrom="page">
              <wp14:pctWidth>0</wp14:pctWidth>
            </wp14:sizeRelH>
            <wp14:sizeRelV relativeFrom="page">
              <wp14:pctHeight>0</wp14:pctHeight>
            </wp14:sizeRelV>
          </wp:anchor>
        </w:drawing>
      </w: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p w:rsidR="006168BA" w:rsidRDefault="006168BA" w:rsidP="00D5108C">
      <w:pPr>
        <w:tabs>
          <w:tab w:val="left" w:pos="1956"/>
        </w:tabs>
        <w:ind w:left="567"/>
        <w:rPr>
          <w:rFonts w:asciiTheme="majorHAnsi" w:hAnsiTheme="majorHAnsi" w:cs="Times New Roman"/>
          <w:sz w:val="20"/>
          <w:szCs w:val="20"/>
        </w:rPr>
      </w:pPr>
    </w:p>
    <w:sectPr w:rsidR="006168BA" w:rsidSect="00BC21A5">
      <w:headerReference w:type="default" r:id="rId530"/>
      <w:pgSz w:w="11906" w:h="16838"/>
      <w:pgMar w:top="1440" w:right="1701" w:bottom="1440"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61BF" w:rsidRDefault="008561BF" w:rsidP="00F0721E">
      <w:pPr>
        <w:spacing w:line="240" w:lineRule="auto"/>
      </w:pPr>
      <w:r>
        <w:separator/>
      </w:r>
    </w:p>
  </w:endnote>
  <w:endnote w:type="continuationSeparator" w:id="0">
    <w:p w:rsidR="008561BF" w:rsidRDefault="008561BF" w:rsidP="00F072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Narrow">
    <w:panose1 w:val="020B0606020202030204"/>
    <w:charset w:val="00"/>
    <w:family w:val="swiss"/>
    <w:pitch w:val="variable"/>
    <w:sig w:usb0="00000287" w:usb1="000008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907"/>
      <w:gridCol w:w="2907"/>
    </w:tblGrid>
    <w:tr w:rsidR="00CB1257" w:rsidTr="00F0721E">
      <w:tc>
        <w:tcPr>
          <w:tcW w:w="2906" w:type="dxa"/>
        </w:tcPr>
        <w:p w:rsidR="00CB1257" w:rsidRPr="00F0721E" w:rsidRDefault="00CB1257">
          <w:pPr>
            <w:pStyle w:val="Footer"/>
            <w:rPr>
              <w:sz w:val="16"/>
              <w:szCs w:val="16"/>
            </w:rPr>
          </w:pPr>
          <w:r>
            <w:rPr>
              <w:sz w:val="16"/>
              <w:szCs w:val="16"/>
            </w:rPr>
            <w:t>DerivationRulesInNORMA.docx</w:t>
          </w:r>
        </w:p>
      </w:tc>
      <w:tc>
        <w:tcPr>
          <w:tcW w:w="2907" w:type="dxa"/>
        </w:tcPr>
        <w:p w:rsidR="00CB1257" w:rsidRPr="00F0721E" w:rsidRDefault="00CB1257" w:rsidP="00F0721E">
          <w:pPr>
            <w:pStyle w:val="Footer"/>
            <w:jc w:val="center"/>
            <w:rPr>
              <w:sz w:val="16"/>
              <w:szCs w:val="16"/>
            </w:rPr>
          </w:pPr>
          <w:r>
            <w:rPr>
              <w:sz w:val="16"/>
              <w:szCs w:val="16"/>
            </w:rPr>
            <w:t>Last updated: 2012 Dec 11</w:t>
          </w:r>
        </w:p>
      </w:tc>
      <w:tc>
        <w:tcPr>
          <w:tcW w:w="2907" w:type="dxa"/>
        </w:tcPr>
        <w:p w:rsidR="00CB1257" w:rsidRPr="00F0721E" w:rsidRDefault="00CB1257" w:rsidP="00F0721E">
          <w:pPr>
            <w:pStyle w:val="Footer"/>
            <w:jc w:val="right"/>
            <w:rPr>
              <w:sz w:val="16"/>
              <w:szCs w:val="16"/>
            </w:rPr>
          </w:pPr>
          <w:r>
            <w:rPr>
              <w:sz w:val="16"/>
              <w:szCs w:val="16"/>
            </w:rPr>
            <w:t>© 2012, ORM Solutions, LLC</w:t>
          </w:r>
        </w:p>
      </w:tc>
    </w:tr>
  </w:tbl>
  <w:p w:rsidR="00CB1257" w:rsidRDefault="00CB125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6"/>
      <w:gridCol w:w="2907"/>
      <w:gridCol w:w="2907"/>
    </w:tblGrid>
    <w:tr w:rsidR="00CB1257" w:rsidTr="00CF428A">
      <w:tc>
        <w:tcPr>
          <w:tcW w:w="2906" w:type="dxa"/>
        </w:tcPr>
        <w:p w:rsidR="00CB1257" w:rsidRPr="00F0721E" w:rsidRDefault="00CB1257" w:rsidP="00CF428A">
          <w:pPr>
            <w:pStyle w:val="Footer"/>
            <w:rPr>
              <w:sz w:val="16"/>
              <w:szCs w:val="16"/>
            </w:rPr>
          </w:pPr>
          <w:r>
            <w:rPr>
              <w:sz w:val="16"/>
              <w:szCs w:val="16"/>
            </w:rPr>
            <w:t>DerivationRulesInNORMA.docx</w:t>
          </w:r>
        </w:p>
      </w:tc>
      <w:tc>
        <w:tcPr>
          <w:tcW w:w="2907" w:type="dxa"/>
        </w:tcPr>
        <w:p w:rsidR="00CB1257" w:rsidRPr="00F0721E" w:rsidRDefault="00CB1257" w:rsidP="0097102F">
          <w:pPr>
            <w:pStyle w:val="Footer"/>
            <w:jc w:val="center"/>
            <w:rPr>
              <w:sz w:val="16"/>
              <w:szCs w:val="16"/>
            </w:rPr>
          </w:pPr>
          <w:r>
            <w:rPr>
              <w:sz w:val="16"/>
              <w:szCs w:val="16"/>
            </w:rPr>
            <w:t>Last updated: 2013 March 12</w:t>
          </w:r>
        </w:p>
      </w:tc>
      <w:tc>
        <w:tcPr>
          <w:tcW w:w="2907" w:type="dxa"/>
        </w:tcPr>
        <w:p w:rsidR="00CB1257" w:rsidRPr="00F0721E" w:rsidRDefault="00CB1257" w:rsidP="00EB63CF">
          <w:pPr>
            <w:pStyle w:val="Footer"/>
            <w:jc w:val="right"/>
            <w:rPr>
              <w:sz w:val="16"/>
              <w:szCs w:val="16"/>
            </w:rPr>
          </w:pPr>
          <w:r>
            <w:rPr>
              <w:sz w:val="16"/>
              <w:szCs w:val="16"/>
            </w:rPr>
            <w:t>© 2013, ORM Solutions, LLC</w:t>
          </w:r>
        </w:p>
      </w:tc>
    </w:tr>
  </w:tbl>
  <w:p w:rsidR="00CB1257" w:rsidRDefault="00CB125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1257" w:rsidRDefault="00CB1257">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1257" w:rsidRPr="000C237F" w:rsidRDefault="00CB1257" w:rsidP="00535C57">
    <w:pPr>
      <w:pStyle w:val="Header"/>
      <w:jc w:val="right"/>
      <w:rPr>
        <w:sz w:val="18"/>
        <w:szCs w:val="18"/>
      </w:rPr>
    </w:pPr>
    <w:r w:rsidRPr="000C237F">
      <w:rPr>
        <w:sz w:val="18"/>
        <w:szCs w:val="18"/>
      </w:rPr>
      <w:fldChar w:fldCharType="begin"/>
    </w:r>
    <w:r w:rsidRPr="000C237F">
      <w:rPr>
        <w:sz w:val="18"/>
        <w:szCs w:val="18"/>
      </w:rPr>
      <w:instrText xml:space="preserve"> PAGE   \* MERGEFORMAT </w:instrText>
    </w:r>
    <w:r w:rsidRPr="000C237F">
      <w:rPr>
        <w:sz w:val="18"/>
        <w:szCs w:val="18"/>
      </w:rPr>
      <w:fldChar w:fldCharType="separate"/>
    </w:r>
    <w:r w:rsidR="00FA72A8">
      <w:rPr>
        <w:noProof/>
        <w:sz w:val="18"/>
        <w:szCs w:val="18"/>
      </w:rPr>
      <w:t>85</w:t>
    </w:r>
    <w:r w:rsidRPr="000C237F">
      <w:rPr>
        <w:noProof/>
        <w:sz w:val="18"/>
        <w:szCs w:val="18"/>
      </w:rPr>
      <w:fldChar w:fldCharType="end"/>
    </w:r>
  </w:p>
  <w:p w:rsidR="00CB1257" w:rsidRDefault="00CB125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61BF" w:rsidRDefault="008561BF" w:rsidP="00F0721E">
      <w:pPr>
        <w:spacing w:line="240" w:lineRule="auto"/>
      </w:pPr>
      <w:r>
        <w:separator/>
      </w:r>
    </w:p>
  </w:footnote>
  <w:footnote w:type="continuationSeparator" w:id="0">
    <w:p w:rsidR="008561BF" w:rsidRDefault="008561BF" w:rsidP="00F0721E">
      <w:pPr>
        <w:spacing w:line="240" w:lineRule="auto"/>
      </w:pPr>
      <w:r>
        <w:continuationSeparator/>
      </w:r>
    </w:p>
  </w:footnote>
  <w:footnote w:id="1">
    <w:p w:rsidR="00CB1257" w:rsidRPr="008764DB" w:rsidRDefault="00CB1257">
      <w:pPr>
        <w:pStyle w:val="FootnoteText"/>
        <w:rPr>
          <w:sz w:val="18"/>
          <w:szCs w:val="18"/>
          <w:lang w:val="en-AU"/>
        </w:rPr>
      </w:pPr>
      <w:r w:rsidRPr="008764DB">
        <w:rPr>
          <w:rStyle w:val="FootnoteReference"/>
          <w:sz w:val="18"/>
          <w:szCs w:val="18"/>
        </w:rPr>
        <w:footnoteRef/>
      </w:r>
      <w:r w:rsidRPr="008764DB">
        <w:rPr>
          <w:sz w:val="18"/>
          <w:szCs w:val="18"/>
        </w:rPr>
        <w:t xml:space="preserve"> </w:t>
      </w:r>
      <w:r>
        <w:rPr>
          <w:sz w:val="18"/>
          <w:szCs w:val="18"/>
        </w:rPr>
        <w:t xml:space="preserve">See </w:t>
      </w:r>
      <w:r w:rsidRPr="008764DB">
        <w:rPr>
          <w:rFonts w:asciiTheme="majorHAnsi" w:hAnsiTheme="majorHAnsi" w:cs="Times New Roman"/>
          <w:sz w:val="18"/>
          <w:szCs w:val="18"/>
        </w:rPr>
        <w:t xml:space="preserve">http://en.wikipedia.org/wiki/Table_of_keyboard_shortcuts </w:t>
      </w:r>
      <w:r>
        <w:rPr>
          <w:rFonts w:asciiTheme="majorHAnsi" w:hAnsiTheme="majorHAnsi" w:cs="Times New Roman"/>
          <w:sz w:val="18"/>
          <w:szCs w:val="18"/>
        </w:rPr>
        <w:t>f</w:t>
      </w:r>
      <w:r w:rsidRPr="008764DB">
        <w:rPr>
          <w:rFonts w:asciiTheme="majorHAnsi" w:hAnsiTheme="majorHAnsi" w:cs="Times New Roman"/>
          <w:sz w:val="18"/>
          <w:szCs w:val="18"/>
        </w:rPr>
        <w:t xml:space="preserve">or a detailed list of general keyboard shortcuts for popular operating </w:t>
      </w:r>
      <w:r>
        <w:rPr>
          <w:rFonts w:asciiTheme="majorHAnsi" w:hAnsiTheme="majorHAnsi" w:cs="Times New Roman"/>
          <w:sz w:val="18"/>
          <w:szCs w:val="18"/>
        </w:rPr>
        <w:t>systems</w:t>
      </w:r>
      <w:r w:rsidRPr="008764DB">
        <w:rPr>
          <w:rFonts w:asciiTheme="majorHAnsi" w:hAnsiTheme="majorHAnsi" w:cs="Times New Roman"/>
          <w:sz w:val="18"/>
          <w:szCs w:val="18"/>
        </w:rPr>
        <w:t>.</w:t>
      </w:r>
    </w:p>
  </w:footnote>
  <w:footnote w:id="2">
    <w:p w:rsidR="00CB1257" w:rsidRPr="00561933" w:rsidRDefault="00CB1257">
      <w:pPr>
        <w:pStyle w:val="FootnoteText"/>
        <w:rPr>
          <w:sz w:val="18"/>
          <w:szCs w:val="18"/>
          <w:lang w:val="en-AU"/>
        </w:rPr>
      </w:pPr>
      <w:r>
        <w:rPr>
          <w:rStyle w:val="FootnoteReference"/>
        </w:rPr>
        <w:footnoteRef/>
      </w:r>
      <w:r>
        <w:t xml:space="preserve"> </w:t>
      </w:r>
      <w:r>
        <w:rPr>
          <w:sz w:val="18"/>
          <w:szCs w:val="18"/>
          <w:lang w:val="en-AU"/>
        </w:rPr>
        <w:t xml:space="preserve">An alternative way to open a derivation path for Smoker is to right-click its </w:t>
      </w:r>
      <w:r w:rsidR="00A82EB1">
        <w:rPr>
          <w:sz w:val="18"/>
          <w:szCs w:val="18"/>
          <w:lang w:val="en-AU"/>
        </w:rPr>
        <w:t xml:space="preserve">diagram </w:t>
      </w:r>
      <w:r>
        <w:rPr>
          <w:sz w:val="18"/>
          <w:szCs w:val="18"/>
          <w:lang w:val="en-AU"/>
        </w:rPr>
        <w:t xml:space="preserve">shape, choose </w:t>
      </w:r>
      <w:r w:rsidRPr="00561933">
        <w:rPr>
          <w:rFonts w:ascii="Arial Narrow" w:hAnsi="Arial Narrow"/>
          <w:sz w:val="16"/>
          <w:szCs w:val="16"/>
          <w:lang w:val="en-AU"/>
        </w:rPr>
        <w:t>Select in Model Browser</w:t>
      </w:r>
      <w:r>
        <w:rPr>
          <w:sz w:val="18"/>
          <w:szCs w:val="18"/>
          <w:lang w:val="en-AU"/>
        </w:rPr>
        <w:t xml:space="preserve"> from its context </w:t>
      </w:r>
      <w:proofErr w:type="gramStart"/>
      <w:r>
        <w:rPr>
          <w:sz w:val="18"/>
          <w:szCs w:val="18"/>
          <w:lang w:val="en-AU"/>
        </w:rPr>
        <w:t>menu,</w:t>
      </w:r>
      <w:proofErr w:type="gramEnd"/>
      <w:r>
        <w:rPr>
          <w:sz w:val="18"/>
          <w:szCs w:val="18"/>
          <w:lang w:val="en-AU"/>
        </w:rPr>
        <w:t xml:space="preserve"> and then right-click Smoker in the ORM Model Browser and choose </w:t>
      </w:r>
      <w:r w:rsidRPr="00561933">
        <w:rPr>
          <w:rFonts w:ascii="Arial Narrow" w:hAnsi="Arial Narrow"/>
          <w:sz w:val="16"/>
          <w:szCs w:val="16"/>
          <w:lang w:val="en-AU"/>
        </w:rPr>
        <w:t>Add Derivation Path</w:t>
      </w:r>
      <w:r>
        <w:rPr>
          <w:sz w:val="18"/>
          <w:szCs w:val="18"/>
          <w:lang w:val="en-AU"/>
        </w:rPr>
        <w:t>.</w:t>
      </w:r>
    </w:p>
  </w:footnote>
  <w:footnote w:id="3">
    <w:p w:rsidR="00CB1257" w:rsidRPr="004E6C20" w:rsidRDefault="00CB1257">
      <w:pPr>
        <w:pStyle w:val="FootnoteText"/>
        <w:rPr>
          <w:sz w:val="18"/>
          <w:szCs w:val="18"/>
          <w:lang w:val="en-AU"/>
        </w:rPr>
      </w:pPr>
      <w:r>
        <w:rPr>
          <w:rStyle w:val="FootnoteReference"/>
        </w:rPr>
        <w:footnoteRef/>
      </w:r>
      <w:r>
        <w:t xml:space="preserve"> </w:t>
      </w:r>
      <w:proofErr w:type="gramStart"/>
      <w:r w:rsidRPr="004E6C20">
        <w:rPr>
          <w:sz w:val="18"/>
          <w:szCs w:val="18"/>
        </w:rPr>
        <w:t xml:space="preserve">If the ORM Model Browser </w:t>
      </w:r>
      <w:r>
        <w:rPr>
          <w:sz w:val="18"/>
          <w:szCs w:val="18"/>
        </w:rPr>
        <w:t xml:space="preserve">does not appear, right-click in the Document Window to open its context menu and choose </w:t>
      </w:r>
      <w:r w:rsidRPr="00561933">
        <w:rPr>
          <w:rFonts w:ascii="Arial Narrow" w:hAnsi="Arial Narrow"/>
          <w:sz w:val="16"/>
          <w:szCs w:val="16"/>
          <w:lang w:val="en-AU"/>
        </w:rPr>
        <w:t>ORM Tool Windows &gt; ORM Model Browser</w:t>
      </w:r>
      <w:r>
        <w:rPr>
          <w:sz w:val="18"/>
          <w:szCs w:val="18"/>
        </w:rPr>
        <w:t>.</w:t>
      </w:r>
      <w:proofErr w:type="gramEnd"/>
    </w:p>
  </w:footnote>
  <w:footnote w:id="4">
    <w:p w:rsidR="00CB1257" w:rsidRPr="0084795A" w:rsidRDefault="00CB1257" w:rsidP="001B32E1">
      <w:pPr>
        <w:pStyle w:val="FootnoteText"/>
        <w:rPr>
          <w:sz w:val="18"/>
          <w:szCs w:val="18"/>
        </w:rPr>
      </w:pPr>
      <w:r w:rsidRPr="0084795A">
        <w:rPr>
          <w:rStyle w:val="FootnoteReference"/>
          <w:sz w:val="18"/>
          <w:szCs w:val="18"/>
        </w:rPr>
        <w:footnoteRef/>
      </w:r>
      <w:r w:rsidRPr="0084795A">
        <w:rPr>
          <w:sz w:val="18"/>
          <w:szCs w:val="18"/>
        </w:rPr>
        <w:t xml:space="preserve"> “Free form Insertion Mode” (reached by clicking the header button) should only be needed to repair paths broken by underlying model changes or user deletion.</w:t>
      </w:r>
    </w:p>
  </w:footnote>
  <w:footnote w:id="5">
    <w:p w:rsidR="00CB1257" w:rsidRPr="00C66945" w:rsidRDefault="00CB1257" w:rsidP="00C66945">
      <w:pPr>
        <w:pStyle w:val="CommentText"/>
      </w:pPr>
      <w:r>
        <w:rPr>
          <w:rStyle w:val="FootnoteReference"/>
        </w:rPr>
        <w:footnoteRef/>
      </w:r>
      <w:r>
        <w:t xml:space="preserve"> </w:t>
      </w:r>
      <w:r w:rsidRPr="00C66945">
        <w:rPr>
          <w:sz w:val="18"/>
          <w:szCs w:val="18"/>
        </w:rPr>
        <w:t xml:space="preserve">Many toolbox items have additional behaviour if you click the toolbox item, then click the diagram, </w:t>
      </w:r>
      <w:r>
        <w:rPr>
          <w:sz w:val="18"/>
          <w:szCs w:val="18"/>
        </w:rPr>
        <w:t>instead of</w:t>
      </w:r>
      <w:r w:rsidRPr="00C66945">
        <w:rPr>
          <w:sz w:val="18"/>
          <w:szCs w:val="18"/>
        </w:rPr>
        <w:t xml:space="preserve"> simply dragging the item out. In this case, toolbox click/diagram click opens a dropdown in the properties window where you can paste the text. </w:t>
      </w:r>
      <w:r>
        <w:rPr>
          <w:sz w:val="18"/>
          <w:szCs w:val="18"/>
        </w:rPr>
        <w:t xml:space="preserve">Use </w:t>
      </w:r>
      <w:proofErr w:type="spellStart"/>
      <w:r w:rsidRPr="00C66945">
        <w:rPr>
          <w:sz w:val="18"/>
          <w:szCs w:val="18"/>
        </w:rPr>
        <w:t>Ctrl</w:t>
      </w:r>
      <w:r>
        <w:rPr>
          <w:sz w:val="18"/>
          <w:szCs w:val="18"/>
        </w:rPr>
        <w:t>+</w:t>
      </w:r>
      <w:r w:rsidRPr="00C66945">
        <w:rPr>
          <w:sz w:val="18"/>
          <w:szCs w:val="18"/>
        </w:rPr>
        <w:t>Enter</w:t>
      </w:r>
      <w:proofErr w:type="spellEnd"/>
      <w:r>
        <w:rPr>
          <w:sz w:val="18"/>
          <w:szCs w:val="18"/>
        </w:rPr>
        <w:t xml:space="preserve"> to add an extra line to the note.</w:t>
      </w:r>
    </w:p>
  </w:footnote>
  <w:footnote w:id="6">
    <w:p w:rsidR="00CB1257" w:rsidRPr="0084795A" w:rsidRDefault="00CB1257" w:rsidP="0084795A">
      <w:pPr>
        <w:pStyle w:val="CommentText"/>
        <w:rPr>
          <w:sz w:val="18"/>
          <w:szCs w:val="18"/>
        </w:rPr>
      </w:pPr>
      <w:r w:rsidRPr="0084795A">
        <w:rPr>
          <w:rStyle w:val="FootnoteReference"/>
          <w:sz w:val="18"/>
          <w:szCs w:val="18"/>
        </w:rPr>
        <w:footnoteRef/>
      </w:r>
      <w:r w:rsidRPr="0084795A">
        <w:rPr>
          <w:sz w:val="18"/>
          <w:szCs w:val="18"/>
        </w:rPr>
        <w:t xml:space="preserve"> </w:t>
      </w:r>
      <w:r>
        <w:rPr>
          <w:sz w:val="18"/>
          <w:szCs w:val="18"/>
        </w:rPr>
        <w:t>T</w:t>
      </w:r>
      <w:r w:rsidRPr="0084795A">
        <w:rPr>
          <w:sz w:val="18"/>
          <w:szCs w:val="18"/>
        </w:rPr>
        <w:t>he ‘Show Description Tooltips’ property in the ‘Appearance’ section of the ORM Designer options page can be set to True to display these as tooltips for an element.</w:t>
      </w:r>
    </w:p>
  </w:footnote>
  <w:footnote w:id="7">
    <w:p w:rsidR="00CB1257" w:rsidRPr="005A5105" w:rsidRDefault="00CB1257" w:rsidP="008F7E3D">
      <w:pPr>
        <w:pStyle w:val="PlainText"/>
        <w:rPr>
          <w:rFonts w:asciiTheme="minorHAnsi" w:hAnsiTheme="minorHAnsi"/>
          <w:sz w:val="16"/>
          <w:szCs w:val="16"/>
        </w:rPr>
      </w:pPr>
      <w:r>
        <w:rPr>
          <w:rStyle w:val="FootnoteReference"/>
        </w:rPr>
        <w:footnoteRef/>
      </w:r>
      <w:r>
        <w:t xml:space="preserve"> </w:t>
      </w:r>
      <w:r w:rsidRPr="005A5105">
        <w:rPr>
          <w:rFonts w:asciiTheme="minorHAnsi" w:hAnsiTheme="minorHAnsi"/>
          <w:sz w:val="16"/>
          <w:szCs w:val="16"/>
        </w:rPr>
        <w:t>The “?” icon contains significantly more information than the normal text for any entry that has a bound variable number. Any truncated text also automatically produces a tooltip when hovering over the text. All of the dropdowns have size grab handles on the lower left that can be used to expand the dropdown size. The size for each type of dropdown will be remembered during your Visual Studio session.</w:t>
      </w:r>
    </w:p>
  </w:footnote>
  <w:footnote w:id="8">
    <w:p w:rsidR="00CB1257" w:rsidRPr="00227BD3" w:rsidRDefault="00CB1257" w:rsidP="001D3405">
      <w:pPr>
        <w:pStyle w:val="FootnoteText"/>
        <w:rPr>
          <w:sz w:val="16"/>
          <w:szCs w:val="16"/>
        </w:rPr>
      </w:pPr>
      <w:r>
        <w:rPr>
          <w:rStyle w:val="FootnoteReference"/>
        </w:rPr>
        <w:footnoteRef/>
      </w:r>
      <w:r>
        <w:t xml:space="preserve"> </w:t>
      </w:r>
      <w:r w:rsidRPr="00227BD3">
        <w:rPr>
          <w:sz w:val="16"/>
          <w:szCs w:val="16"/>
        </w:rPr>
        <w:t xml:space="preserve">Note </w:t>
      </w:r>
      <w:r>
        <w:rPr>
          <w:sz w:val="16"/>
          <w:szCs w:val="16"/>
        </w:rPr>
        <w:t>that the variable name here is “Person#1” not “Smoker#1” or “MalePerson#1”</w:t>
      </w:r>
      <w:r w:rsidRPr="00227BD3">
        <w:rPr>
          <w:sz w:val="16"/>
          <w:szCs w:val="16"/>
        </w:rPr>
        <w:t xml:space="preserve">. The displayed names are always based on the nearest shared </w:t>
      </w:r>
      <w:proofErr w:type="spellStart"/>
      <w:r w:rsidRPr="00227BD3">
        <w:rPr>
          <w:sz w:val="16"/>
          <w:szCs w:val="16"/>
        </w:rPr>
        <w:t>supertype</w:t>
      </w:r>
      <w:proofErr w:type="spellEnd"/>
      <w:r w:rsidRPr="00227BD3">
        <w:rPr>
          <w:sz w:val="16"/>
          <w:szCs w:val="16"/>
        </w:rPr>
        <w:t xml:space="preserve"> of the role players, combined with the starting object type for the lead roles in the path. It is possible to get a variable name that is not any of the role player</w:t>
      </w:r>
      <w:r>
        <w:rPr>
          <w:sz w:val="16"/>
          <w:szCs w:val="16"/>
        </w:rPr>
        <w:t xml:space="preserve"> name</w:t>
      </w:r>
      <w:r w:rsidRPr="00227BD3">
        <w:rPr>
          <w:sz w:val="16"/>
          <w:szCs w:val="16"/>
        </w:rPr>
        <w:t>s.</w:t>
      </w:r>
    </w:p>
  </w:footnote>
  <w:footnote w:id="9">
    <w:p w:rsidR="00CB1257" w:rsidRPr="00020579" w:rsidRDefault="00CB1257" w:rsidP="00384728">
      <w:pPr>
        <w:pStyle w:val="FootnoteText"/>
        <w:spacing w:line="220" w:lineRule="exact"/>
        <w:rPr>
          <w:sz w:val="16"/>
          <w:szCs w:val="16"/>
        </w:rPr>
      </w:pPr>
      <w:r>
        <w:rPr>
          <w:rStyle w:val="FootnoteReference"/>
        </w:rPr>
        <w:footnoteRef/>
      </w:r>
      <w:r>
        <w:t xml:space="preserve"> </w:t>
      </w:r>
      <w:r w:rsidRPr="00020579">
        <w:rPr>
          <w:sz w:val="16"/>
          <w:szCs w:val="16"/>
        </w:rPr>
        <w:t>Using “</w:t>
      </w:r>
      <w:r w:rsidRPr="00020579">
        <w:rPr>
          <w:sz w:val="16"/>
          <w:szCs w:val="16"/>
        </w:rPr>
        <w:sym w:font="Symbol" w:char="F022"/>
      </w:r>
      <w:r w:rsidRPr="00020579">
        <w:rPr>
          <w:sz w:val="16"/>
          <w:szCs w:val="16"/>
        </w:rPr>
        <w:t xml:space="preserve">” for </w:t>
      </w:r>
      <w:r>
        <w:rPr>
          <w:sz w:val="16"/>
          <w:szCs w:val="16"/>
        </w:rPr>
        <w:t>the universal quantifier, “</w:t>
      </w:r>
      <w:r>
        <w:rPr>
          <w:sz w:val="16"/>
          <w:szCs w:val="16"/>
        </w:rPr>
        <w:sym w:font="Symbol" w:char="F024"/>
      </w:r>
      <w:r>
        <w:rPr>
          <w:sz w:val="16"/>
          <w:szCs w:val="16"/>
        </w:rPr>
        <w:t>” for the existential quantifier, “&amp;” for conjunction, and “</w:t>
      </w:r>
      <w:r>
        <w:rPr>
          <w:rFonts w:ascii="Lucida Sans Unicode" w:hAnsi="Lucida Sans Unicode" w:cs="Lucida Sans Unicode"/>
          <w:sz w:val="16"/>
          <w:szCs w:val="16"/>
        </w:rPr>
        <w:t>≡</w:t>
      </w:r>
      <w:r>
        <w:rPr>
          <w:sz w:val="16"/>
          <w:szCs w:val="16"/>
        </w:rPr>
        <w:t xml:space="preserve">” for material equivalence, the rule may be expressed in sorted, first-order logic thus: </w:t>
      </w:r>
      <w:r w:rsidRPr="00020579">
        <w:rPr>
          <w:sz w:val="16"/>
          <w:szCs w:val="16"/>
        </w:rPr>
        <w:t xml:space="preserve"> </w:t>
      </w:r>
      <w:r>
        <w:rPr>
          <w:sz w:val="16"/>
          <w:szCs w:val="16"/>
        </w:rPr>
        <w:sym w:font="Symbol" w:char="F022"/>
      </w:r>
      <w:r w:rsidRPr="000F5A45">
        <w:rPr>
          <w:i/>
          <w:sz w:val="16"/>
          <w:szCs w:val="16"/>
        </w:rPr>
        <w:t>p</w:t>
      </w:r>
      <w:proofErr w:type="gramStart"/>
      <w:r>
        <w:rPr>
          <w:sz w:val="16"/>
          <w:szCs w:val="16"/>
        </w:rPr>
        <w:t>:Person</w:t>
      </w:r>
      <w:proofErr w:type="gramEnd"/>
      <w:r>
        <w:rPr>
          <w:sz w:val="16"/>
          <w:szCs w:val="16"/>
        </w:rPr>
        <w:t xml:space="preserve"> </w:t>
      </w:r>
      <w:r>
        <w:rPr>
          <w:sz w:val="16"/>
          <w:szCs w:val="16"/>
        </w:rPr>
        <w:sym w:font="Symbol" w:char="F022"/>
      </w:r>
      <w:r w:rsidRPr="000F5A45">
        <w:rPr>
          <w:i/>
          <w:sz w:val="16"/>
          <w:szCs w:val="16"/>
        </w:rPr>
        <w:t>c</w:t>
      </w:r>
      <w:r>
        <w:rPr>
          <w:sz w:val="16"/>
          <w:szCs w:val="16"/>
        </w:rPr>
        <w:t>:Country [</w:t>
      </w:r>
      <w:r w:rsidRPr="000F5A45">
        <w:rPr>
          <w:i/>
          <w:sz w:val="16"/>
          <w:szCs w:val="16"/>
        </w:rPr>
        <w:t>p</w:t>
      </w:r>
      <w:r>
        <w:rPr>
          <w:sz w:val="16"/>
          <w:szCs w:val="16"/>
        </w:rPr>
        <w:t xml:space="preserve"> lives in </w:t>
      </w:r>
      <w:r w:rsidRPr="000F5A45">
        <w:rPr>
          <w:i/>
          <w:sz w:val="16"/>
          <w:szCs w:val="16"/>
        </w:rPr>
        <w:t>c</w:t>
      </w:r>
      <w:r>
        <w:rPr>
          <w:sz w:val="16"/>
          <w:szCs w:val="16"/>
        </w:rPr>
        <w:t xml:space="preserve"> </w:t>
      </w:r>
      <w:r>
        <w:rPr>
          <w:rFonts w:ascii="Lucida Sans Unicode" w:hAnsi="Lucida Sans Unicode" w:cs="Lucida Sans Unicode"/>
          <w:sz w:val="16"/>
          <w:szCs w:val="16"/>
        </w:rPr>
        <w:t xml:space="preserve">≡ </w:t>
      </w:r>
      <w:r>
        <w:rPr>
          <w:sz w:val="16"/>
          <w:szCs w:val="16"/>
        </w:rPr>
        <w:sym w:font="Symbol" w:char="F024"/>
      </w:r>
      <w:r w:rsidRPr="000F5A45">
        <w:rPr>
          <w:i/>
          <w:sz w:val="16"/>
          <w:szCs w:val="16"/>
        </w:rPr>
        <w:t>s</w:t>
      </w:r>
      <w:r>
        <w:rPr>
          <w:sz w:val="16"/>
          <w:szCs w:val="16"/>
        </w:rPr>
        <w:t>:State(</w:t>
      </w:r>
      <w:r w:rsidRPr="000F5A45">
        <w:rPr>
          <w:i/>
          <w:sz w:val="16"/>
          <w:szCs w:val="16"/>
        </w:rPr>
        <w:t>p</w:t>
      </w:r>
      <w:r>
        <w:rPr>
          <w:sz w:val="16"/>
          <w:szCs w:val="16"/>
        </w:rPr>
        <w:t xml:space="preserve"> lives in </w:t>
      </w:r>
      <w:r w:rsidRPr="000F5A45">
        <w:rPr>
          <w:i/>
          <w:sz w:val="16"/>
          <w:szCs w:val="16"/>
        </w:rPr>
        <w:t>s</w:t>
      </w:r>
      <w:r>
        <w:rPr>
          <w:sz w:val="16"/>
          <w:szCs w:val="16"/>
        </w:rPr>
        <w:t xml:space="preserve"> &amp; </w:t>
      </w:r>
      <w:r w:rsidRPr="000F5A45">
        <w:rPr>
          <w:i/>
          <w:sz w:val="16"/>
          <w:szCs w:val="16"/>
        </w:rPr>
        <w:t>s</w:t>
      </w:r>
      <w:r>
        <w:rPr>
          <w:sz w:val="16"/>
          <w:szCs w:val="16"/>
        </w:rPr>
        <w:t xml:space="preserve"> is in </w:t>
      </w:r>
      <w:r w:rsidRPr="000F5A45">
        <w:rPr>
          <w:i/>
          <w:sz w:val="16"/>
          <w:szCs w:val="16"/>
        </w:rPr>
        <w:t>c</w:t>
      </w:r>
      <w:r>
        <w:rPr>
          <w:sz w:val="16"/>
          <w:szCs w:val="16"/>
        </w:rPr>
        <w:t>)].</w:t>
      </w:r>
    </w:p>
  </w:footnote>
  <w:footnote w:id="10">
    <w:p w:rsidR="00CB1257" w:rsidRPr="00227BD3" w:rsidRDefault="00CB1257" w:rsidP="003A7852">
      <w:pPr>
        <w:pStyle w:val="FootnoteText"/>
        <w:rPr>
          <w:sz w:val="16"/>
          <w:szCs w:val="16"/>
        </w:rPr>
      </w:pPr>
      <w:r>
        <w:rPr>
          <w:rStyle w:val="FootnoteReference"/>
        </w:rPr>
        <w:footnoteRef/>
      </w:r>
      <w:r>
        <w:t xml:space="preserve"> </w:t>
      </w:r>
      <w:r>
        <w:rPr>
          <w:sz w:val="16"/>
          <w:szCs w:val="16"/>
        </w:rPr>
        <w:t>H</w:t>
      </w:r>
      <w:r w:rsidRPr="00227BD3">
        <w:rPr>
          <w:sz w:val="16"/>
          <w:szCs w:val="16"/>
        </w:rPr>
        <w:t>ow a role is displayed is based on roles that are currently in the path (marked with numbers on the variable names) and roles that are not explicitly in the path. All roles not in the path are shown with the reading to indicate the role occurrence in question. Once a non-</w:t>
      </w:r>
      <w:proofErr w:type="spellStart"/>
      <w:r w:rsidRPr="00227BD3">
        <w:rPr>
          <w:sz w:val="16"/>
          <w:szCs w:val="16"/>
        </w:rPr>
        <w:t>pathed</w:t>
      </w:r>
      <w:proofErr w:type="spellEnd"/>
      <w:r w:rsidRPr="00227BD3">
        <w:rPr>
          <w:sz w:val="16"/>
          <w:szCs w:val="16"/>
        </w:rPr>
        <w:t xml:space="preserve"> role is chosen, it is given a # number and the display will change when the dropdown is reopened</w:t>
      </w:r>
      <w:r>
        <w:rPr>
          <w:sz w:val="16"/>
          <w:szCs w:val="16"/>
        </w:rPr>
        <w:t>.</w:t>
      </w:r>
    </w:p>
  </w:footnote>
  <w:footnote w:id="11">
    <w:p w:rsidR="00CB1257" w:rsidRPr="00CE5294" w:rsidRDefault="00CB1257">
      <w:pPr>
        <w:pStyle w:val="FootnoteText"/>
        <w:rPr>
          <w:sz w:val="18"/>
          <w:szCs w:val="18"/>
          <w:lang w:val="en-AU"/>
        </w:rPr>
      </w:pPr>
      <w:r>
        <w:rPr>
          <w:rStyle w:val="FootnoteReference"/>
        </w:rPr>
        <w:footnoteRef/>
      </w:r>
      <w:r>
        <w:t xml:space="preserve"> </w:t>
      </w:r>
      <w:r w:rsidRPr="00CE5294">
        <w:rPr>
          <w:sz w:val="18"/>
          <w:szCs w:val="18"/>
          <w:lang w:val="en-AU"/>
        </w:rPr>
        <w:t xml:space="preserve">Although we could avoid branching by specifying a linear path that navigates to Language through the speaks predicate and then joins on Language and navigates back to Person via the writes-in predicate, this would still require an additional correlation on the Person roles, so this </w:t>
      </w:r>
      <w:r>
        <w:rPr>
          <w:sz w:val="18"/>
          <w:szCs w:val="18"/>
          <w:lang w:val="en-AU"/>
        </w:rPr>
        <w:t xml:space="preserve">alternate approach </w:t>
      </w:r>
      <w:r w:rsidRPr="00CE5294">
        <w:rPr>
          <w:sz w:val="18"/>
          <w:szCs w:val="18"/>
          <w:lang w:val="en-AU"/>
        </w:rPr>
        <w:t>actually involve</w:t>
      </w:r>
      <w:r>
        <w:rPr>
          <w:sz w:val="18"/>
          <w:szCs w:val="18"/>
          <w:lang w:val="en-AU"/>
        </w:rPr>
        <w:t>s</w:t>
      </w:r>
      <w:r w:rsidRPr="00CE5294">
        <w:rPr>
          <w:sz w:val="18"/>
          <w:szCs w:val="18"/>
          <w:lang w:val="en-AU"/>
        </w:rPr>
        <w:t xml:space="preserve"> more work. </w:t>
      </w:r>
    </w:p>
  </w:footnote>
  <w:footnote w:id="12">
    <w:p w:rsidR="00CB1257" w:rsidRPr="00593E60" w:rsidRDefault="00CB1257" w:rsidP="00593E60">
      <w:pPr>
        <w:pStyle w:val="FootnoteText"/>
        <w:rPr>
          <w:sz w:val="18"/>
          <w:szCs w:val="18"/>
        </w:rPr>
      </w:pPr>
      <w:r w:rsidRPr="00593E60">
        <w:rPr>
          <w:rStyle w:val="FootnoteReference"/>
          <w:sz w:val="18"/>
          <w:szCs w:val="18"/>
        </w:rPr>
        <w:footnoteRef/>
      </w:r>
      <w:r w:rsidRPr="00593E60">
        <w:rPr>
          <w:sz w:val="18"/>
          <w:szCs w:val="18"/>
        </w:rPr>
        <w:t xml:space="preserve"> The rule in sorted logic is: </w:t>
      </w:r>
      <w:r w:rsidRPr="00593E60">
        <w:rPr>
          <w:sz w:val="18"/>
          <w:szCs w:val="18"/>
        </w:rPr>
        <w:sym w:font="Symbol" w:char="F022"/>
      </w:r>
      <w:r w:rsidRPr="00593E60">
        <w:rPr>
          <w:i/>
          <w:sz w:val="18"/>
          <w:szCs w:val="18"/>
        </w:rPr>
        <w:t>x</w:t>
      </w:r>
      <w:proofErr w:type="gramStart"/>
      <w:r w:rsidRPr="00593E60">
        <w:rPr>
          <w:sz w:val="18"/>
          <w:szCs w:val="18"/>
        </w:rPr>
        <w:t>:Person</w:t>
      </w:r>
      <w:proofErr w:type="gramEnd"/>
      <w:r w:rsidRPr="00593E60">
        <w:rPr>
          <w:sz w:val="18"/>
          <w:szCs w:val="18"/>
        </w:rPr>
        <w:t xml:space="preserve"> </w:t>
      </w:r>
      <w:r w:rsidRPr="00593E60">
        <w:rPr>
          <w:sz w:val="18"/>
          <w:szCs w:val="18"/>
        </w:rPr>
        <w:sym w:font="Symbol" w:char="F022"/>
      </w:r>
      <w:r w:rsidRPr="00593E60">
        <w:rPr>
          <w:i/>
          <w:sz w:val="18"/>
          <w:szCs w:val="18"/>
        </w:rPr>
        <w:t>y</w:t>
      </w:r>
      <w:r w:rsidRPr="00593E60">
        <w:rPr>
          <w:sz w:val="18"/>
          <w:szCs w:val="18"/>
        </w:rPr>
        <w:t>:Person [</w:t>
      </w:r>
      <w:r w:rsidRPr="00593E60">
        <w:rPr>
          <w:i/>
          <w:sz w:val="18"/>
          <w:szCs w:val="18"/>
        </w:rPr>
        <w:t>x</w:t>
      </w:r>
      <w:r w:rsidRPr="00593E60">
        <w:rPr>
          <w:sz w:val="18"/>
          <w:szCs w:val="18"/>
        </w:rPr>
        <w:t xml:space="preserve"> is an ancestor of </w:t>
      </w:r>
      <w:r w:rsidRPr="00593E60">
        <w:rPr>
          <w:i/>
          <w:sz w:val="18"/>
          <w:szCs w:val="18"/>
        </w:rPr>
        <w:t>y</w:t>
      </w:r>
      <w:r w:rsidRPr="00593E60">
        <w:rPr>
          <w:sz w:val="18"/>
          <w:szCs w:val="18"/>
        </w:rPr>
        <w:t xml:space="preserve"> </w:t>
      </w:r>
      <w:r w:rsidRPr="00593E60">
        <w:rPr>
          <w:rFonts w:ascii="Lucida Sans Unicode" w:hAnsi="Lucida Sans Unicode" w:cs="Lucida Sans Unicode"/>
          <w:sz w:val="18"/>
          <w:szCs w:val="18"/>
        </w:rPr>
        <w:t>≡</w:t>
      </w:r>
      <w:r w:rsidRPr="00593E60">
        <w:rPr>
          <w:sz w:val="18"/>
          <w:szCs w:val="18"/>
        </w:rPr>
        <w:t xml:space="preserve"> (</w:t>
      </w:r>
      <w:r w:rsidRPr="00593E60">
        <w:rPr>
          <w:i/>
          <w:sz w:val="18"/>
          <w:szCs w:val="18"/>
        </w:rPr>
        <w:t>x</w:t>
      </w:r>
      <w:r w:rsidRPr="00593E60">
        <w:rPr>
          <w:sz w:val="18"/>
          <w:szCs w:val="18"/>
        </w:rPr>
        <w:t xml:space="preserve"> is a parent of </w:t>
      </w:r>
      <w:r w:rsidRPr="00593E60">
        <w:rPr>
          <w:i/>
          <w:sz w:val="18"/>
          <w:szCs w:val="18"/>
        </w:rPr>
        <w:t>y</w:t>
      </w:r>
      <w:r w:rsidRPr="00593E60">
        <w:rPr>
          <w:sz w:val="18"/>
          <w:szCs w:val="18"/>
        </w:rPr>
        <w:t xml:space="preserve"> </w:t>
      </w:r>
      <w:r w:rsidRPr="00593E60">
        <w:rPr>
          <w:sz w:val="18"/>
          <w:szCs w:val="18"/>
        </w:rPr>
        <w:sym w:font="Symbol" w:char="F0DA"/>
      </w:r>
      <w:r w:rsidRPr="00593E60">
        <w:rPr>
          <w:sz w:val="18"/>
          <w:szCs w:val="18"/>
        </w:rPr>
        <w:t xml:space="preserve"> </w:t>
      </w:r>
      <w:r w:rsidRPr="00593E60">
        <w:rPr>
          <w:sz w:val="18"/>
          <w:szCs w:val="18"/>
        </w:rPr>
        <w:sym w:font="Symbol" w:char="F024"/>
      </w:r>
      <w:r w:rsidRPr="00593E60">
        <w:rPr>
          <w:i/>
          <w:sz w:val="18"/>
          <w:szCs w:val="18"/>
        </w:rPr>
        <w:t>z</w:t>
      </w:r>
      <w:r w:rsidRPr="00593E60">
        <w:rPr>
          <w:sz w:val="18"/>
          <w:szCs w:val="18"/>
        </w:rPr>
        <w:t>:Person (</w:t>
      </w:r>
      <w:r w:rsidRPr="00593E60">
        <w:rPr>
          <w:i/>
          <w:sz w:val="18"/>
          <w:szCs w:val="18"/>
        </w:rPr>
        <w:t>x</w:t>
      </w:r>
      <w:r w:rsidRPr="00593E60">
        <w:rPr>
          <w:sz w:val="18"/>
          <w:szCs w:val="18"/>
        </w:rPr>
        <w:t xml:space="preserve"> is a parent of </w:t>
      </w:r>
      <w:r w:rsidRPr="00593E60">
        <w:rPr>
          <w:i/>
          <w:sz w:val="18"/>
          <w:szCs w:val="18"/>
        </w:rPr>
        <w:t>z</w:t>
      </w:r>
      <w:r w:rsidRPr="00593E60">
        <w:rPr>
          <w:sz w:val="18"/>
          <w:szCs w:val="18"/>
        </w:rPr>
        <w:t xml:space="preserve"> &amp; </w:t>
      </w:r>
      <w:r w:rsidRPr="00593E60">
        <w:rPr>
          <w:i/>
          <w:sz w:val="18"/>
          <w:szCs w:val="18"/>
        </w:rPr>
        <w:t>z</w:t>
      </w:r>
      <w:r w:rsidRPr="00593E60">
        <w:rPr>
          <w:sz w:val="18"/>
          <w:szCs w:val="18"/>
        </w:rPr>
        <w:t xml:space="preserve"> is a parent of </w:t>
      </w:r>
      <w:r w:rsidRPr="00593E60">
        <w:rPr>
          <w:i/>
          <w:sz w:val="18"/>
          <w:szCs w:val="18"/>
        </w:rPr>
        <w:t>y</w:t>
      </w:r>
      <w:r w:rsidRPr="00593E60">
        <w:rPr>
          <w:sz w:val="18"/>
          <w:szCs w:val="18"/>
        </w:rPr>
        <w:t xml:space="preserve">))]. </w:t>
      </w:r>
    </w:p>
  </w:footnote>
  <w:footnote w:id="13">
    <w:p w:rsidR="00CB1257" w:rsidRPr="00525DC1" w:rsidRDefault="00CB1257" w:rsidP="00BF4FBF">
      <w:pPr>
        <w:pStyle w:val="FootnoteText"/>
        <w:rPr>
          <w:sz w:val="16"/>
          <w:szCs w:val="16"/>
        </w:rPr>
      </w:pPr>
      <w:r>
        <w:rPr>
          <w:rStyle w:val="FootnoteReference"/>
        </w:rPr>
        <w:footnoteRef/>
      </w:r>
      <w:r>
        <w:t xml:space="preserve"> </w:t>
      </w:r>
      <w:r>
        <w:rPr>
          <w:sz w:val="16"/>
          <w:szCs w:val="16"/>
        </w:rPr>
        <w:t>This spelling is used in countries such as England and Australia, but in the USA thi</w:t>
      </w:r>
      <w:r w:rsidRPr="00525DC1">
        <w:rPr>
          <w:sz w:val="16"/>
          <w:szCs w:val="16"/>
        </w:rPr>
        <w:t xml:space="preserve">s should be spelled </w:t>
      </w:r>
      <w:r>
        <w:rPr>
          <w:sz w:val="16"/>
          <w:szCs w:val="16"/>
        </w:rPr>
        <w:t>“Enrollment”.</w:t>
      </w:r>
    </w:p>
  </w:footnote>
  <w:footnote w:id="14">
    <w:p w:rsidR="00CB1257" w:rsidRPr="00DA1BCC" w:rsidRDefault="00CB1257" w:rsidP="00BF4FBF">
      <w:pPr>
        <w:pStyle w:val="FootnoteText"/>
        <w:rPr>
          <w:sz w:val="16"/>
          <w:szCs w:val="16"/>
        </w:rPr>
      </w:pPr>
      <w:r>
        <w:rPr>
          <w:rStyle w:val="FootnoteReference"/>
        </w:rPr>
        <w:footnoteRef/>
      </w:r>
      <w:r>
        <w:t xml:space="preserve"> </w:t>
      </w:r>
      <w:r>
        <w:rPr>
          <w:sz w:val="16"/>
          <w:szCs w:val="16"/>
        </w:rPr>
        <w:t>While this picture using an equality constraint is conceptually correct, i</w:t>
      </w:r>
      <w:r w:rsidRPr="00DA1BCC">
        <w:rPr>
          <w:sz w:val="16"/>
          <w:szCs w:val="16"/>
        </w:rPr>
        <w:t xml:space="preserve">nternally, NORMA </w:t>
      </w:r>
      <w:r>
        <w:rPr>
          <w:sz w:val="16"/>
          <w:szCs w:val="16"/>
        </w:rPr>
        <w:t>implements the 1:1 correspondence more efficiently using proxy roles.</w:t>
      </w:r>
    </w:p>
  </w:footnote>
  <w:footnote w:id="15">
    <w:p w:rsidR="00873127" w:rsidRPr="00873127" w:rsidRDefault="00873127">
      <w:pPr>
        <w:pStyle w:val="FootnoteText"/>
        <w:rPr>
          <w:sz w:val="16"/>
          <w:szCs w:val="16"/>
          <w:lang w:val="en-AU"/>
        </w:rPr>
      </w:pPr>
      <w:r>
        <w:rPr>
          <w:rStyle w:val="FootnoteReference"/>
        </w:rPr>
        <w:footnoteRef/>
      </w:r>
      <w:r>
        <w:t xml:space="preserve"> </w:t>
      </w:r>
      <w:r>
        <w:rPr>
          <w:sz w:val="16"/>
          <w:szCs w:val="16"/>
          <w:lang w:val="en-AU"/>
        </w:rPr>
        <w:t>As an alternative, expand &lt;Person&gt; coexists with…, select Person, and change the Linear setting at the bottom to And. In this way, you can easily introduce multiple Person roots from which you can extend the path as needed.</w:t>
      </w:r>
    </w:p>
  </w:footnote>
  <w:footnote w:id="16">
    <w:p w:rsidR="00BA3D7E" w:rsidRPr="00BA3D7E" w:rsidRDefault="00BA3D7E">
      <w:pPr>
        <w:pStyle w:val="FootnoteText"/>
        <w:rPr>
          <w:sz w:val="18"/>
          <w:szCs w:val="18"/>
          <w:lang w:val="en-AU"/>
        </w:rPr>
      </w:pPr>
      <w:r>
        <w:rPr>
          <w:rStyle w:val="FootnoteReference"/>
        </w:rPr>
        <w:footnoteRef/>
      </w:r>
      <w:r>
        <w:t xml:space="preserve"> </w:t>
      </w:r>
      <w:r w:rsidRPr="00BA3D7E">
        <w:rPr>
          <w:rFonts w:cs="Times New Roman"/>
          <w:sz w:val="16"/>
          <w:szCs w:val="16"/>
        </w:rPr>
        <w:t xml:space="preserve">As an alternative, you can </w:t>
      </w:r>
      <w:r>
        <w:rPr>
          <w:rFonts w:cs="Times New Roman"/>
          <w:sz w:val="16"/>
          <w:szCs w:val="16"/>
        </w:rPr>
        <w:t>u</w:t>
      </w:r>
      <w:r w:rsidRPr="00BA3D7E">
        <w:rPr>
          <w:rFonts w:cs="Times New Roman"/>
          <w:sz w:val="16"/>
          <w:szCs w:val="16"/>
        </w:rPr>
        <w:t xml:space="preserve">se the </w:t>
      </w:r>
      <w:proofErr w:type="spellStart"/>
      <w:r w:rsidRPr="00BA3D7E">
        <w:rPr>
          <w:rFonts w:cs="Times New Roman"/>
          <w:i/>
          <w:sz w:val="16"/>
          <w:szCs w:val="16"/>
        </w:rPr>
        <w:t>concat</w:t>
      </w:r>
      <w:proofErr w:type="spellEnd"/>
      <w:r w:rsidRPr="00BA3D7E">
        <w:rPr>
          <w:rFonts w:cs="Times New Roman"/>
          <w:sz w:val="16"/>
          <w:szCs w:val="16"/>
        </w:rPr>
        <w:t xml:space="preserve"> fu</w:t>
      </w:r>
      <w:r>
        <w:rPr>
          <w:rFonts w:cs="Times New Roman"/>
          <w:sz w:val="16"/>
          <w:szCs w:val="16"/>
        </w:rPr>
        <w:t>nction instead of “+” for</w:t>
      </w:r>
      <w:r w:rsidRPr="00BA3D7E">
        <w:rPr>
          <w:rFonts w:cs="Times New Roman"/>
          <w:sz w:val="16"/>
          <w:szCs w:val="16"/>
        </w:rPr>
        <w:t xml:space="preserve"> string concatenation.</w:t>
      </w:r>
      <w:r>
        <w:rPr>
          <w:rFonts w:cs="Times New Roman"/>
          <w:sz w:val="16"/>
          <w:szCs w:val="16"/>
        </w:rPr>
        <w:t xml:space="preserve">  </w:t>
      </w:r>
      <w:r>
        <w:rPr>
          <w:noProof/>
          <w:sz w:val="18"/>
          <w:szCs w:val="18"/>
          <w:lang w:val="en-AU" w:eastAsia="en-AU"/>
        </w:rPr>
        <w:drawing>
          <wp:inline distT="0" distB="0" distL="0" distR="0">
            <wp:extent cx="1059180" cy="175260"/>
            <wp:effectExtent l="0" t="0" r="7620" b="0"/>
            <wp:docPr id="216" name="Picture 2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059180" cy="175260"/>
                    </a:xfrm>
                    <a:prstGeom prst="rect">
                      <a:avLst/>
                    </a:prstGeom>
                  </pic:spPr>
                </pic:pic>
              </a:graphicData>
            </a:graphic>
          </wp:inline>
        </w:drawing>
      </w:r>
    </w:p>
  </w:footnote>
  <w:footnote w:id="17">
    <w:p w:rsidR="009A3B71" w:rsidRPr="009A3B71" w:rsidRDefault="009A3B71" w:rsidP="009A3B71">
      <w:pPr>
        <w:pStyle w:val="CommentText"/>
      </w:pPr>
      <w:r>
        <w:rPr>
          <w:rStyle w:val="FootnoteReference"/>
        </w:rPr>
        <w:footnoteRef/>
      </w:r>
      <w:r>
        <w:t xml:space="preserve"> </w:t>
      </w:r>
      <w:r w:rsidRPr="009A3B71">
        <w:rPr>
          <w:sz w:val="16"/>
          <w:szCs w:val="16"/>
        </w:rPr>
        <w:t xml:space="preserve">Remove Step is also available. </w:t>
      </w:r>
      <w:r>
        <w:rPr>
          <w:sz w:val="16"/>
          <w:szCs w:val="16"/>
        </w:rPr>
        <w:t>In general, c</w:t>
      </w:r>
      <w:r w:rsidRPr="009A3B71">
        <w:rPr>
          <w:sz w:val="16"/>
          <w:szCs w:val="16"/>
        </w:rPr>
        <w:t xml:space="preserve">ombinations of </w:t>
      </w:r>
      <w:r>
        <w:rPr>
          <w:sz w:val="16"/>
          <w:szCs w:val="16"/>
        </w:rPr>
        <w:t>Insert and Remove steps</w:t>
      </w:r>
      <w:r w:rsidRPr="009A3B71">
        <w:rPr>
          <w:sz w:val="16"/>
          <w:szCs w:val="16"/>
        </w:rPr>
        <w:t xml:space="preserve"> can be used to reorder the path</w:t>
      </w:r>
      <w:r>
        <w:rPr>
          <w:sz w:val="16"/>
          <w:szCs w:val="16"/>
        </w:rPr>
        <w:t>, although y</w:t>
      </w:r>
      <w:r w:rsidRPr="009A3B71">
        <w:rPr>
          <w:sz w:val="16"/>
          <w:szCs w:val="16"/>
        </w:rPr>
        <w:t>ou can’t Remove Step from an entry role.</w:t>
      </w:r>
    </w:p>
  </w:footnote>
  <w:footnote w:id="18">
    <w:p w:rsidR="00F916A8" w:rsidRPr="00F916A8" w:rsidRDefault="00F916A8">
      <w:pPr>
        <w:pStyle w:val="FootnoteText"/>
        <w:rPr>
          <w:sz w:val="16"/>
          <w:szCs w:val="16"/>
          <w:lang w:val="en-AU"/>
        </w:rPr>
      </w:pPr>
      <w:r>
        <w:rPr>
          <w:rStyle w:val="FootnoteReference"/>
        </w:rPr>
        <w:footnoteRef/>
      </w:r>
      <w:r>
        <w:t xml:space="preserve"> </w:t>
      </w:r>
      <w:r>
        <w:rPr>
          <w:rFonts w:cs="Times New Roman"/>
          <w:sz w:val="16"/>
          <w:szCs w:val="16"/>
        </w:rPr>
        <w:t xml:space="preserve">An alternative but  longer way to </w:t>
      </w:r>
      <w:r w:rsidRPr="00F916A8">
        <w:rPr>
          <w:rFonts w:cs="Times New Roman"/>
          <w:sz w:val="16"/>
          <w:szCs w:val="16"/>
        </w:rPr>
        <w:t>enter the join path</w:t>
      </w:r>
      <w:r>
        <w:rPr>
          <w:rFonts w:cs="Times New Roman"/>
          <w:sz w:val="16"/>
          <w:szCs w:val="16"/>
        </w:rPr>
        <w:t xml:space="preserve"> is to </w:t>
      </w:r>
      <w:r w:rsidRPr="00F916A8">
        <w:rPr>
          <w:rFonts w:cs="Times New Roman"/>
          <w:sz w:val="16"/>
          <w:szCs w:val="16"/>
        </w:rPr>
        <w:t xml:space="preserve">begin by right-clicking the subset constraint and choosing </w:t>
      </w:r>
      <w:r w:rsidRPr="00F916A8">
        <w:rPr>
          <w:rFonts w:ascii="Arial Narrow" w:hAnsi="Arial Narrow" w:cs="Times New Roman"/>
          <w:sz w:val="16"/>
          <w:szCs w:val="16"/>
        </w:rPr>
        <w:t>Select in Model Browser</w:t>
      </w:r>
      <w:r w:rsidRPr="00F916A8">
        <w:rPr>
          <w:rFonts w:cs="Times New Roman"/>
          <w:sz w:val="16"/>
          <w:szCs w:val="16"/>
        </w:rPr>
        <w:t xml:space="preserve"> from its context menu</w:t>
      </w:r>
      <w:r>
        <w:rPr>
          <w:rFonts w:cs="Times New Roman"/>
          <w:sz w:val="16"/>
          <w:szCs w:val="16"/>
        </w:rPr>
        <w:t>, and the</w:t>
      </w:r>
      <w:r w:rsidRPr="00F916A8">
        <w:rPr>
          <w:rFonts w:cs="Times New Roman"/>
          <w:sz w:val="16"/>
          <w:szCs w:val="16"/>
        </w:rPr>
        <w:t>n in the Model Browser, expand</w:t>
      </w:r>
      <w:r>
        <w:rPr>
          <w:rFonts w:cs="Times New Roman"/>
          <w:sz w:val="16"/>
          <w:szCs w:val="16"/>
        </w:rPr>
        <w:t>ing</w:t>
      </w:r>
      <w:r w:rsidRPr="00F916A8">
        <w:rPr>
          <w:rFonts w:cs="Times New Roman"/>
          <w:sz w:val="16"/>
          <w:szCs w:val="16"/>
        </w:rPr>
        <w:t xml:space="preserve"> the entry for the subset constraint</w:t>
      </w:r>
      <w:r>
        <w:rPr>
          <w:rFonts w:cs="Times New Roman"/>
          <w:sz w:val="16"/>
          <w:szCs w:val="16"/>
        </w:rPr>
        <w:t>.</w:t>
      </w:r>
    </w:p>
  </w:footnote>
  <w:footnote w:id="19">
    <w:p w:rsidR="001B6EF7" w:rsidRPr="001B6EF7" w:rsidRDefault="001B6EF7">
      <w:pPr>
        <w:pStyle w:val="FootnoteText"/>
        <w:rPr>
          <w:sz w:val="16"/>
          <w:szCs w:val="16"/>
          <w:lang w:val="en-AU"/>
        </w:rPr>
      </w:pPr>
      <w:r>
        <w:rPr>
          <w:rStyle w:val="FootnoteReference"/>
        </w:rPr>
        <w:footnoteRef/>
      </w:r>
      <w:r>
        <w:t xml:space="preserve"> </w:t>
      </w:r>
      <w:r w:rsidRPr="001B6EF7">
        <w:rPr>
          <w:sz w:val="16"/>
          <w:szCs w:val="16"/>
          <w:lang w:val="en-AU"/>
        </w:rPr>
        <w:t xml:space="preserve">Though not needed, you could manually add the Company role to the </w:t>
      </w:r>
      <w:r>
        <w:rPr>
          <w:sz w:val="16"/>
          <w:szCs w:val="16"/>
          <w:lang w:val="en-AU"/>
        </w:rPr>
        <w:t>path by right-clic</w:t>
      </w:r>
      <w:r w:rsidRPr="001B6EF7">
        <w:rPr>
          <w:sz w:val="16"/>
          <w:szCs w:val="16"/>
          <w:lang w:val="en-AU"/>
        </w:rPr>
        <w:t xml:space="preserve">king it and choosing </w:t>
      </w:r>
      <w:r w:rsidRPr="001B6EF7">
        <w:rPr>
          <w:rFonts w:ascii="Arial Narrow" w:hAnsi="Arial Narrow"/>
          <w:sz w:val="16"/>
          <w:szCs w:val="16"/>
          <w:lang w:val="en-AU"/>
        </w:rPr>
        <w:t>Insert as Next Step</w:t>
      </w:r>
      <w:r w:rsidRPr="001B6EF7">
        <w:rPr>
          <w:sz w:val="16"/>
          <w:szCs w:val="16"/>
          <w:lang w:val="en-AU"/>
        </w:rPr>
        <w:t>.</w:t>
      </w:r>
      <w:r w:rsidR="00873127">
        <w:rPr>
          <w:sz w:val="16"/>
          <w:szCs w:val="16"/>
          <w:lang w:val="en-AU"/>
        </w:rPr>
        <w:t xml:space="preserve"> If you do this, NORMA will be able to </w:t>
      </w:r>
      <w:r w:rsidR="00873127">
        <w:rPr>
          <w:sz w:val="16"/>
          <w:szCs w:val="16"/>
          <w:lang w:val="en-AU"/>
        </w:rPr>
        <w:t>automatically</w:t>
      </w:r>
      <w:r w:rsidR="00873127">
        <w:rPr>
          <w:sz w:val="16"/>
          <w:szCs w:val="16"/>
          <w:lang w:val="en-AU"/>
        </w:rPr>
        <w:t xml:space="preserve"> bind the Company role in the superset argument of the constraint to the Company role in the join path.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CB1257" w:rsidTr="00464F80">
      <w:tc>
        <w:tcPr>
          <w:tcW w:w="4360" w:type="dxa"/>
        </w:tcPr>
        <w:p w:rsidR="00CB1257" w:rsidRPr="00464F80" w:rsidRDefault="00CB1257" w:rsidP="000C237F">
          <w:pPr>
            <w:pStyle w:val="Header"/>
            <w:rPr>
              <w:sz w:val="18"/>
              <w:szCs w:val="18"/>
            </w:rPr>
          </w:pPr>
          <w:r>
            <w:rPr>
              <w:sz w:val="18"/>
              <w:szCs w:val="18"/>
            </w:rPr>
            <w:t>1.1</w:t>
          </w:r>
          <w:r>
            <w:rPr>
              <w:sz w:val="18"/>
              <w:szCs w:val="18"/>
            </w:rPr>
            <w:t> </w:t>
          </w:r>
          <w:r>
            <w:rPr>
              <w:sz w:val="18"/>
              <w:szCs w:val="18"/>
            </w:rPr>
            <w:t xml:space="preserve">Asserted, Derived and </w:t>
          </w:r>
          <w:proofErr w:type="spellStart"/>
          <w:r>
            <w:rPr>
              <w:sz w:val="18"/>
              <w:szCs w:val="18"/>
            </w:rPr>
            <w:t>Semiderived</w:t>
          </w:r>
          <w:proofErr w:type="spellEnd"/>
          <w:r>
            <w:rPr>
              <w:sz w:val="18"/>
              <w:szCs w:val="18"/>
            </w:rPr>
            <w:t xml:space="preserve"> Subtypes</w:t>
          </w:r>
        </w:p>
      </w:tc>
      <w:tc>
        <w:tcPr>
          <w:tcW w:w="4360"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Pr>
              <w:noProof/>
              <w:sz w:val="18"/>
              <w:szCs w:val="18"/>
            </w:rPr>
            <w:t>89</w:t>
          </w:r>
          <w:r w:rsidRPr="00464F80">
            <w:rPr>
              <w:noProof/>
              <w:sz w:val="18"/>
              <w:szCs w:val="18"/>
            </w:rPr>
            <w:fldChar w:fldCharType="end"/>
          </w:r>
        </w:p>
      </w:tc>
    </w:tr>
  </w:tbl>
  <w:p w:rsidR="00CB1257" w:rsidRDefault="00CB1257">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CF6306">
          <w:pPr>
            <w:pStyle w:val="Header"/>
            <w:rPr>
              <w:sz w:val="18"/>
              <w:szCs w:val="18"/>
            </w:rPr>
          </w:pPr>
          <w:r>
            <w:rPr>
              <w:sz w:val="18"/>
              <w:szCs w:val="18"/>
            </w:rPr>
            <w:t>1.6</w:t>
          </w:r>
          <w:r>
            <w:rPr>
              <w:sz w:val="18"/>
              <w:szCs w:val="18"/>
            </w:rPr>
            <w:t> </w:t>
          </w:r>
          <w:r>
            <w:rPr>
              <w:sz w:val="18"/>
              <w:szCs w:val="18"/>
            </w:rPr>
            <w:t>Derivation Rules with Negation</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23</w:t>
          </w:r>
          <w:r w:rsidRPr="00464F80">
            <w:rPr>
              <w:noProof/>
              <w:sz w:val="18"/>
              <w:szCs w:val="18"/>
            </w:rPr>
            <w:fldChar w:fldCharType="end"/>
          </w:r>
        </w:p>
      </w:tc>
    </w:tr>
  </w:tbl>
  <w:p w:rsidR="00CB1257" w:rsidRDefault="00CB1257">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CF6306">
          <w:pPr>
            <w:pStyle w:val="Header"/>
            <w:rPr>
              <w:sz w:val="18"/>
              <w:szCs w:val="18"/>
            </w:rPr>
          </w:pPr>
          <w:r>
            <w:rPr>
              <w:sz w:val="18"/>
              <w:szCs w:val="18"/>
            </w:rPr>
            <w:t>1.7</w:t>
          </w:r>
          <w:r>
            <w:rPr>
              <w:sz w:val="18"/>
              <w:szCs w:val="18"/>
            </w:rPr>
            <w:t> </w:t>
          </w:r>
          <w:r>
            <w:rPr>
              <w:sz w:val="18"/>
              <w:szCs w:val="18"/>
            </w:rPr>
            <w:t>Derivation Rules with Disjunction</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25</w:t>
          </w:r>
          <w:r w:rsidRPr="00464F80">
            <w:rPr>
              <w:noProof/>
              <w:sz w:val="18"/>
              <w:szCs w:val="18"/>
            </w:rPr>
            <w:fldChar w:fldCharType="end"/>
          </w:r>
        </w:p>
      </w:tc>
    </w:tr>
  </w:tbl>
  <w:p w:rsidR="00CB1257" w:rsidRDefault="00CB1257">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D7272E">
          <w:pPr>
            <w:pStyle w:val="Header"/>
            <w:rPr>
              <w:sz w:val="18"/>
              <w:szCs w:val="18"/>
            </w:rPr>
          </w:pPr>
          <w:r>
            <w:rPr>
              <w:sz w:val="18"/>
              <w:szCs w:val="18"/>
            </w:rPr>
            <w:t>1.8</w:t>
          </w:r>
          <w:r>
            <w:rPr>
              <w:sz w:val="18"/>
              <w:szCs w:val="18"/>
            </w:rPr>
            <w:t> </w:t>
          </w:r>
          <w:r>
            <w:rPr>
              <w:sz w:val="18"/>
              <w:szCs w:val="18"/>
            </w:rPr>
            <w:t>Simplifying Subtype Navigation</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27</w:t>
          </w:r>
          <w:r w:rsidRPr="00464F80">
            <w:rPr>
              <w:noProof/>
              <w:sz w:val="18"/>
              <w:szCs w:val="18"/>
            </w:rPr>
            <w:fldChar w:fldCharType="end"/>
          </w:r>
        </w:p>
      </w:tc>
    </w:tr>
  </w:tbl>
  <w:p w:rsidR="00CB1257" w:rsidRDefault="00CB1257">
    <w:pPr>
      <w:pStyle w:val="Head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D7272E">
          <w:pPr>
            <w:pStyle w:val="Header"/>
            <w:rPr>
              <w:sz w:val="18"/>
              <w:szCs w:val="18"/>
            </w:rPr>
          </w:pPr>
          <w:r>
            <w:rPr>
              <w:sz w:val="18"/>
              <w:szCs w:val="18"/>
            </w:rPr>
            <w:t>1.9</w:t>
          </w:r>
          <w:r>
            <w:rPr>
              <w:sz w:val="18"/>
              <w:szCs w:val="18"/>
            </w:rPr>
            <w:t> </w:t>
          </w:r>
          <w:proofErr w:type="spellStart"/>
          <w:r>
            <w:rPr>
              <w:sz w:val="18"/>
              <w:szCs w:val="18"/>
            </w:rPr>
            <w:t>Semiderived</w:t>
          </w:r>
          <w:proofErr w:type="spellEnd"/>
          <w:r>
            <w:rPr>
              <w:sz w:val="18"/>
              <w:szCs w:val="18"/>
            </w:rPr>
            <w:t xml:space="preserve"> Subtypes</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29</w:t>
          </w:r>
          <w:r w:rsidRPr="00464F80">
            <w:rPr>
              <w:noProof/>
              <w:sz w:val="18"/>
              <w:szCs w:val="18"/>
            </w:rPr>
            <w:fldChar w:fldCharType="end"/>
          </w:r>
        </w:p>
      </w:tc>
    </w:tr>
  </w:tbl>
  <w:p w:rsidR="00CB1257" w:rsidRDefault="00CB1257">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1257" w:rsidRPr="0010469E" w:rsidRDefault="00CB1257" w:rsidP="0010469E">
    <w:pPr>
      <w:pStyle w:val="Header"/>
      <w:ind w:left="567" w:hanging="567"/>
      <w:rPr>
        <w:sz w:val="18"/>
        <w:szCs w:val="18"/>
      </w:rPr>
    </w:pPr>
    <w:r w:rsidRPr="0010469E">
      <w:rPr>
        <w:sz w:val="18"/>
        <w:szCs w:val="18"/>
      </w:rPr>
      <w:fldChar w:fldCharType="begin"/>
    </w:r>
    <w:r w:rsidRPr="0010469E">
      <w:rPr>
        <w:sz w:val="18"/>
        <w:szCs w:val="18"/>
      </w:rPr>
      <w:instrText xml:space="preserve"> PAGE   \* MERGEFORMAT </w:instrText>
    </w:r>
    <w:r w:rsidRPr="0010469E">
      <w:rPr>
        <w:sz w:val="18"/>
        <w:szCs w:val="18"/>
      </w:rPr>
      <w:fldChar w:fldCharType="separate"/>
    </w:r>
    <w:r w:rsidR="00FA72A8">
      <w:rPr>
        <w:noProof/>
        <w:sz w:val="18"/>
        <w:szCs w:val="18"/>
      </w:rPr>
      <w:t>40</w:t>
    </w:r>
    <w:r w:rsidRPr="0010469E">
      <w:rPr>
        <w:noProof/>
        <w:sz w:val="18"/>
        <w:szCs w:val="18"/>
      </w:rPr>
      <w:fldChar w:fldCharType="end"/>
    </w:r>
    <w:r w:rsidRPr="0010469E">
      <w:rPr>
        <w:noProof/>
        <w:sz w:val="18"/>
        <w:szCs w:val="18"/>
      </w:rPr>
      <w:tab/>
    </w:r>
    <w:r>
      <w:rPr>
        <w:noProof/>
        <w:sz w:val="18"/>
        <w:szCs w:val="18"/>
      </w:rPr>
      <w:t>Chapter 2:  Adding Fact Type Derivation Rules</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D21AB0">
          <w:pPr>
            <w:pStyle w:val="Header"/>
            <w:rPr>
              <w:sz w:val="18"/>
              <w:szCs w:val="18"/>
            </w:rPr>
          </w:pPr>
          <w:r>
            <w:rPr>
              <w:sz w:val="18"/>
              <w:szCs w:val="18"/>
            </w:rPr>
            <w:t>2.1</w:t>
          </w:r>
          <w:r>
            <w:rPr>
              <w:sz w:val="18"/>
              <w:szCs w:val="18"/>
            </w:rPr>
            <w:t> </w:t>
          </w:r>
          <w:r>
            <w:rPr>
              <w:sz w:val="18"/>
              <w:szCs w:val="18"/>
            </w:rPr>
            <w:t>Introduction</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33</w:t>
          </w:r>
          <w:r w:rsidRPr="00464F80">
            <w:rPr>
              <w:noProof/>
              <w:sz w:val="18"/>
              <w:szCs w:val="18"/>
            </w:rPr>
            <w:fldChar w:fldCharType="end"/>
          </w:r>
        </w:p>
      </w:tc>
    </w:tr>
  </w:tbl>
  <w:p w:rsidR="00CB1257" w:rsidRDefault="00CB1257">
    <w:pPr>
      <w:pStyle w:val="Head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801BFA">
          <w:pPr>
            <w:pStyle w:val="Header"/>
            <w:rPr>
              <w:sz w:val="18"/>
              <w:szCs w:val="18"/>
            </w:rPr>
          </w:pPr>
          <w:r>
            <w:rPr>
              <w:sz w:val="18"/>
              <w:szCs w:val="18"/>
            </w:rPr>
            <w:t>2.2</w:t>
          </w:r>
          <w:r>
            <w:rPr>
              <w:sz w:val="18"/>
              <w:szCs w:val="18"/>
            </w:rPr>
            <w:t> </w:t>
          </w:r>
          <w:r>
            <w:rPr>
              <w:sz w:val="18"/>
              <w:szCs w:val="18"/>
            </w:rPr>
            <w:t>Projecting from a Linear Path</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37</w:t>
          </w:r>
          <w:r w:rsidRPr="00464F80">
            <w:rPr>
              <w:noProof/>
              <w:sz w:val="18"/>
              <w:szCs w:val="18"/>
            </w:rPr>
            <w:fldChar w:fldCharType="end"/>
          </w:r>
        </w:p>
      </w:tc>
    </w:tr>
  </w:tbl>
  <w:p w:rsidR="00CB1257" w:rsidRDefault="00CB1257">
    <w:pPr>
      <w:pStyle w:val="Head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0"/>
      <w:gridCol w:w="2800"/>
    </w:tblGrid>
    <w:tr w:rsidR="00CB1257" w:rsidTr="004B4FF1">
      <w:tc>
        <w:tcPr>
          <w:tcW w:w="5920" w:type="dxa"/>
        </w:tcPr>
        <w:p w:rsidR="00CB1257" w:rsidRPr="004E0ACB" w:rsidRDefault="00CB1257" w:rsidP="00535C57">
          <w:pPr>
            <w:pStyle w:val="Header"/>
            <w:rPr>
              <w:sz w:val="18"/>
              <w:szCs w:val="18"/>
            </w:rPr>
          </w:pPr>
          <w:r w:rsidRPr="004E0ACB">
            <w:rPr>
              <w:sz w:val="18"/>
              <w:szCs w:val="18"/>
            </w:rPr>
            <w:t>2.2</w:t>
          </w:r>
          <w:r w:rsidRPr="004E0ACB">
            <w:rPr>
              <w:sz w:val="18"/>
              <w:szCs w:val="18"/>
            </w:rPr>
            <w:t> </w:t>
          </w:r>
          <w:r w:rsidRPr="004E0ACB">
            <w:rPr>
              <w:sz w:val="18"/>
              <w:szCs w:val="18"/>
            </w:rPr>
            <w:t>Projecting from a Linear Path</w:t>
          </w:r>
        </w:p>
      </w:tc>
      <w:tc>
        <w:tcPr>
          <w:tcW w:w="2800" w:type="dxa"/>
        </w:tcPr>
        <w:p w:rsidR="00CB1257" w:rsidRPr="004E0ACB" w:rsidRDefault="00CB1257" w:rsidP="004B4FF1">
          <w:pPr>
            <w:pStyle w:val="Header"/>
            <w:jc w:val="right"/>
            <w:rPr>
              <w:sz w:val="18"/>
              <w:szCs w:val="18"/>
            </w:rPr>
          </w:pPr>
          <w:r w:rsidRPr="004E0ACB">
            <w:rPr>
              <w:sz w:val="18"/>
              <w:szCs w:val="18"/>
            </w:rPr>
            <w:fldChar w:fldCharType="begin"/>
          </w:r>
          <w:r w:rsidRPr="004E0ACB">
            <w:rPr>
              <w:sz w:val="18"/>
              <w:szCs w:val="18"/>
            </w:rPr>
            <w:instrText xml:space="preserve"> PAGE   \* MERGEFORMAT </w:instrText>
          </w:r>
          <w:r w:rsidRPr="004E0ACB">
            <w:rPr>
              <w:sz w:val="18"/>
              <w:szCs w:val="18"/>
            </w:rPr>
            <w:fldChar w:fldCharType="separate"/>
          </w:r>
          <w:r>
            <w:rPr>
              <w:noProof/>
              <w:sz w:val="18"/>
              <w:szCs w:val="18"/>
            </w:rPr>
            <w:t>89</w:t>
          </w:r>
          <w:r w:rsidRPr="004E0ACB">
            <w:rPr>
              <w:noProof/>
              <w:sz w:val="18"/>
              <w:szCs w:val="18"/>
            </w:rPr>
            <w:fldChar w:fldCharType="end"/>
          </w:r>
        </w:p>
      </w:tc>
    </w:tr>
  </w:tbl>
  <w:p w:rsidR="00CB1257" w:rsidRPr="00535C57" w:rsidRDefault="00CB1257" w:rsidP="004E0ACB">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2A1570">
          <w:pPr>
            <w:pStyle w:val="Header"/>
            <w:rPr>
              <w:sz w:val="18"/>
              <w:szCs w:val="18"/>
            </w:rPr>
          </w:pPr>
          <w:r>
            <w:rPr>
              <w:sz w:val="18"/>
              <w:szCs w:val="18"/>
            </w:rPr>
            <w:t>2.3</w:t>
          </w:r>
          <w:r>
            <w:rPr>
              <w:sz w:val="18"/>
              <w:szCs w:val="18"/>
            </w:rPr>
            <w:t> </w:t>
          </w:r>
          <w:r>
            <w:rPr>
              <w:sz w:val="18"/>
              <w:szCs w:val="18"/>
            </w:rPr>
            <w:t>Correlating Path Variables</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41</w:t>
          </w:r>
          <w:r w:rsidRPr="00464F80">
            <w:rPr>
              <w:noProof/>
              <w:sz w:val="18"/>
              <w:szCs w:val="18"/>
            </w:rPr>
            <w:fldChar w:fldCharType="end"/>
          </w:r>
        </w:p>
      </w:tc>
    </w:tr>
  </w:tbl>
  <w:p w:rsidR="00CB1257" w:rsidRDefault="00CB1257">
    <w:pPr>
      <w:pStyle w:val="Head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1257" w:rsidRPr="0010469E" w:rsidRDefault="00CB1257" w:rsidP="0010469E">
    <w:pPr>
      <w:pStyle w:val="Header"/>
      <w:ind w:left="567" w:hanging="567"/>
      <w:rPr>
        <w:sz w:val="18"/>
        <w:szCs w:val="18"/>
      </w:rPr>
    </w:pPr>
    <w:r w:rsidRPr="0010469E">
      <w:rPr>
        <w:sz w:val="18"/>
        <w:szCs w:val="18"/>
      </w:rPr>
      <w:fldChar w:fldCharType="begin"/>
    </w:r>
    <w:r w:rsidRPr="0010469E">
      <w:rPr>
        <w:sz w:val="18"/>
        <w:szCs w:val="18"/>
      </w:rPr>
      <w:instrText xml:space="preserve"> PAGE   \* MERGEFORMAT </w:instrText>
    </w:r>
    <w:r w:rsidRPr="0010469E">
      <w:rPr>
        <w:sz w:val="18"/>
        <w:szCs w:val="18"/>
      </w:rPr>
      <w:fldChar w:fldCharType="separate"/>
    </w:r>
    <w:r w:rsidR="00FA72A8">
      <w:rPr>
        <w:noProof/>
        <w:sz w:val="18"/>
        <w:szCs w:val="18"/>
      </w:rPr>
      <w:t>82</w:t>
    </w:r>
    <w:r w:rsidRPr="0010469E">
      <w:rPr>
        <w:noProof/>
        <w:sz w:val="18"/>
        <w:szCs w:val="18"/>
      </w:rPr>
      <w:fldChar w:fldCharType="end"/>
    </w:r>
    <w:r w:rsidRPr="0010469E">
      <w:rPr>
        <w:noProof/>
        <w:sz w:val="18"/>
        <w:szCs w:val="18"/>
      </w:rPr>
      <w:tab/>
    </w:r>
    <w:r>
      <w:rPr>
        <w:noProof/>
        <w:sz w:val="18"/>
        <w:szCs w:val="18"/>
      </w:rPr>
      <w:t>Chapter 2:  Adding Fact Type Derivation Rules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1257" w:rsidRPr="0010469E" w:rsidRDefault="00CB1257" w:rsidP="0010469E">
    <w:pPr>
      <w:pStyle w:val="Header"/>
      <w:ind w:left="567" w:hanging="567"/>
      <w:rPr>
        <w:sz w:val="18"/>
        <w:szCs w:val="18"/>
      </w:rPr>
    </w:pPr>
    <w:r w:rsidRPr="0010469E">
      <w:rPr>
        <w:sz w:val="18"/>
        <w:szCs w:val="18"/>
      </w:rPr>
      <w:fldChar w:fldCharType="begin"/>
    </w:r>
    <w:r w:rsidRPr="0010469E">
      <w:rPr>
        <w:sz w:val="18"/>
        <w:szCs w:val="18"/>
      </w:rPr>
      <w:instrText xml:space="preserve"> PAGE   \* MERGEFORMAT </w:instrText>
    </w:r>
    <w:r w:rsidRPr="0010469E">
      <w:rPr>
        <w:sz w:val="18"/>
        <w:szCs w:val="18"/>
      </w:rPr>
      <w:fldChar w:fldCharType="separate"/>
    </w:r>
    <w:r w:rsidR="00FA72A8">
      <w:rPr>
        <w:noProof/>
        <w:sz w:val="18"/>
        <w:szCs w:val="18"/>
      </w:rPr>
      <w:t>28</w:t>
    </w:r>
    <w:r w:rsidRPr="0010469E">
      <w:rPr>
        <w:noProof/>
        <w:sz w:val="18"/>
        <w:szCs w:val="18"/>
      </w:rPr>
      <w:fldChar w:fldCharType="end"/>
    </w:r>
    <w:r w:rsidRPr="0010469E">
      <w:rPr>
        <w:noProof/>
        <w:sz w:val="18"/>
        <w:szCs w:val="18"/>
      </w:rPr>
      <w:tab/>
    </w:r>
    <w:r>
      <w:rPr>
        <w:noProof/>
        <w:sz w:val="18"/>
        <w:szCs w:val="18"/>
      </w:rPr>
      <w:t>Chapter 1:  Adding Subtype Derivation Rules</w: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2A1570">
          <w:pPr>
            <w:pStyle w:val="Header"/>
            <w:rPr>
              <w:sz w:val="18"/>
              <w:szCs w:val="18"/>
            </w:rPr>
          </w:pPr>
          <w:r>
            <w:rPr>
              <w:sz w:val="18"/>
              <w:szCs w:val="18"/>
            </w:rPr>
            <w:t>2.4</w:t>
          </w:r>
          <w:r>
            <w:rPr>
              <w:sz w:val="18"/>
              <w:szCs w:val="18"/>
            </w:rPr>
            <w:t> </w:t>
          </w:r>
          <w:r>
            <w:rPr>
              <w:sz w:val="18"/>
              <w:szCs w:val="18"/>
            </w:rPr>
            <w:t>Recursive Rules</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45</w:t>
          </w:r>
          <w:r w:rsidRPr="00464F80">
            <w:rPr>
              <w:noProof/>
              <w:sz w:val="18"/>
              <w:szCs w:val="18"/>
            </w:rPr>
            <w:fldChar w:fldCharType="end"/>
          </w:r>
        </w:p>
      </w:tc>
    </w:tr>
  </w:tbl>
  <w:p w:rsidR="00CB1257" w:rsidRDefault="00CB1257">
    <w:pPr>
      <w:pStyle w:val="Head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5E47E8">
          <w:pPr>
            <w:pStyle w:val="Header"/>
            <w:rPr>
              <w:sz w:val="18"/>
              <w:szCs w:val="18"/>
            </w:rPr>
          </w:pPr>
          <w:r>
            <w:rPr>
              <w:sz w:val="18"/>
              <w:szCs w:val="18"/>
            </w:rPr>
            <w:t>2.5</w:t>
          </w:r>
          <w:r>
            <w:rPr>
              <w:sz w:val="18"/>
              <w:szCs w:val="18"/>
            </w:rPr>
            <w:t> </w:t>
          </w:r>
          <w:r>
            <w:rPr>
              <w:sz w:val="18"/>
              <w:szCs w:val="18"/>
            </w:rPr>
            <w:t>Simple Calculations</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49</w:t>
          </w:r>
          <w:r w:rsidRPr="00464F80">
            <w:rPr>
              <w:noProof/>
              <w:sz w:val="18"/>
              <w:szCs w:val="18"/>
            </w:rPr>
            <w:fldChar w:fldCharType="end"/>
          </w:r>
        </w:p>
      </w:tc>
    </w:tr>
  </w:tbl>
  <w:p w:rsidR="00CB1257" w:rsidRDefault="00CB1257">
    <w:pPr>
      <w:pStyle w:val="Head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F56324">
          <w:pPr>
            <w:pStyle w:val="Header"/>
            <w:rPr>
              <w:sz w:val="18"/>
              <w:szCs w:val="18"/>
            </w:rPr>
          </w:pPr>
          <w:r>
            <w:rPr>
              <w:sz w:val="18"/>
              <w:szCs w:val="18"/>
            </w:rPr>
            <w:t>2.6</w:t>
          </w:r>
          <w:r>
            <w:rPr>
              <w:sz w:val="18"/>
              <w:szCs w:val="18"/>
            </w:rPr>
            <w:t> </w:t>
          </w:r>
          <w:r>
            <w:rPr>
              <w:sz w:val="18"/>
              <w:szCs w:val="18"/>
            </w:rPr>
            <w:t>Aggregate Functions</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51</w:t>
          </w:r>
          <w:r w:rsidRPr="00464F80">
            <w:rPr>
              <w:noProof/>
              <w:sz w:val="18"/>
              <w:szCs w:val="18"/>
            </w:rPr>
            <w:fldChar w:fldCharType="end"/>
          </w:r>
        </w:p>
      </w:tc>
    </w:tr>
  </w:tbl>
  <w:p w:rsidR="00CB1257" w:rsidRDefault="00CB1257">
    <w:pPr>
      <w:pStyle w:val="Head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F56324">
          <w:pPr>
            <w:pStyle w:val="Header"/>
            <w:rPr>
              <w:sz w:val="18"/>
              <w:szCs w:val="18"/>
            </w:rPr>
          </w:pPr>
          <w:r>
            <w:rPr>
              <w:sz w:val="18"/>
              <w:szCs w:val="18"/>
            </w:rPr>
            <w:t>2.7</w:t>
          </w:r>
          <w:r>
            <w:rPr>
              <w:sz w:val="18"/>
              <w:szCs w:val="18"/>
            </w:rPr>
            <w:t> </w:t>
          </w:r>
          <w:r>
            <w:rPr>
              <w:sz w:val="18"/>
              <w:szCs w:val="18"/>
            </w:rPr>
            <w:t>Nested Calculations</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57</w:t>
          </w:r>
          <w:r w:rsidRPr="00464F80">
            <w:rPr>
              <w:noProof/>
              <w:sz w:val="18"/>
              <w:szCs w:val="18"/>
            </w:rPr>
            <w:fldChar w:fldCharType="end"/>
          </w:r>
        </w:p>
      </w:tc>
    </w:tr>
  </w:tbl>
  <w:p w:rsidR="00CB1257" w:rsidRDefault="00CB1257">
    <w:pPr>
      <w:pStyle w:val="Head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6679C2">
          <w:pPr>
            <w:pStyle w:val="Header"/>
            <w:rPr>
              <w:sz w:val="18"/>
              <w:szCs w:val="18"/>
            </w:rPr>
          </w:pPr>
          <w:r>
            <w:rPr>
              <w:sz w:val="18"/>
              <w:szCs w:val="18"/>
            </w:rPr>
            <w:t>2.8</w:t>
          </w:r>
          <w:r>
            <w:rPr>
              <w:sz w:val="18"/>
              <w:szCs w:val="18"/>
            </w:rPr>
            <w:t> </w:t>
          </w:r>
          <w:r>
            <w:rPr>
              <w:sz w:val="18"/>
              <w:szCs w:val="18"/>
            </w:rPr>
            <w:t xml:space="preserve">Joining from Multiple Roles of an </w:t>
          </w:r>
          <w:r w:rsidRPr="006679C2">
            <w:rPr>
              <w:i/>
              <w:sz w:val="18"/>
              <w:szCs w:val="18"/>
            </w:rPr>
            <w:t>n</w:t>
          </w:r>
          <w:r>
            <w:rPr>
              <w:sz w:val="18"/>
              <w:szCs w:val="18"/>
            </w:rPr>
            <w:t>-</w:t>
          </w:r>
          <w:proofErr w:type="spellStart"/>
          <w:r>
            <w:rPr>
              <w:sz w:val="18"/>
              <w:szCs w:val="18"/>
            </w:rPr>
            <w:t>ary</w:t>
          </w:r>
          <w:proofErr w:type="spellEnd"/>
          <w:r>
            <w:rPr>
              <w:sz w:val="18"/>
              <w:szCs w:val="18"/>
            </w:rPr>
            <w:t xml:space="preserve"> Fact Type</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59</w:t>
          </w:r>
          <w:r w:rsidRPr="00464F80">
            <w:rPr>
              <w:noProof/>
              <w:sz w:val="18"/>
              <w:szCs w:val="18"/>
            </w:rPr>
            <w:fldChar w:fldCharType="end"/>
          </w:r>
        </w:p>
      </w:tc>
    </w:tr>
  </w:tbl>
  <w:p w:rsidR="00CB1257" w:rsidRDefault="00CB1257">
    <w:pPr>
      <w:pStyle w:val="Header"/>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FB7FD5">
          <w:pPr>
            <w:pStyle w:val="Header"/>
            <w:rPr>
              <w:sz w:val="18"/>
              <w:szCs w:val="18"/>
            </w:rPr>
          </w:pPr>
          <w:r>
            <w:rPr>
              <w:sz w:val="18"/>
              <w:szCs w:val="18"/>
            </w:rPr>
            <w:t>2.9</w:t>
          </w:r>
          <w:r>
            <w:rPr>
              <w:sz w:val="18"/>
              <w:szCs w:val="18"/>
            </w:rPr>
            <w:t> </w:t>
          </w:r>
          <w:r>
            <w:rPr>
              <w:sz w:val="18"/>
              <w:szCs w:val="18"/>
            </w:rPr>
            <w:t>Objectification</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65</w:t>
          </w:r>
          <w:r w:rsidRPr="00464F80">
            <w:rPr>
              <w:noProof/>
              <w:sz w:val="18"/>
              <w:szCs w:val="18"/>
            </w:rPr>
            <w:fldChar w:fldCharType="end"/>
          </w:r>
        </w:p>
      </w:tc>
    </w:tr>
  </w:tbl>
  <w:p w:rsidR="00CB1257" w:rsidRDefault="00CB1257">
    <w:pPr>
      <w:pStyle w:val="Head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342B65">
          <w:pPr>
            <w:pStyle w:val="Header"/>
            <w:rPr>
              <w:sz w:val="18"/>
              <w:szCs w:val="18"/>
            </w:rPr>
          </w:pPr>
          <w:r>
            <w:rPr>
              <w:sz w:val="18"/>
              <w:szCs w:val="18"/>
            </w:rPr>
            <w:t>2.10</w:t>
          </w:r>
          <w:r>
            <w:rPr>
              <w:sz w:val="18"/>
              <w:szCs w:val="18"/>
            </w:rPr>
            <w:t> </w:t>
          </w:r>
          <w:r>
            <w:rPr>
              <w:sz w:val="18"/>
              <w:szCs w:val="18"/>
            </w:rPr>
            <w:t>Cartesian Products</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69</w:t>
          </w:r>
          <w:r w:rsidRPr="00464F80">
            <w:rPr>
              <w:noProof/>
              <w:sz w:val="18"/>
              <w:szCs w:val="18"/>
            </w:rPr>
            <w:fldChar w:fldCharType="end"/>
          </w:r>
        </w:p>
      </w:tc>
    </w:tr>
  </w:tbl>
  <w:p w:rsidR="00CB1257" w:rsidRDefault="00CB1257">
    <w:pPr>
      <w:pStyle w:val="Head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3B141E">
          <w:pPr>
            <w:pStyle w:val="Header"/>
            <w:rPr>
              <w:sz w:val="18"/>
              <w:szCs w:val="18"/>
            </w:rPr>
          </w:pPr>
          <w:r>
            <w:rPr>
              <w:sz w:val="18"/>
              <w:szCs w:val="18"/>
            </w:rPr>
            <w:t>2.11</w:t>
          </w:r>
          <w:r>
            <w:rPr>
              <w:sz w:val="18"/>
              <w:szCs w:val="18"/>
            </w:rPr>
            <w:t> </w:t>
          </w:r>
          <w:r>
            <w:rPr>
              <w:sz w:val="18"/>
              <w:szCs w:val="18"/>
            </w:rPr>
            <w:t>Multi-</w:t>
          </w:r>
          <w:proofErr w:type="spellStart"/>
          <w:r>
            <w:rPr>
              <w:sz w:val="18"/>
              <w:szCs w:val="18"/>
            </w:rPr>
            <w:t>pathed</w:t>
          </w:r>
          <w:proofErr w:type="spellEnd"/>
          <w:r>
            <w:rPr>
              <w:sz w:val="18"/>
              <w:szCs w:val="18"/>
            </w:rPr>
            <w:t xml:space="preserve"> Derivation Rules</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75</w:t>
          </w:r>
          <w:r w:rsidRPr="00464F80">
            <w:rPr>
              <w:noProof/>
              <w:sz w:val="18"/>
              <w:szCs w:val="18"/>
            </w:rPr>
            <w:fldChar w:fldCharType="end"/>
          </w:r>
        </w:p>
      </w:tc>
    </w:tr>
  </w:tbl>
  <w:p w:rsidR="00CB1257" w:rsidRDefault="00CB1257">
    <w:pPr>
      <w:pStyle w:val="Head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686CF2">
          <w:pPr>
            <w:pStyle w:val="Header"/>
            <w:rPr>
              <w:sz w:val="18"/>
              <w:szCs w:val="18"/>
            </w:rPr>
          </w:pPr>
          <w:r>
            <w:rPr>
              <w:sz w:val="18"/>
              <w:szCs w:val="18"/>
            </w:rPr>
            <w:t>2.12</w:t>
          </w:r>
          <w:r>
            <w:rPr>
              <w:sz w:val="18"/>
              <w:szCs w:val="18"/>
            </w:rPr>
            <w:t> </w:t>
          </w:r>
          <w:r>
            <w:rPr>
              <w:sz w:val="18"/>
              <w:szCs w:val="18"/>
            </w:rPr>
            <w:t>Shared Path Derivation Rules</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77</w:t>
          </w:r>
          <w:r w:rsidRPr="00464F80">
            <w:rPr>
              <w:noProof/>
              <w:sz w:val="18"/>
              <w:szCs w:val="18"/>
            </w:rPr>
            <w:fldChar w:fldCharType="end"/>
          </w:r>
        </w:p>
      </w:tc>
    </w:tr>
  </w:tbl>
  <w:p w:rsidR="00CB1257" w:rsidRDefault="00CB1257">
    <w:pPr>
      <w:pStyle w:val="Heade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A2395E">
          <w:pPr>
            <w:pStyle w:val="Header"/>
            <w:rPr>
              <w:sz w:val="18"/>
              <w:szCs w:val="18"/>
            </w:rPr>
          </w:pPr>
          <w:r>
            <w:rPr>
              <w:sz w:val="18"/>
              <w:szCs w:val="18"/>
            </w:rPr>
            <w:t>2.13</w:t>
          </w:r>
          <w:r>
            <w:rPr>
              <w:sz w:val="18"/>
              <w:szCs w:val="18"/>
            </w:rPr>
            <w:t> </w:t>
          </w:r>
          <w:proofErr w:type="spellStart"/>
          <w:r>
            <w:rPr>
              <w:sz w:val="18"/>
              <w:szCs w:val="18"/>
            </w:rPr>
            <w:t>Semiderived</w:t>
          </w:r>
          <w:proofErr w:type="spellEnd"/>
          <w:r>
            <w:rPr>
              <w:sz w:val="18"/>
              <w:szCs w:val="18"/>
            </w:rPr>
            <w:t xml:space="preserve"> Fact Types</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79</w:t>
          </w:r>
          <w:r w:rsidRPr="00464F80">
            <w:rPr>
              <w:noProof/>
              <w:sz w:val="18"/>
              <w:szCs w:val="18"/>
            </w:rPr>
            <w:fldChar w:fldCharType="end"/>
          </w:r>
        </w:p>
      </w:tc>
    </w:tr>
  </w:tbl>
  <w:p w:rsidR="00CB1257" w:rsidRDefault="00CB1257">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0"/>
      <w:gridCol w:w="4360"/>
    </w:tblGrid>
    <w:tr w:rsidR="00CB1257" w:rsidTr="00464F80">
      <w:tc>
        <w:tcPr>
          <w:tcW w:w="4360" w:type="dxa"/>
        </w:tcPr>
        <w:p w:rsidR="00CB1257" w:rsidRPr="00464F80" w:rsidRDefault="00CB1257" w:rsidP="00C345E2">
          <w:pPr>
            <w:pStyle w:val="Header"/>
            <w:rPr>
              <w:sz w:val="18"/>
              <w:szCs w:val="18"/>
            </w:rPr>
          </w:pPr>
          <w:r>
            <w:rPr>
              <w:sz w:val="18"/>
              <w:szCs w:val="18"/>
            </w:rPr>
            <w:t>1.1</w:t>
          </w:r>
          <w:r>
            <w:rPr>
              <w:sz w:val="18"/>
              <w:szCs w:val="18"/>
            </w:rPr>
            <w:t> </w:t>
          </w:r>
          <w:r>
            <w:rPr>
              <w:sz w:val="18"/>
              <w:szCs w:val="18"/>
            </w:rPr>
            <w:t>Introduction</w:t>
          </w:r>
        </w:p>
      </w:tc>
      <w:tc>
        <w:tcPr>
          <w:tcW w:w="4360"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3</w:t>
          </w:r>
          <w:r w:rsidRPr="00464F80">
            <w:rPr>
              <w:noProof/>
              <w:sz w:val="18"/>
              <w:szCs w:val="18"/>
            </w:rPr>
            <w:fldChar w:fldCharType="end"/>
          </w:r>
        </w:p>
      </w:tc>
    </w:tr>
  </w:tbl>
  <w:p w:rsidR="00CB1257" w:rsidRDefault="00CB1257">
    <w:pPr>
      <w:pStyle w:val="Header"/>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6F3BD5">
          <w:pPr>
            <w:pStyle w:val="Header"/>
            <w:rPr>
              <w:sz w:val="18"/>
              <w:szCs w:val="18"/>
            </w:rPr>
          </w:pPr>
          <w:r>
            <w:rPr>
              <w:sz w:val="18"/>
              <w:szCs w:val="18"/>
            </w:rPr>
            <w:t>2.14</w:t>
          </w:r>
          <w:r>
            <w:rPr>
              <w:sz w:val="18"/>
              <w:szCs w:val="18"/>
            </w:rPr>
            <w:t> </w:t>
          </w:r>
          <w:r>
            <w:rPr>
              <w:sz w:val="18"/>
              <w:szCs w:val="18"/>
            </w:rPr>
            <w:t>Modifying Derivation Rules</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83</w:t>
          </w:r>
          <w:r w:rsidRPr="00464F80">
            <w:rPr>
              <w:noProof/>
              <w:sz w:val="18"/>
              <w:szCs w:val="18"/>
            </w:rPr>
            <w:fldChar w:fldCharType="end"/>
          </w:r>
        </w:p>
      </w:tc>
    </w:tr>
  </w:tbl>
  <w:p w:rsidR="00CB1257" w:rsidRDefault="00CB1257">
    <w:pPr>
      <w:pStyle w:val="Heade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1257" w:rsidRPr="0010469E" w:rsidRDefault="00CB1257" w:rsidP="0010469E">
    <w:pPr>
      <w:pStyle w:val="Header"/>
      <w:ind w:left="567" w:hanging="567"/>
      <w:rPr>
        <w:sz w:val="18"/>
        <w:szCs w:val="18"/>
      </w:rPr>
    </w:pPr>
    <w:r w:rsidRPr="0010469E">
      <w:rPr>
        <w:sz w:val="18"/>
        <w:szCs w:val="18"/>
      </w:rPr>
      <w:fldChar w:fldCharType="begin"/>
    </w:r>
    <w:r w:rsidRPr="0010469E">
      <w:rPr>
        <w:sz w:val="18"/>
        <w:szCs w:val="18"/>
      </w:rPr>
      <w:instrText xml:space="preserve"> PAGE   \* MERGEFORMAT </w:instrText>
    </w:r>
    <w:r w:rsidRPr="0010469E">
      <w:rPr>
        <w:sz w:val="18"/>
        <w:szCs w:val="18"/>
      </w:rPr>
      <w:fldChar w:fldCharType="separate"/>
    </w:r>
    <w:r w:rsidR="00FA72A8">
      <w:rPr>
        <w:noProof/>
        <w:sz w:val="18"/>
        <w:szCs w:val="18"/>
      </w:rPr>
      <w:t>88</w:t>
    </w:r>
    <w:r w:rsidRPr="0010469E">
      <w:rPr>
        <w:noProof/>
        <w:sz w:val="18"/>
        <w:szCs w:val="18"/>
      </w:rPr>
      <w:fldChar w:fldCharType="end"/>
    </w:r>
    <w:r w:rsidRPr="0010469E">
      <w:rPr>
        <w:noProof/>
        <w:sz w:val="18"/>
        <w:szCs w:val="18"/>
      </w:rPr>
      <w:tab/>
    </w:r>
    <w:r>
      <w:rPr>
        <w:noProof/>
        <w:sz w:val="18"/>
        <w:szCs w:val="18"/>
      </w:rPr>
      <w:t>Chapter 3:  Adding Join Paths for Constraints</w: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6168BA">
          <w:pPr>
            <w:pStyle w:val="Header"/>
            <w:rPr>
              <w:sz w:val="18"/>
              <w:szCs w:val="18"/>
            </w:rPr>
          </w:pPr>
          <w:r>
            <w:rPr>
              <w:sz w:val="18"/>
              <w:szCs w:val="18"/>
            </w:rPr>
            <w:t>3.1</w:t>
          </w:r>
          <w:r>
            <w:rPr>
              <w:sz w:val="18"/>
              <w:szCs w:val="18"/>
            </w:rPr>
            <w:t> </w:t>
          </w:r>
          <w:r>
            <w:rPr>
              <w:sz w:val="18"/>
              <w:szCs w:val="18"/>
            </w:rPr>
            <w:t>Introduction</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Pr>
              <w:noProof/>
              <w:sz w:val="18"/>
              <w:szCs w:val="18"/>
            </w:rPr>
            <w:t>89</w:t>
          </w:r>
          <w:r w:rsidRPr="00464F80">
            <w:rPr>
              <w:noProof/>
              <w:sz w:val="18"/>
              <w:szCs w:val="18"/>
            </w:rPr>
            <w:fldChar w:fldCharType="end"/>
          </w:r>
        </w:p>
      </w:tc>
    </w:tr>
  </w:tbl>
  <w:p w:rsidR="00CB1257" w:rsidRDefault="00CB1257">
    <w:pPr>
      <w:pStyle w:val="Heade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1257" w:rsidRPr="00535C57" w:rsidRDefault="00CB1257" w:rsidP="004E0ACB">
    <w:pPr>
      <w:pStyle w:val="Heade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BC21A5">
          <w:pPr>
            <w:pStyle w:val="Header"/>
            <w:rPr>
              <w:sz w:val="18"/>
              <w:szCs w:val="18"/>
            </w:rPr>
          </w:pPr>
          <w:r>
            <w:rPr>
              <w:sz w:val="18"/>
              <w:szCs w:val="18"/>
            </w:rPr>
            <w:t>3.2</w:t>
          </w:r>
          <w:r>
            <w:rPr>
              <w:sz w:val="18"/>
              <w:szCs w:val="18"/>
            </w:rPr>
            <w:t> </w:t>
          </w:r>
          <w:r>
            <w:rPr>
              <w:sz w:val="18"/>
              <w:szCs w:val="18"/>
            </w:rPr>
            <w:t>A Worked Example</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89</w:t>
          </w:r>
          <w:r w:rsidRPr="00464F80">
            <w:rPr>
              <w:noProof/>
              <w:sz w:val="18"/>
              <w:szCs w:val="18"/>
            </w:rPr>
            <w:fldChar w:fldCharType="end"/>
          </w:r>
        </w:p>
      </w:tc>
    </w:tr>
  </w:tbl>
  <w:p w:rsidR="00CB1257" w:rsidRDefault="00CB1257">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1257" w:rsidRPr="00535C57" w:rsidRDefault="00CB1257" w:rsidP="00535C5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4B4FF1">
          <w:pPr>
            <w:pStyle w:val="Header"/>
            <w:rPr>
              <w:sz w:val="18"/>
              <w:szCs w:val="18"/>
            </w:rPr>
          </w:pPr>
          <w:r>
            <w:rPr>
              <w:sz w:val="18"/>
              <w:szCs w:val="18"/>
            </w:rPr>
            <w:t>1.2</w:t>
          </w:r>
          <w:r>
            <w:rPr>
              <w:sz w:val="18"/>
              <w:szCs w:val="18"/>
            </w:rPr>
            <w:t> </w:t>
          </w:r>
          <w:r>
            <w:rPr>
              <w:sz w:val="18"/>
              <w:szCs w:val="18"/>
            </w:rPr>
            <w:t>A Simple Example of Adding a Subtype Derivation Rule</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7</w:t>
          </w:r>
          <w:r w:rsidRPr="00464F80">
            <w:rPr>
              <w:noProof/>
              <w:sz w:val="18"/>
              <w:szCs w:val="18"/>
            </w:rPr>
            <w:fldChar w:fldCharType="end"/>
          </w:r>
        </w:p>
      </w:tc>
    </w:tr>
  </w:tbl>
  <w:p w:rsidR="00CB1257" w:rsidRDefault="00CB125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0"/>
      <w:gridCol w:w="2800"/>
    </w:tblGrid>
    <w:tr w:rsidR="00CB1257" w:rsidTr="004B4FF1">
      <w:tc>
        <w:tcPr>
          <w:tcW w:w="5920" w:type="dxa"/>
        </w:tcPr>
        <w:p w:rsidR="00CB1257" w:rsidRPr="004B4FF1" w:rsidRDefault="00CB1257" w:rsidP="00535C57">
          <w:pPr>
            <w:pStyle w:val="Header"/>
            <w:rPr>
              <w:sz w:val="18"/>
              <w:szCs w:val="18"/>
            </w:rPr>
          </w:pPr>
        </w:p>
      </w:tc>
      <w:tc>
        <w:tcPr>
          <w:tcW w:w="2800" w:type="dxa"/>
        </w:tcPr>
        <w:p w:rsidR="00CB1257" w:rsidRPr="004B4FF1" w:rsidRDefault="00CB1257" w:rsidP="004B4FF1">
          <w:pPr>
            <w:pStyle w:val="Header"/>
            <w:jc w:val="right"/>
            <w:rPr>
              <w:sz w:val="18"/>
              <w:szCs w:val="18"/>
            </w:rPr>
          </w:pPr>
        </w:p>
      </w:tc>
    </w:tr>
  </w:tbl>
  <w:p w:rsidR="00CB1257" w:rsidRPr="00535C57" w:rsidRDefault="00CB1257" w:rsidP="00535C57">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7E7C11">
          <w:pPr>
            <w:pStyle w:val="Header"/>
            <w:rPr>
              <w:sz w:val="18"/>
              <w:szCs w:val="18"/>
            </w:rPr>
          </w:pPr>
          <w:r>
            <w:rPr>
              <w:sz w:val="18"/>
              <w:szCs w:val="18"/>
            </w:rPr>
            <w:t>1.3</w:t>
          </w:r>
          <w:r>
            <w:rPr>
              <w:sz w:val="18"/>
              <w:szCs w:val="18"/>
            </w:rPr>
            <w:t> </w:t>
          </w:r>
          <w:r>
            <w:rPr>
              <w:sz w:val="18"/>
              <w:szCs w:val="18"/>
            </w:rPr>
            <w:t>Derivation Rules with a Value Equality</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11</w:t>
          </w:r>
          <w:r w:rsidRPr="00464F80">
            <w:rPr>
              <w:noProof/>
              <w:sz w:val="18"/>
              <w:szCs w:val="18"/>
            </w:rPr>
            <w:fldChar w:fldCharType="end"/>
          </w:r>
        </w:p>
      </w:tc>
    </w:tr>
  </w:tbl>
  <w:p w:rsidR="00CB1257" w:rsidRDefault="00CB1257">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7E7C11">
          <w:pPr>
            <w:pStyle w:val="Header"/>
            <w:rPr>
              <w:sz w:val="18"/>
              <w:szCs w:val="18"/>
            </w:rPr>
          </w:pPr>
          <w:r>
            <w:rPr>
              <w:sz w:val="18"/>
              <w:szCs w:val="18"/>
            </w:rPr>
            <w:t>1.4</w:t>
          </w:r>
          <w:r>
            <w:rPr>
              <w:sz w:val="18"/>
              <w:szCs w:val="18"/>
            </w:rPr>
            <w:t> </w:t>
          </w:r>
          <w:r>
            <w:rPr>
              <w:sz w:val="18"/>
              <w:szCs w:val="18"/>
            </w:rPr>
            <w:t>Derivation Rules with Other Value Comparisons</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15</w:t>
          </w:r>
          <w:r w:rsidRPr="00464F80">
            <w:rPr>
              <w:noProof/>
              <w:sz w:val="18"/>
              <w:szCs w:val="18"/>
            </w:rPr>
            <w:fldChar w:fldCharType="end"/>
          </w:r>
        </w:p>
      </w:tc>
    </w:tr>
  </w:tbl>
  <w:p w:rsidR="00CB1257" w:rsidRDefault="00CB1257">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3"/>
      <w:gridCol w:w="3367"/>
    </w:tblGrid>
    <w:tr w:rsidR="00CB1257" w:rsidTr="004B4FF1">
      <w:tc>
        <w:tcPr>
          <w:tcW w:w="5353" w:type="dxa"/>
        </w:tcPr>
        <w:p w:rsidR="00CB1257" w:rsidRPr="00464F80" w:rsidRDefault="00CB1257" w:rsidP="00B07E92">
          <w:pPr>
            <w:pStyle w:val="Header"/>
            <w:rPr>
              <w:sz w:val="18"/>
              <w:szCs w:val="18"/>
            </w:rPr>
          </w:pPr>
          <w:r>
            <w:rPr>
              <w:sz w:val="18"/>
              <w:szCs w:val="18"/>
            </w:rPr>
            <w:t>1.5</w:t>
          </w:r>
          <w:r>
            <w:rPr>
              <w:sz w:val="18"/>
              <w:szCs w:val="18"/>
            </w:rPr>
            <w:t> </w:t>
          </w:r>
          <w:r>
            <w:rPr>
              <w:sz w:val="18"/>
              <w:szCs w:val="18"/>
            </w:rPr>
            <w:t>Derivation Rules involving Multiple Inheritance</w:t>
          </w:r>
        </w:p>
      </w:tc>
      <w:tc>
        <w:tcPr>
          <w:tcW w:w="3367" w:type="dxa"/>
        </w:tcPr>
        <w:p w:rsidR="00CB1257" w:rsidRPr="00464F80" w:rsidRDefault="00CB1257" w:rsidP="00464F80">
          <w:pPr>
            <w:pStyle w:val="Header"/>
            <w:jc w:val="right"/>
            <w:rPr>
              <w:sz w:val="18"/>
              <w:szCs w:val="18"/>
            </w:rPr>
          </w:pPr>
          <w:r w:rsidRPr="00464F80">
            <w:rPr>
              <w:sz w:val="18"/>
              <w:szCs w:val="18"/>
            </w:rPr>
            <w:fldChar w:fldCharType="begin"/>
          </w:r>
          <w:r w:rsidRPr="00464F80">
            <w:rPr>
              <w:sz w:val="18"/>
              <w:szCs w:val="18"/>
            </w:rPr>
            <w:instrText xml:space="preserve"> PAGE   \* MERGEFORMAT </w:instrText>
          </w:r>
          <w:r w:rsidRPr="00464F80">
            <w:rPr>
              <w:sz w:val="18"/>
              <w:szCs w:val="18"/>
            </w:rPr>
            <w:fldChar w:fldCharType="separate"/>
          </w:r>
          <w:r w:rsidR="00FA72A8">
            <w:rPr>
              <w:noProof/>
              <w:sz w:val="18"/>
              <w:szCs w:val="18"/>
            </w:rPr>
            <w:t>17</w:t>
          </w:r>
          <w:r w:rsidRPr="00464F80">
            <w:rPr>
              <w:noProof/>
              <w:sz w:val="18"/>
              <w:szCs w:val="18"/>
            </w:rPr>
            <w:fldChar w:fldCharType="end"/>
          </w:r>
        </w:p>
      </w:tc>
    </w:tr>
  </w:tbl>
  <w:p w:rsidR="00CB1257" w:rsidRDefault="00CB125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E50236"/>
    <w:multiLevelType w:val="hybridMultilevel"/>
    <w:tmpl w:val="1A2C4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64C6E2B"/>
    <w:multiLevelType w:val="hybridMultilevel"/>
    <w:tmpl w:val="9126F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1D3D4E"/>
    <w:multiLevelType w:val="hybridMultilevel"/>
    <w:tmpl w:val="31727122"/>
    <w:lvl w:ilvl="0" w:tplc="F0F0BAF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4C95F5D"/>
    <w:multiLevelType w:val="hybridMultilevel"/>
    <w:tmpl w:val="3370BA50"/>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4">
    <w:nsid w:val="54EE0577"/>
    <w:multiLevelType w:val="multilevel"/>
    <w:tmpl w:val="9BF6DC78"/>
    <w:lvl w:ilvl="0">
      <w:start w:val="1"/>
      <w:numFmt w:val="decimal"/>
      <w:lvlText w:val="%1"/>
      <w:lvlJc w:val="left"/>
      <w:pPr>
        <w:ind w:left="396" w:hanging="396"/>
      </w:pPr>
      <w:rPr>
        <w:rFonts w:hint="default"/>
      </w:rPr>
    </w:lvl>
    <w:lvl w:ilvl="1">
      <w:start w:val="1"/>
      <w:numFmt w:val="decimal"/>
      <w:lvlText w:val="%1.%2"/>
      <w:lvlJc w:val="left"/>
      <w:pPr>
        <w:ind w:left="1189" w:hanging="396"/>
      </w:pPr>
      <w:rPr>
        <w:rFonts w:hint="default"/>
      </w:rPr>
    </w:lvl>
    <w:lvl w:ilvl="2">
      <w:start w:val="1"/>
      <w:numFmt w:val="decimal"/>
      <w:lvlText w:val="%1.%2.%3"/>
      <w:lvlJc w:val="left"/>
      <w:pPr>
        <w:ind w:left="2306" w:hanging="720"/>
      </w:pPr>
      <w:rPr>
        <w:rFonts w:hint="default"/>
      </w:rPr>
    </w:lvl>
    <w:lvl w:ilvl="3">
      <w:start w:val="1"/>
      <w:numFmt w:val="decimal"/>
      <w:lvlText w:val="%1.%2.%3.%4"/>
      <w:lvlJc w:val="left"/>
      <w:pPr>
        <w:ind w:left="3099" w:hanging="720"/>
      </w:pPr>
      <w:rPr>
        <w:rFonts w:hint="default"/>
      </w:rPr>
    </w:lvl>
    <w:lvl w:ilvl="4">
      <w:start w:val="1"/>
      <w:numFmt w:val="decimal"/>
      <w:lvlText w:val="%1.%2.%3.%4.%5"/>
      <w:lvlJc w:val="left"/>
      <w:pPr>
        <w:ind w:left="4252" w:hanging="1080"/>
      </w:pPr>
      <w:rPr>
        <w:rFonts w:hint="default"/>
      </w:rPr>
    </w:lvl>
    <w:lvl w:ilvl="5">
      <w:start w:val="1"/>
      <w:numFmt w:val="decimal"/>
      <w:lvlText w:val="%1.%2.%3.%4.%5.%6"/>
      <w:lvlJc w:val="left"/>
      <w:pPr>
        <w:ind w:left="5045" w:hanging="1080"/>
      </w:pPr>
      <w:rPr>
        <w:rFonts w:hint="default"/>
      </w:rPr>
    </w:lvl>
    <w:lvl w:ilvl="6">
      <w:start w:val="1"/>
      <w:numFmt w:val="decimal"/>
      <w:lvlText w:val="%1.%2.%3.%4.%5.%6.%7"/>
      <w:lvlJc w:val="left"/>
      <w:pPr>
        <w:ind w:left="6198" w:hanging="1440"/>
      </w:pPr>
      <w:rPr>
        <w:rFonts w:hint="default"/>
      </w:rPr>
    </w:lvl>
    <w:lvl w:ilvl="7">
      <w:start w:val="1"/>
      <w:numFmt w:val="decimal"/>
      <w:lvlText w:val="%1.%2.%3.%4.%5.%6.%7.%8"/>
      <w:lvlJc w:val="left"/>
      <w:pPr>
        <w:ind w:left="6991" w:hanging="1440"/>
      </w:pPr>
      <w:rPr>
        <w:rFonts w:hint="default"/>
      </w:rPr>
    </w:lvl>
    <w:lvl w:ilvl="8">
      <w:start w:val="1"/>
      <w:numFmt w:val="decimal"/>
      <w:lvlText w:val="%1.%2.%3.%4.%5.%6.%7.%8.%9"/>
      <w:lvlJc w:val="left"/>
      <w:pPr>
        <w:ind w:left="8144" w:hanging="1800"/>
      </w:pPr>
      <w:rPr>
        <w:rFonts w:hint="default"/>
      </w:rPr>
    </w:lvl>
  </w:abstractNum>
  <w:abstractNum w:abstractNumId="5">
    <w:nsid w:val="61262F22"/>
    <w:multiLevelType w:val="multilevel"/>
    <w:tmpl w:val="64265DE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nsid w:val="67A9160E"/>
    <w:multiLevelType w:val="hybridMultilevel"/>
    <w:tmpl w:val="A950EFB8"/>
    <w:lvl w:ilvl="0" w:tplc="0C090001">
      <w:start w:val="1"/>
      <w:numFmt w:val="bullet"/>
      <w:lvlText w:val=""/>
      <w:lvlJc w:val="left"/>
      <w:pPr>
        <w:ind w:left="1287" w:hanging="360"/>
      </w:pPr>
      <w:rPr>
        <w:rFonts w:ascii="Symbol" w:hAnsi="Symbol" w:hint="default"/>
      </w:rPr>
    </w:lvl>
    <w:lvl w:ilvl="1" w:tplc="0C090003" w:tentative="1">
      <w:start w:val="1"/>
      <w:numFmt w:val="bullet"/>
      <w:lvlText w:val="o"/>
      <w:lvlJc w:val="left"/>
      <w:pPr>
        <w:ind w:left="2007" w:hanging="360"/>
      </w:pPr>
      <w:rPr>
        <w:rFonts w:ascii="Courier New" w:hAnsi="Courier New" w:cs="Courier New" w:hint="default"/>
      </w:rPr>
    </w:lvl>
    <w:lvl w:ilvl="2" w:tplc="0C090005" w:tentative="1">
      <w:start w:val="1"/>
      <w:numFmt w:val="bullet"/>
      <w:lvlText w:val=""/>
      <w:lvlJc w:val="left"/>
      <w:pPr>
        <w:ind w:left="2727" w:hanging="360"/>
      </w:pPr>
      <w:rPr>
        <w:rFonts w:ascii="Wingdings" w:hAnsi="Wingdings" w:hint="default"/>
      </w:rPr>
    </w:lvl>
    <w:lvl w:ilvl="3" w:tplc="0C090001" w:tentative="1">
      <w:start w:val="1"/>
      <w:numFmt w:val="bullet"/>
      <w:lvlText w:val=""/>
      <w:lvlJc w:val="left"/>
      <w:pPr>
        <w:ind w:left="3447" w:hanging="360"/>
      </w:pPr>
      <w:rPr>
        <w:rFonts w:ascii="Symbol" w:hAnsi="Symbol" w:hint="default"/>
      </w:rPr>
    </w:lvl>
    <w:lvl w:ilvl="4" w:tplc="0C090003" w:tentative="1">
      <w:start w:val="1"/>
      <w:numFmt w:val="bullet"/>
      <w:lvlText w:val="o"/>
      <w:lvlJc w:val="left"/>
      <w:pPr>
        <w:ind w:left="4167" w:hanging="360"/>
      </w:pPr>
      <w:rPr>
        <w:rFonts w:ascii="Courier New" w:hAnsi="Courier New" w:cs="Courier New" w:hint="default"/>
      </w:rPr>
    </w:lvl>
    <w:lvl w:ilvl="5" w:tplc="0C090005" w:tentative="1">
      <w:start w:val="1"/>
      <w:numFmt w:val="bullet"/>
      <w:lvlText w:val=""/>
      <w:lvlJc w:val="left"/>
      <w:pPr>
        <w:ind w:left="4887" w:hanging="360"/>
      </w:pPr>
      <w:rPr>
        <w:rFonts w:ascii="Wingdings" w:hAnsi="Wingdings" w:hint="default"/>
      </w:rPr>
    </w:lvl>
    <w:lvl w:ilvl="6" w:tplc="0C090001" w:tentative="1">
      <w:start w:val="1"/>
      <w:numFmt w:val="bullet"/>
      <w:lvlText w:val=""/>
      <w:lvlJc w:val="left"/>
      <w:pPr>
        <w:ind w:left="5607" w:hanging="360"/>
      </w:pPr>
      <w:rPr>
        <w:rFonts w:ascii="Symbol" w:hAnsi="Symbol" w:hint="default"/>
      </w:rPr>
    </w:lvl>
    <w:lvl w:ilvl="7" w:tplc="0C090003" w:tentative="1">
      <w:start w:val="1"/>
      <w:numFmt w:val="bullet"/>
      <w:lvlText w:val="o"/>
      <w:lvlJc w:val="left"/>
      <w:pPr>
        <w:ind w:left="6327" w:hanging="360"/>
      </w:pPr>
      <w:rPr>
        <w:rFonts w:ascii="Courier New" w:hAnsi="Courier New" w:cs="Courier New" w:hint="default"/>
      </w:rPr>
    </w:lvl>
    <w:lvl w:ilvl="8" w:tplc="0C090005" w:tentative="1">
      <w:start w:val="1"/>
      <w:numFmt w:val="bullet"/>
      <w:lvlText w:val=""/>
      <w:lvlJc w:val="left"/>
      <w:pPr>
        <w:ind w:left="7047" w:hanging="360"/>
      </w:pPr>
      <w:rPr>
        <w:rFonts w:ascii="Wingdings" w:hAnsi="Wingdings" w:hint="default"/>
      </w:rPr>
    </w:lvl>
  </w:abstractNum>
  <w:abstractNum w:abstractNumId="7">
    <w:nsid w:val="73D452CA"/>
    <w:multiLevelType w:val="multilevel"/>
    <w:tmpl w:val="41FCAD38"/>
    <w:lvl w:ilvl="0">
      <w:start w:val="1"/>
      <w:numFmt w:val="decimal"/>
      <w:lvlText w:val="%1"/>
      <w:lvlJc w:val="left"/>
      <w:pPr>
        <w:ind w:left="396" w:hanging="396"/>
      </w:pPr>
      <w:rPr>
        <w:rFonts w:hint="default"/>
      </w:rPr>
    </w:lvl>
    <w:lvl w:ilvl="1">
      <w:start w:val="1"/>
      <w:numFmt w:val="decimal"/>
      <w:isLgl/>
      <w:lvlText w:val="%1.%2"/>
      <w:lvlJc w:val="left"/>
      <w:pPr>
        <w:ind w:left="793" w:hanging="396"/>
      </w:pPr>
      <w:rPr>
        <w:rFonts w:hint="default"/>
      </w:rPr>
    </w:lvl>
    <w:lvl w:ilvl="2">
      <w:start w:val="1"/>
      <w:numFmt w:val="decimal"/>
      <w:isLgl/>
      <w:lvlText w:val="%1.%2.%3"/>
      <w:lvlJc w:val="left"/>
      <w:pPr>
        <w:ind w:left="1514" w:hanging="720"/>
      </w:pPr>
      <w:rPr>
        <w:rFonts w:hint="default"/>
      </w:rPr>
    </w:lvl>
    <w:lvl w:ilvl="3">
      <w:start w:val="1"/>
      <w:numFmt w:val="decimal"/>
      <w:isLgl/>
      <w:lvlText w:val="%1.%2.%3.%4"/>
      <w:lvlJc w:val="left"/>
      <w:pPr>
        <w:ind w:left="1911" w:hanging="720"/>
      </w:pPr>
      <w:rPr>
        <w:rFonts w:hint="default"/>
      </w:rPr>
    </w:lvl>
    <w:lvl w:ilvl="4">
      <w:start w:val="1"/>
      <w:numFmt w:val="decimal"/>
      <w:isLgl/>
      <w:lvlText w:val="%1.%2.%3.%4.%5"/>
      <w:lvlJc w:val="left"/>
      <w:pPr>
        <w:ind w:left="2668" w:hanging="1080"/>
      </w:pPr>
      <w:rPr>
        <w:rFonts w:hint="default"/>
      </w:rPr>
    </w:lvl>
    <w:lvl w:ilvl="5">
      <w:start w:val="1"/>
      <w:numFmt w:val="decimal"/>
      <w:isLgl/>
      <w:lvlText w:val="%1.%2.%3.%4.%5.%6"/>
      <w:lvlJc w:val="left"/>
      <w:pPr>
        <w:ind w:left="3065" w:hanging="1080"/>
      </w:pPr>
      <w:rPr>
        <w:rFonts w:hint="default"/>
      </w:rPr>
    </w:lvl>
    <w:lvl w:ilvl="6">
      <w:start w:val="1"/>
      <w:numFmt w:val="decimal"/>
      <w:isLgl/>
      <w:lvlText w:val="%1.%2.%3.%4.%5.%6.%7"/>
      <w:lvlJc w:val="left"/>
      <w:pPr>
        <w:ind w:left="3822" w:hanging="1440"/>
      </w:pPr>
      <w:rPr>
        <w:rFonts w:hint="default"/>
      </w:rPr>
    </w:lvl>
    <w:lvl w:ilvl="7">
      <w:start w:val="1"/>
      <w:numFmt w:val="decimal"/>
      <w:isLgl/>
      <w:lvlText w:val="%1.%2.%3.%4.%5.%6.%7.%8"/>
      <w:lvlJc w:val="left"/>
      <w:pPr>
        <w:ind w:left="4219" w:hanging="1440"/>
      </w:pPr>
      <w:rPr>
        <w:rFonts w:hint="default"/>
      </w:rPr>
    </w:lvl>
    <w:lvl w:ilvl="8">
      <w:start w:val="1"/>
      <w:numFmt w:val="decimal"/>
      <w:isLgl/>
      <w:lvlText w:val="%1.%2.%3.%4.%5.%6.%7.%8.%9"/>
      <w:lvlJc w:val="left"/>
      <w:pPr>
        <w:ind w:left="4976" w:hanging="1800"/>
      </w:pPr>
      <w:rPr>
        <w:rFonts w:hint="default"/>
      </w:rPr>
    </w:lvl>
  </w:abstractNum>
  <w:num w:numId="1">
    <w:abstractNumId w:val="7"/>
  </w:num>
  <w:num w:numId="2">
    <w:abstractNumId w:val="4"/>
  </w:num>
  <w:num w:numId="3">
    <w:abstractNumId w:val="5"/>
  </w:num>
  <w:num w:numId="4">
    <w:abstractNumId w:val="2"/>
  </w:num>
  <w:num w:numId="5">
    <w:abstractNumId w:val="6"/>
  </w:num>
  <w:num w:numId="6">
    <w:abstractNumId w:val="1"/>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34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C7DAC"/>
    <w:rsid w:val="000029A7"/>
    <w:rsid w:val="00005BA1"/>
    <w:rsid w:val="000068A8"/>
    <w:rsid w:val="00015A09"/>
    <w:rsid w:val="000245D7"/>
    <w:rsid w:val="00030090"/>
    <w:rsid w:val="00033BE6"/>
    <w:rsid w:val="0003550A"/>
    <w:rsid w:val="00037D07"/>
    <w:rsid w:val="0004240A"/>
    <w:rsid w:val="0005679D"/>
    <w:rsid w:val="00057093"/>
    <w:rsid w:val="00061546"/>
    <w:rsid w:val="00063F24"/>
    <w:rsid w:val="000747A5"/>
    <w:rsid w:val="0007486F"/>
    <w:rsid w:val="0008428E"/>
    <w:rsid w:val="00096DAB"/>
    <w:rsid w:val="000A0EEA"/>
    <w:rsid w:val="000B148B"/>
    <w:rsid w:val="000B1FFD"/>
    <w:rsid w:val="000B6881"/>
    <w:rsid w:val="000B6DC4"/>
    <w:rsid w:val="000C237F"/>
    <w:rsid w:val="000C6A01"/>
    <w:rsid w:val="000E2901"/>
    <w:rsid w:val="000E5103"/>
    <w:rsid w:val="000F4313"/>
    <w:rsid w:val="000F4B88"/>
    <w:rsid w:val="0010068E"/>
    <w:rsid w:val="00103049"/>
    <w:rsid w:val="0010469E"/>
    <w:rsid w:val="001263D0"/>
    <w:rsid w:val="00127809"/>
    <w:rsid w:val="00132AB9"/>
    <w:rsid w:val="00133E16"/>
    <w:rsid w:val="001441EF"/>
    <w:rsid w:val="00154C56"/>
    <w:rsid w:val="00156AC6"/>
    <w:rsid w:val="001673B4"/>
    <w:rsid w:val="00171D45"/>
    <w:rsid w:val="0017701C"/>
    <w:rsid w:val="00181ED5"/>
    <w:rsid w:val="001871A3"/>
    <w:rsid w:val="00187416"/>
    <w:rsid w:val="00191263"/>
    <w:rsid w:val="001A3B6B"/>
    <w:rsid w:val="001A7D74"/>
    <w:rsid w:val="001B1807"/>
    <w:rsid w:val="001B32E1"/>
    <w:rsid w:val="001B6EF7"/>
    <w:rsid w:val="001D011E"/>
    <w:rsid w:val="001D3405"/>
    <w:rsid w:val="001D5985"/>
    <w:rsid w:val="001E03C6"/>
    <w:rsid w:val="001E6B8E"/>
    <w:rsid w:val="001F5F64"/>
    <w:rsid w:val="00200855"/>
    <w:rsid w:val="00203CBC"/>
    <w:rsid w:val="00204E58"/>
    <w:rsid w:val="00205BBC"/>
    <w:rsid w:val="00206D7A"/>
    <w:rsid w:val="00211AF4"/>
    <w:rsid w:val="00212BB4"/>
    <w:rsid w:val="00226E74"/>
    <w:rsid w:val="00231A84"/>
    <w:rsid w:val="00234C4D"/>
    <w:rsid w:val="00235C16"/>
    <w:rsid w:val="00250995"/>
    <w:rsid w:val="00276175"/>
    <w:rsid w:val="002777A1"/>
    <w:rsid w:val="00282E44"/>
    <w:rsid w:val="00284056"/>
    <w:rsid w:val="00284C44"/>
    <w:rsid w:val="00286FFE"/>
    <w:rsid w:val="00291BF6"/>
    <w:rsid w:val="00292E0D"/>
    <w:rsid w:val="002932E5"/>
    <w:rsid w:val="002A1570"/>
    <w:rsid w:val="002A1DA1"/>
    <w:rsid w:val="002A32FE"/>
    <w:rsid w:val="002B71BB"/>
    <w:rsid w:val="002C44EC"/>
    <w:rsid w:val="002C7DAC"/>
    <w:rsid w:val="002D4360"/>
    <w:rsid w:val="002E0C3B"/>
    <w:rsid w:val="002F25F1"/>
    <w:rsid w:val="002F310D"/>
    <w:rsid w:val="00303FBA"/>
    <w:rsid w:val="003047D1"/>
    <w:rsid w:val="00316A4B"/>
    <w:rsid w:val="00316CE8"/>
    <w:rsid w:val="00321827"/>
    <w:rsid w:val="003228E0"/>
    <w:rsid w:val="00327E5A"/>
    <w:rsid w:val="00331F11"/>
    <w:rsid w:val="00335CDE"/>
    <w:rsid w:val="0034031C"/>
    <w:rsid w:val="00340A43"/>
    <w:rsid w:val="00342B65"/>
    <w:rsid w:val="003532A0"/>
    <w:rsid w:val="00353926"/>
    <w:rsid w:val="00360304"/>
    <w:rsid w:val="00360A0B"/>
    <w:rsid w:val="00384728"/>
    <w:rsid w:val="00384E21"/>
    <w:rsid w:val="00392872"/>
    <w:rsid w:val="00393541"/>
    <w:rsid w:val="00396D68"/>
    <w:rsid w:val="003A6699"/>
    <w:rsid w:val="003A7852"/>
    <w:rsid w:val="003B141E"/>
    <w:rsid w:val="003B16DF"/>
    <w:rsid w:val="003B1D8C"/>
    <w:rsid w:val="003B5B5C"/>
    <w:rsid w:val="003D1AFA"/>
    <w:rsid w:val="003D4E3E"/>
    <w:rsid w:val="003D6021"/>
    <w:rsid w:val="003E276A"/>
    <w:rsid w:val="00401A24"/>
    <w:rsid w:val="00401DC8"/>
    <w:rsid w:val="004278FB"/>
    <w:rsid w:val="0043049D"/>
    <w:rsid w:val="0043404F"/>
    <w:rsid w:val="00434A14"/>
    <w:rsid w:val="004372C0"/>
    <w:rsid w:val="004416D2"/>
    <w:rsid w:val="00441768"/>
    <w:rsid w:val="004510C6"/>
    <w:rsid w:val="004632E8"/>
    <w:rsid w:val="00464F80"/>
    <w:rsid w:val="00470DF3"/>
    <w:rsid w:val="00482164"/>
    <w:rsid w:val="00483AF6"/>
    <w:rsid w:val="004A2CEB"/>
    <w:rsid w:val="004B006B"/>
    <w:rsid w:val="004B4FF1"/>
    <w:rsid w:val="004B7C51"/>
    <w:rsid w:val="004C0B0D"/>
    <w:rsid w:val="004C4B16"/>
    <w:rsid w:val="004E0ACB"/>
    <w:rsid w:val="004E1EA7"/>
    <w:rsid w:val="004E6C20"/>
    <w:rsid w:val="004F019C"/>
    <w:rsid w:val="004F1784"/>
    <w:rsid w:val="005074FD"/>
    <w:rsid w:val="0050750A"/>
    <w:rsid w:val="00532403"/>
    <w:rsid w:val="00535C57"/>
    <w:rsid w:val="00536A6C"/>
    <w:rsid w:val="0054731E"/>
    <w:rsid w:val="005476A1"/>
    <w:rsid w:val="005508BA"/>
    <w:rsid w:val="00551D76"/>
    <w:rsid w:val="00561933"/>
    <w:rsid w:val="00572C5F"/>
    <w:rsid w:val="00574B78"/>
    <w:rsid w:val="00576EA5"/>
    <w:rsid w:val="0058106E"/>
    <w:rsid w:val="00582991"/>
    <w:rsid w:val="00593E60"/>
    <w:rsid w:val="00597433"/>
    <w:rsid w:val="005A0CE3"/>
    <w:rsid w:val="005A3211"/>
    <w:rsid w:val="005A4946"/>
    <w:rsid w:val="005B0EC8"/>
    <w:rsid w:val="005B1EAC"/>
    <w:rsid w:val="005B2C26"/>
    <w:rsid w:val="005B4E57"/>
    <w:rsid w:val="005C196B"/>
    <w:rsid w:val="005C6E68"/>
    <w:rsid w:val="005D2C05"/>
    <w:rsid w:val="005D52AE"/>
    <w:rsid w:val="005D56E5"/>
    <w:rsid w:val="005D5816"/>
    <w:rsid w:val="005E108E"/>
    <w:rsid w:val="005E3ED4"/>
    <w:rsid w:val="005E47E8"/>
    <w:rsid w:val="00601CD0"/>
    <w:rsid w:val="00603442"/>
    <w:rsid w:val="006168BA"/>
    <w:rsid w:val="006269BF"/>
    <w:rsid w:val="006424B8"/>
    <w:rsid w:val="00646143"/>
    <w:rsid w:val="0064621C"/>
    <w:rsid w:val="00647755"/>
    <w:rsid w:val="00650A5C"/>
    <w:rsid w:val="0065507C"/>
    <w:rsid w:val="00656105"/>
    <w:rsid w:val="00661B0F"/>
    <w:rsid w:val="00663C7B"/>
    <w:rsid w:val="00665D58"/>
    <w:rsid w:val="006679C2"/>
    <w:rsid w:val="00683828"/>
    <w:rsid w:val="0068536B"/>
    <w:rsid w:val="006866EF"/>
    <w:rsid w:val="00686CF2"/>
    <w:rsid w:val="0068761F"/>
    <w:rsid w:val="006A0150"/>
    <w:rsid w:val="006A2F13"/>
    <w:rsid w:val="006A3E27"/>
    <w:rsid w:val="006D0365"/>
    <w:rsid w:val="006D72A3"/>
    <w:rsid w:val="006E1DC0"/>
    <w:rsid w:val="006E292D"/>
    <w:rsid w:val="006E5AB7"/>
    <w:rsid w:val="006F3BD5"/>
    <w:rsid w:val="006F612A"/>
    <w:rsid w:val="00703F5A"/>
    <w:rsid w:val="00712BAF"/>
    <w:rsid w:val="007218B3"/>
    <w:rsid w:val="00740A44"/>
    <w:rsid w:val="00741B6A"/>
    <w:rsid w:val="00743670"/>
    <w:rsid w:val="0075105E"/>
    <w:rsid w:val="007542F1"/>
    <w:rsid w:val="0075478C"/>
    <w:rsid w:val="00754A71"/>
    <w:rsid w:val="00765410"/>
    <w:rsid w:val="007851A0"/>
    <w:rsid w:val="007866F5"/>
    <w:rsid w:val="00791C73"/>
    <w:rsid w:val="00793873"/>
    <w:rsid w:val="00794359"/>
    <w:rsid w:val="007947B5"/>
    <w:rsid w:val="00796EDF"/>
    <w:rsid w:val="007A0B02"/>
    <w:rsid w:val="007A2853"/>
    <w:rsid w:val="007A32B8"/>
    <w:rsid w:val="007A72EF"/>
    <w:rsid w:val="007B4D37"/>
    <w:rsid w:val="007C6403"/>
    <w:rsid w:val="007D39A9"/>
    <w:rsid w:val="007D675A"/>
    <w:rsid w:val="007E0D36"/>
    <w:rsid w:val="007E67B5"/>
    <w:rsid w:val="007E7C11"/>
    <w:rsid w:val="007F14A0"/>
    <w:rsid w:val="007F224F"/>
    <w:rsid w:val="007F2A9B"/>
    <w:rsid w:val="007F30D3"/>
    <w:rsid w:val="007F3D0A"/>
    <w:rsid w:val="007F4A0C"/>
    <w:rsid w:val="007F5A9B"/>
    <w:rsid w:val="00801BFA"/>
    <w:rsid w:val="00804C93"/>
    <w:rsid w:val="00805292"/>
    <w:rsid w:val="008256DB"/>
    <w:rsid w:val="008273C4"/>
    <w:rsid w:val="00835FD7"/>
    <w:rsid w:val="00837BE5"/>
    <w:rsid w:val="00837C1F"/>
    <w:rsid w:val="00843BDC"/>
    <w:rsid w:val="0084795A"/>
    <w:rsid w:val="008561BF"/>
    <w:rsid w:val="00860895"/>
    <w:rsid w:val="00873127"/>
    <w:rsid w:val="008745CB"/>
    <w:rsid w:val="008764DB"/>
    <w:rsid w:val="00885F48"/>
    <w:rsid w:val="00886CCC"/>
    <w:rsid w:val="008870D8"/>
    <w:rsid w:val="0089274D"/>
    <w:rsid w:val="008A0982"/>
    <w:rsid w:val="008A7B4F"/>
    <w:rsid w:val="008B4E99"/>
    <w:rsid w:val="008C4F47"/>
    <w:rsid w:val="008D1F66"/>
    <w:rsid w:val="008D2638"/>
    <w:rsid w:val="008D3013"/>
    <w:rsid w:val="008D3EA9"/>
    <w:rsid w:val="008D6A68"/>
    <w:rsid w:val="008D70DF"/>
    <w:rsid w:val="008E1655"/>
    <w:rsid w:val="008F1BED"/>
    <w:rsid w:val="008F3D18"/>
    <w:rsid w:val="008F7E3D"/>
    <w:rsid w:val="00917C75"/>
    <w:rsid w:val="00922A27"/>
    <w:rsid w:val="00922EC6"/>
    <w:rsid w:val="00922F04"/>
    <w:rsid w:val="009315EA"/>
    <w:rsid w:val="009318D5"/>
    <w:rsid w:val="00933714"/>
    <w:rsid w:val="00951740"/>
    <w:rsid w:val="00956F2C"/>
    <w:rsid w:val="0096752D"/>
    <w:rsid w:val="0097034B"/>
    <w:rsid w:val="0097102F"/>
    <w:rsid w:val="00974A78"/>
    <w:rsid w:val="00980643"/>
    <w:rsid w:val="009A3B71"/>
    <w:rsid w:val="009A549D"/>
    <w:rsid w:val="009B40BC"/>
    <w:rsid w:val="009B7FE5"/>
    <w:rsid w:val="009C1102"/>
    <w:rsid w:val="009C2620"/>
    <w:rsid w:val="009D6D8C"/>
    <w:rsid w:val="009E053E"/>
    <w:rsid w:val="009E62DD"/>
    <w:rsid w:val="009E62F5"/>
    <w:rsid w:val="009F1AF4"/>
    <w:rsid w:val="009F6589"/>
    <w:rsid w:val="00A02462"/>
    <w:rsid w:val="00A03D68"/>
    <w:rsid w:val="00A06489"/>
    <w:rsid w:val="00A12BF7"/>
    <w:rsid w:val="00A16BED"/>
    <w:rsid w:val="00A2395E"/>
    <w:rsid w:val="00A23D2D"/>
    <w:rsid w:val="00A3369F"/>
    <w:rsid w:val="00A437D6"/>
    <w:rsid w:val="00A44979"/>
    <w:rsid w:val="00A45AC9"/>
    <w:rsid w:val="00A45FD0"/>
    <w:rsid w:val="00A46995"/>
    <w:rsid w:val="00A56183"/>
    <w:rsid w:val="00A65490"/>
    <w:rsid w:val="00A74B0E"/>
    <w:rsid w:val="00A82EB1"/>
    <w:rsid w:val="00A9035E"/>
    <w:rsid w:val="00A94335"/>
    <w:rsid w:val="00A96F85"/>
    <w:rsid w:val="00AA2530"/>
    <w:rsid w:val="00AA685E"/>
    <w:rsid w:val="00AB17B8"/>
    <w:rsid w:val="00AB48BF"/>
    <w:rsid w:val="00AC0F0A"/>
    <w:rsid w:val="00AC7F93"/>
    <w:rsid w:val="00AE6791"/>
    <w:rsid w:val="00B05B77"/>
    <w:rsid w:val="00B07E92"/>
    <w:rsid w:val="00B10792"/>
    <w:rsid w:val="00B12144"/>
    <w:rsid w:val="00B12881"/>
    <w:rsid w:val="00B20E00"/>
    <w:rsid w:val="00B25FFA"/>
    <w:rsid w:val="00B4296C"/>
    <w:rsid w:val="00B44A07"/>
    <w:rsid w:val="00B81BFC"/>
    <w:rsid w:val="00B86D8B"/>
    <w:rsid w:val="00B91AB9"/>
    <w:rsid w:val="00BA3D7E"/>
    <w:rsid w:val="00BA41FA"/>
    <w:rsid w:val="00BA6EA5"/>
    <w:rsid w:val="00BC21A5"/>
    <w:rsid w:val="00BC2BC7"/>
    <w:rsid w:val="00BC4CA9"/>
    <w:rsid w:val="00BD17AA"/>
    <w:rsid w:val="00BD1DB7"/>
    <w:rsid w:val="00BD50A3"/>
    <w:rsid w:val="00BE3FA4"/>
    <w:rsid w:val="00BF2081"/>
    <w:rsid w:val="00BF4FBF"/>
    <w:rsid w:val="00BF56F8"/>
    <w:rsid w:val="00BF604B"/>
    <w:rsid w:val="00C032B0"/>
    <w:rsid w:val="00C11C2C"/>
    <w:rsid w:val="00C13B7B"/>
    <w:rsid w:val="00C217B2"/>
    <w:rsid w:val="00C345E2"/>
    <w:rsid w:val="00C4398A"/>
    <w:rsid w:val="00C54AAF"/>
    <w:rsid w:val="00C66945"/>
    <w:rsid w:val="00C76FA6"/>
    <w:rsid w:val="00C8239C"/>
    <w:rsid w:val="00C82C66"/>
    <w:rsid w:val="00C82F8B"/>
    <w:rsid w:val="00C84368"/>
    <w:rsid w:val="00C915F1"/>
    <w:rsid w:val="00C94946"/>
    <w:rsid w:val="00CA011E"/>
    <w:rsid w:val="00CB041E"/>
    <w:rsid w:val="00CB1257"/>
    <w:rsid w:val="00CB15A4"/>
    <w:rsid w:val="00CB67CB"/>
    <w:rsid w:val="00CC0B09"/>
    <w:rsid w:val="00CC6540"/>
    <w:rsid w:val="00CE126D"/>
    <w:rsid w:val="00CE3809"/>
    <w:rsid w:val="00CE48DC"/>
    <w:rsid w:val="00CE5294"/>
    <w:rsid w:val="00CF428A"/>
    <w:rsid w:val="00CF46B7"/>
    <w:rsid w:val="00CF6306"/>
    <w:rsid w:val="00D004D7"/>
    <w:rsid w:val="00D07DAF"/>
    <w:rsid w:val="00D118B6"/>
    <w:rsid w:val="00D21AB0"/>
    <w:rsid w:val="00D261C2"/>
    <w:rsid w:val="00D26F7E"/>
    <w:rsid w:val="00D31D95"/>
    <w:rsid w:val="00D32480"/>
    <w:rsid w:val="00D32594"/>
    <w:rsid w:val="00D327BA"/>
    <w:rsid w:val="00D36493"/>
    <w:rsid w:val="00D4249F"/>
    <w:rsid w:val="00D43AC4"/>
    <w:rsid w:val="00D5108C"/>
    <w:rsid w:val="00D54138"/>
    <w:rsid w:val="00D60956"/>
    <w:rsid w:val="00D611D7"/>
    <w:rsid w:val="00D704EB"/>
    <w:rsid w:val="00D7272E"/>
    <w:rsid w:val="00D75653"/>
    <w:rsid w:val="00D819C5"/>
    <w:rsid w:val="00D92CC8"/>
    <w:rsid w:val="00D9594B"/>
    <w:rsid w:val="00DA2203"/>
    <w:rsid w:val="00DA447C"/>
    <w:rsid w:val="00DA72FA"/>
    <w:rsid w:val="00DB0438"/>
    <w:rsid w:val="00DB5851"/>
    <w:rsid w:val="00DC5A9C"/>
    <w:rsid w:val="00E05B84"/>
    <w:rsid w:val="00E072CA"/>
    <w:rsid w:val="00E209AB"/>
    <w:rsid w:val="00E2616C"/>
    <w:rsid w:val="00E26755"/>
    <w:rsid w:val="00E40550"/>
    <w:rsid w:val="00E62E6F"/>
    <w:rsid w:val="00E702F4"/>
    <w:rsid w:val="00E74FDE"/>
    <w:rsid w:val="00E76B49"/>
    <w:rsid w:val="00E90120"/>
    <w:rsid w:val="00E92872"/>
    <w:rsid w:val="00E957C6"/>
    <w:rsid w:val="00EA69AA"/>
    <w:rsid w:val="00EB096B"/>
    <w:rsid w:val="00EB47BF"/>
    <w:rsid w:val="00EB616A"/>
    <w:rsid w:val="00EB63CF"/>
    <w:rsid w:val="00EE3900"/>
    <w:rsid w:val="00F022A9"/>
    <w:rsid w:val="00F03391"/>
    <w:rsid w:val="00F03BFB"/>
    <w:rsid w:val="00F0721E"/>
    <w:rsid w:val="00F13C0D"/>
    <w:rsid w:val="00F13F59"/>
    <w:rsid w:val="00F1485B"/>
    <w:rsid w:val="00F16273"/>
    <w:rsid w:val="00F17558"/>
    <w:rsid w:val="00F20638"/>
    <w:rsid w:val="00F213FD"/>
    <w:rsid w:val="00F42768"/>
    <w:rsid w:val="00F53EE8"/>
    <w:rsid w:val="00F56324"/>
    <w:rsid w:val="00F64489"/>
    <w:rsid w:val="00F65F18"/>
    <w:rsid w:val="00F7094B"/>
    <w:rsid w:val="00F755AE"/>
    <w:rsid w:val="00F82FD5"/>
    <w:rsid w:val="00F8587E"/>
    <w:rsid w:val="00F916A8"/>
    <w:rsid w:val="00FA19BF"/>
    <w:rsid w:val="00FA24D2"/>
    <w:rsid w:val="00FA72A8"/>
    <w:rsid w:val="00FB27B1"/>
    <w:rsid w:val="00FB3111"/>
    <w:rsid w:val="00FB7FD5"/>
    <w:rsid w:val="00FD7989"/>
    <w:rsid w:val="00FE06ED"/>
    <w:rsid w:val="00FE3828"/>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D36493"/>
    <w:pPr>
      <w:numPr>
        <w:numId w:val="3"/>
      </w:numPr>
      <w:outlineLvl w:val="0"/>
    </w:pPr>
    <w:rPr>
      <w:b/>
      <w:sz w:val="48"/>
      <w:szCs w:val="48"/>
    </w:rPr>
  </w:style>
  <w:style w:type="paragraph" w:styleId="Heading2">
    <w:name w:val="heading 2"/>
    <w:basedOn w:val="Normal"/>
    <w:next w:val="Normal"/>
    <w:link w:val="Heading2Char"/>
    <w:unhideWhenUsed/>
    <w:qFormat/>
    <w:rsid w:val="00D36493"/>
    <w:pPr>
      <w:keepNext/>
      <w:keepLines/>
      <w:numPr>
        <w:ilvl w:val="1"/>
        <w:numId w:val="3"/>
      </w:numPr>
      <w:spacing w:before="200"/>
      <w:outlineLvl w:val="1"/>
    </w:pPr>
    <w:rPr>
      <w:rFonts w:eastAsiaTheme="majorEastAsia" w:cstheme="majorBidi"/>
      <w:b/>
      <w:bCs/>
      <w:sz w:val="24"/>
      <w:szCs w:val="24"/>
    </w:rPr>
  </w:style>
  <w:style w:type="paragraph" w:styleId="Heading3">
    <w:name w:val="heading 3"/>
    <w:basedOn w:val="Normal"/>
    <w:next w:val="Normal"/>
    <w:link w:val="Heading3Char"/>
    <w:unhideWhenUsed/>
    <w:qFormat/>
    <w:rsid w:val="00D36493"/>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D36493"/>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D36493"/>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D36493"/>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D36493"/>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D36493"/>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D36493"/>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296C"/>
    <w:pPr>
      <w:ind w:left="720"/>
      <w:contextualSpacing/>
    </w:pPr>
  </w:style>
  <w:style w:type="paragraph" w:styleId="Header">
    <w:name w:val="header"/>
    <w:basedOn w:val="Normal"/>
    <w:link w:val="HeaderChar"/>
    <w:uiPriority w:val="99"/>
    <w:unhideWhenUsed/>
    <w:rsid w:val="00F0721E"/>
    <w:pPr>
      <w:tabs>
        <w:tab w:val="center" w:pos="4513"/>
        <w:tab w:val="right" w:pos="9026"/>
      </w:tabs>
      <w:spacing w:line="240" w:lineRule="auto"/>
    </w:pPr>
  </w:style>
  <w:style w:type="character" w:customStyle="1" w:styleId="HeaderChar">
    <w:name w:val="Header Char"/>
    <w:basedOn w:val="DefaultParagraphFont"/>
    <w:link w:val="Header"/>
    <w:uiPriority w:val="99"/>
    <w:rsid w:val="00F0721E"/>
  </w:style>
  <w:style w:type="paragraph" w:styleId="Footer">
    <w:name w:val="footer"/>
    <w:basedOn w:val="Normal"/>
    <w:link w:val="FooterChar"/>
    <w:uiPriority w:val="99"/>
    <w:unhideWhenUsed/>
    <w:rsid w:val="00F0721E"/>
    <w:pPr>
      <w:tabs>
        <w:tab w:val="center" w:pos="4513"/>
        <w:tab w:val="right" w:pos="9026"/>
      </w:tabs>
      <w:spacing w:line="240" w:lineRule="auto"/>
    </w:pPr>
  </w:style>
  <w:style w:type="character" w:customStyle="1" w:styleId="FooterChar">
    <w:name w:val="Footer Char"/>
    <w:basedOn w:val="DefaultParagraphFont"/>
    <w:link w:val="Footer"/>
    <w:uiPriority w:val="99"/>
    <w:rsid w:val="00F0721E"/>
  </w:style>
  <w:style w:type="table" w:styleId="TableGrid">
    <w:name w:val="Table Grid"/>
    <w:basedOn w:val="TableNormal"/>
    <w:uiPriority w:val="59"/>
    <w:rsid w:val="00F0721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8761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761F"/>
    <w:rPr>
      <w:rFonts w:ascii="Tahoma" w:hAnsi="Tahoma" w:cs="Tahoma"/>
      <w:sz w:val="16"/>
      <w:szCs w:val="16"/>
    </w:rPr>
  </w:style>
  <w:style w:type="character" w:customStyle="1" w:styleId="Heading1Char">
    <w:name w:val="Heading 1 Char"/>
    <w:basedOn w:val="DefaultParagraphFont"/>
    <w:link w:val="Heading1"/>
    <w:rsid w:val="00D36493"/>
    <w:rPr>
      <w:b/>
      <w:sz w:val="48"/>
      <w:szCs w:val="48"/>
    </w:rPr>
  </w:style>
  <w:style w:type="character" w:customStyle="1" w:styleId="Heading2Char">
    <w:name w:val="Heading 2 Char"/>
    <w:basedOn w:val="DefaultParagraphFont"/>
    <w:link w:val="Heading2"/>
    <w:rsid w:val="00D36493"/>
    <w:rPr>
      <w:rFonts w:eastAsiaTheme="majorEastAsia" w:cstheme="majorBidi"/>
      <w:b/>
      <w:bCs/>
      <w:sz w:val="24"/>
      <w:szCs w:val="24"/>
    </w:rPr>
  </w:style>
  <w:style w:type="character" w:customStyle="1" w:styleId="Heading3Char">
    <w:name w:val="Heading 3 Char"/>
    <w:basedOn w:val="DefaultParagraphFont"/>
    <w:link w:val="Heading3"/>
    <w:rsid w:val="00D3649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D3649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D3649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rsid w:val="00D3649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rsid w:val="00D3649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D3649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D36493"/>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D6021"/>
    <w:pPr>
      <w:spacing w:after="200"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DC5A9C"/>
    <w:pPr>
      <w:spacing w:line="240" w:lineRule="auto"/>
    </w:pPr>
    <w:rPr>
      <w:sz w:val="20"/>
      <w:szCs w:val="20"/>
      <w:lang w:val="en-US"/>
    </w:rPr>
  </w:style>
  <w:style w:type="character" w:customStyle="1" w:styleId="FootnoteTextChar">
    <w:name w:val="Footnote Text Char"/>
    <w:basedOn w:val="DefaultParagraphFont"/>
    <w:link w:val="FootnoteText"/>
    <w:uiPriority w:val="99"/>
    <w:semiHidden/>
    <w:rsid w:val="00DC5A9C"/>
    <w:rPr>
      <w:sz w:val="20"/>
      <w:szCs w:val="20"/>
      <w:lang w:val="en-US"/>
    </w:rPr>
  </w:style>
  <w:style w:type="character" w:styleId="FootnoteReference">
    <w:name w:val="footnote reference"/>
    <w:basedOn w:val="DefaultParagraphFont"/>
    <w:uiPriority w:val="99"/>
    <w:semiHidden/>
    <w:unhideWhenUsed/>
    <w:rsid w:val="00DC5A9C"/>
    <w:rPr>
      <w:vertAlign w:val="superscript"/>
    </w:rPr>
  </w:style>
  <w:style w:type="paragraph" w:styleId="PlainText">
    <w:name w:val="Plain Text"/>
    <w:basedOn w:val="Normal"/>
    <w:link w:val="PlainTextChar"/>
    <w:uiPriority w:val="99"/>
    <w:unhideWhenUsed/>
    <w:rsid w:val="008F7E3D"/>
    <w:pPr>
      <w:spacing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8F7E3D"/>
    <w:rPr>
      <w:rFonts w:ascii="Consolas" w:hAnsi="Consolas"/>
      <w:sz w:val="21"/>
      <w:szCs w:val="21"/>
      <w:lang w:val="en-US"/>
    </w:rPr>
  </w:style>
  <w:style w:type="character" w:customStyle="1" w:styleId="quantifier1">
    <w:name w:val="quantifier1"/>
    <w:basedOn w:val="DefaultParagraphFont"/>
    <w:rsid w:val="003B16DF"/>
    <w:rPr>
      <w:b/>
      <w:bCs/>
      <w:color w:val="0000CD"/>
    </w:rPr>
  </w:style>
  <w:style w:type="character" w:customStyle="1" w:styleId="objecttype1">
    <w:name w:val="objecttype1"/>
    <w:basedOn w:val="DefaultParagraphFont"/>
    <w:rsid w:val="003B16DF"/>
    <w:rPr>
      <w:b w:val="0"/>
      <w:bCs w:val="0"/>
      <w:color w:val="800080"/>
    </w:rPr>
  </w:style>
  <w:style w:type="character" w:customStyle="1" w:styleId="predicatetext1">
    <w:name w:val="predicatetext1"/>
    <w:basedOn w:val="DefaultParagraphFont"/>
    <w:rsid w:val="003B16DF"/>
    <w:rPr>
      <w:b w:val="0"/>
      <w:bCs w:val="0"/>
      <w:color w:val="006400"/>
    </w:rPr>
  </w:style>
  <w:style w:type="character" w:customStyle="1" w:styleId="listseparator1">
    <w:name w:val="listseparator1"/>
    <w:basedOn w:val="DefaultParagraphFont"/>
    <w:rsid w:val="003B16DF"/>
    <w:rPr>
      <w:b w:val="0"/>
      <w:bCs w:val="0"/>
      <w:color w:val="auto"/>
    </w:rPr>
  </w:style>
  <w:style w:type="character" w:customStyle="1" w:styleId="smallindent">
    <w:name w:val="smallindent"/>
    <w:basedOn w:val="DefaultParagraphFont"/>
    <w:rsid w:val="00BA41FA"/>
  </w:style>
  <w:style w:type="character" w:styleId="CommentReference">
    <w:name w:val="annotation reference"/>
    <w:basedOn w:val="DefaultParagraphFont"/>
    <w:uiPriority w:val="99"/>
    <w:semiHidden/>
    <w:unhideWhenUsed/>
    <w:rsid w:val="002E0C3B"/>
    <w:rPr>
      <w:sz w:val="16"/>
      <w:szCs w:val="16"/>
    </w:rPr>
  </w:style>
  <w:style w:type="paragraph" w:styleId="CommentText">
    <w:name w:val="annotation text"/>
    <w:basedOn w:val="Normal"/>
    <w:link w:val="CommentTextChar"/>
    <w:uiPriority w:val="99"/>
    <w:unhideWhenUsed/>
    <w:rsid w:val="002E0C3B"/>
    <w:pPr>
      <w:spacing w:line="240" w:lineRule="auto"/>
    </w:pPr>
    <w:rPr>
      <w:sz w:val="20"/>
      <w:szCs w:val="20"/>
    </w:rPr>
  </w:style>
  <w:style w:type="character" w:customStyle="1" w:styleId="CommentTextChar">
    <w:name w:val="Comment Text Char"/>
    <w:basedOn w:val="DefaultParagraphFont"/>
    <w:link w:val="CommentText"/>
    <w:uiPriority w:val="99"/>
    <w:rsid w:val="002E0C3B"/>
    <w:rPr>
      <w:sz w:val="20"/>
      <w:szCs w:val="20"/>
    </w:rPr>
  </w:style>
  <w:style w:type="paragraph" w:styleId="CommentSubject">
    <w:name w:val="annotation subject"/>
    <w:basedOn w:val="CommentText"/>
    <w:next w:val="CommentText"/>
    <w:link w:val="CommentSubjectChar"/>
    <w:uiPriority w:val="99"/>
    <w:semiHidden/>
    <w:unhideWhenUsed/>
    <w:rsid w:val="002E0C3B"/>
    <w:rPr>
      <w:b/>
      <w:bCs/>
    </w:rPr>
  </w:style>
  <w:style w:type="character" w:customStyle="1" w:styleId="CommentSubjectChar">
    <w:name w:val="Comment Subject Char"/>
    <w:basedOn w:val="CommentTextChar"/>
    <w:link w:val="CommentSubject"/>
    <w:uiPriority w:val="99"/>
    <w:semiHidden/>
    <w:rsid w:val="002E0C3B"/>
    <w:rPr>
      <w:b/>
      <w:bCs/>
      <w:sz w:val="20"/>
      <w:szCs w:val="20"/>
    </w:rPr>
  </w:style>
  <w:style w:type="character" w:styleId="Hyperlink">
    <w:name w:val="Hyperlink"/>
    <w:basedOn w:val="DefaultParagraphFont"/>
    <w:uiPriority w:val="99"/>
    <w:unhideWhenUsed/>
    <w:rsid w:val="008764DB"/>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qFormat/>
    <w:rsid w:val="00D36493"/>
    <w:pPr>
      <w:numPr>
        <w:numId w:val="3"/>
      </w:numPr>
      <w:outlineLvl w:val="0"/>
    </w:pPr>
    <w:rPr>
      <w:b/>
      <w:sz w:val="48"/>
      <w:szCs w:val="48"/>
    </w:rPr>
  </w:style>
  <w:style w:type="paragraph" w:styleId="Heading2">
    <w:name w:val="heading 2"/>
    <w:basedOn w:val="Normal"/>
    <w:next w:val="Normal"/>
    <w:link w:val="Heading2Char"/>
    <w:unhideWhenUsed/>
    <w:qFormat/>
    <w:rsid w:val="00D36493"/>
    <w:pPr>
      <w:keepNext/>
      <w:keepLines/>
      <w:numPr>
        <w:ilvl w:val="1"/>
        <w:numId w:val="3"/>
      </w:numPr>
      <w:spacing w:before="200"/>
      <w:outlineLvl w:val="1"/>
    </w:pPr>
    <w:rPr>
      <w:rFonts w:eastAsiaTheme="majorEastAsia" w:cstheme="majorBidi"/>
      <w:b/>
      <w:bCs/>
      <w:sz w:val="24"/>
      <w:szCs w:val="24"/>
    </w:rPr>
  </w:style>
  <w:style w:type="paragraph" w:styleId="Heading3">
    <w:name w:val="heading 3"/>
    <w:basedOn w:val="Normal"/>
    <w:next w:val="Normal"/>
    <w:link w:val="Heading3Char"/>
    <w:unhideWhenUsed/>
    <w:qFormat/>
    <w:rsid w:val="00D36493"/>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D36493"/>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D36493"/>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D36493"/>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D36493"/>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nhideWhenUsed/>
    <w:qFormat/>
    <w:rsid w:val="00D36493"/>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nhideWhenUsed/>
    <w:qFormat/>
    <w:rsid w:val="00D36493"/>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4296C"/>
    <w:pPr>
      <w:ind w:left="720"/>
      <w:contextualSpacing/>
    </w:pPr>
  </w:style>
  <w:style w:type="paragraph" w:styleId="Header">
    <w:name w:val="header"/>
    <w:basedOn w:val="Normal"/>
    <w:link w:val="HeaderChar"/>
    <w:uiPriority w:val="99"/>
    <w:unhideWhenUsed/>
    <w:rsid w:val="00F0721E"/>
    <w:pPr>
      <w:tabs>
        <w:tab w:val="center" w:pos="4513"/>
        <w:tab w:val="right" w:pos="9026"/>
      </w:tabs>
      <w:spacing w:line="240" w:lineRule="auto"/>
    </w:pPr>
  </w:style>
  <w:style w:type="character" w:customStyle="1" w:styleId="HeaderChar">
    <w:name w:val="Header Char"/>
    <w:basedOn w:val="DefaultParagraphFont"/>
    <w:link w:val="Header"/>
    <w:uiPriority w:val="99"/>
    <w:rsid w:val="00F0721E"/>
  </w:style>
  <w:style w:type="paragraph" w:styleId="Footer">
    <w:name w:val="footer"/>
    <w:basedOn w:val="Normal"/>
    <w:link w:val="FooterChar"/>
    <w:uiPriority w:val="99"/>
    <w:unhideWhenUsed/>
    <w:rsid w:val="00F0721E"/>
    <w:pPr>
      <w:tabs>
        <w:tab w:val="center" w:pos="4513"/>
        <w:tab w:val="right" w:pos="9026"/>
      </w:tabs>
      <w:spacing w:line="240" w:lineRule="auto"/>
    </w:pPr>
  </w:style>
  <w:style w:type="character" w:customStyle="1" w:styleId="FooterChar">
    <w:name w:val="Footer Char"/>
    <w:basedOn w:val="DefaultParagraphFont"/>
    <w:link w:val="Footer"/>
    <w:uiPriority w:val="99"/>
    <w:rsid w:val="00F0721E"/>
  </w:style>
  <w:style w:type="table" w:styleId="TableGrid">
    <w:name w:val="Table Grid"/>
    <w:basedOn w:val="TableNormal"/>
    <w:uiPriority w:val="59"/>
    <w:rsid w:val="00F0721E"/>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8761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8761F"/>
    <w:rPr>
      <w:rFonts w:ascii="Tahoma" w:hAnsi="Tahoma" w:cs="Tahoma"/>
      <w:sz w:val="16"/>
      <w:szCs w:val="16"/>
    </w:rPr>
  </w:style>
  <w:style w:type="character" w:customStyle="1" w:styleId="Heading1Char">
    <w:name w:val="Heading 1 Char"/>
    <w:basedOn w:val="DefaultParagraphFont"/>
    <w:link w:val="Heading1"/>
    <w:rsid w:val="00D36493"/>
    <w:rPr>
      <w:b/>
      <w:sz w:val="48"/>
      <w:szCs w:val="48"/>
    </w:rPr>
  </w:style>
  <w:style w:type="character" w:customStyle="1" w:styleId="Heading2Char">
    <w:name w:val="Heading 2 Char"/>
    <w:basedOn w:val="DefaultParagraphFont"/>
    <w:link w:val="Heading2"/>
    <w:rsid w:val="00D36493"/>
    <w:rPr>
      <w:rFonts w:eastAsiaTheme="majorEastAsia" w:cstheme="majorBidi"/>
      <w:b/>
      <w:bCs/>
      <w:sz w:val="24"/>
      <w:szCs w:val="24"/>
    </w:rPr>
  </w:style>
  <w:style w:type="character" w:customStyle="1" w:styleId="Heading3Char">
    <w:name w:val="Heading 3 Char"/>
    <w:basedOn w:val="DefaultParagraphFont"/>
    <w:link w:val="Heading3"/>
    <w:rsid w:val="00D3649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rsid w:val="00D3649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rsid w:val="00D3649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rsid w:val="00D3649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rsid w:val="00D3649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D3649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D36493"/>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D6021"/>
    <w:pPr>
      <w:spacing w:after="200" w:line="240" w:lineRule="auto"/>
    </w:pPr>
    <w:rPr>
      <w:b/>
      <w:bCs/>
      <w:color w:val="4F81BD" w:themeColor="accent1"/>
      <w:sz w:val="18"/>
      <w:szCs w:val="18"/>
    </w:rPr>
  </w:style>
  <w:style w:type="paragraph" w:styleId="FootnoteText">
    <w:name w:val="footnote text"/>
    <w:basedOn w:val="Normal"/>
    <w:link w:val="FootnoteTextChar"/>
    <w:uiPriority w:val="99"/>
    <w:semiHidden/>
    <w:unhideWhenUsed/>
    <w:rsid w:val="00DC5A9C"/>
    <w:pPr>
      <w:spacing w:line="240" w:lineRule="auto"/>
    </w:pPr>
    <w:rPr>
      <w:sz w:val="20"/>
      <w:szCs w:val="20"/>
      <w:lang w:val="en-US"/>
    </w:rPr>
  </w:style>
  <w:style w:type="character" w:customStyle="1" w:styleId="FootnoteTextChar">
    <w:name w:val="Footnote Text Char"/>
    <w:basedOn w:val="DefaultParagraphFont"/>
    <w:link w:val="FootnoteText"/>
    <w:uiPriority w:val="99"/>
    <w:semiHidden/>
    <w:rsid w:val="00DC5A9C"/>
    <w:rPr>
      <w:sz w:val="20"/>
      <w:szCs w:val="20"/>
      <w:lang w:val="en-US"/>
    </w:rPr>
  </w:style>
  <w:style w:type="character" w:styleId="FootnoteReference">
    <w:name w:val="footnote reference"/>
    <w:basedOn w:val="DefaultParagraphFont"/>
    <w:uiPriority w:val="99"/>
    <w:semiHidden/>
    <w:unhideWhenUsed/>
    <w:rsid w:val="00DC5A9C"/>
    <w:rPr>
      <w:vertAlign w:val="superscript"/>
    </w:rPr>
  </w:style>
  <w:style w:type="paragraph" w:styleId="PlainText">
    <w:name w:val="Plain Text"/>
    <w:basedOn w:val="Normal"/>
    <w:link w:val="PlainTextChar"/>
    <w:uiPriority w:val="99"/>
    <w:unhideWhenUsed/>
    <w:rsid w:val="008F7E3D"/>
    <w:pPr>
      <w:spacing w:line="240" w:lineRule="auto"/>
    </w:pPr>
    <w:rPr>
      <w:rFonts w:ascii="Consolas" w:hAnsi="Consolas"/>
      <w:sz w:val="21"/>
      <w:szCs w:val="21"/>
      <w:lang w:val="en-US"/>
    </w:rPr>
  </w:style>
  <w:style w:type="character" w:customStyle="1" w:styleId="PlainTextChar">
    <w:name w:val="Plain Text Char"/>
    <w:basedOn w:val="DefaultParagraphFont"/>
    <w:link w:val="PlainText"/>
    <w:uiPriority w:val="99"/>
    <w:rsid w:val="008F7E3D"/>
    <w:rPr>
      <w:rFonts w:ascii="Consolas" w:hAnsi="Consolas"/>
      <w:sz w:val="21"/>
      <w:szCs w:val="21"/>
      <w:lang w:val="en-US"/>
    </w:rPr>
  </w:style>
  <w:style w:type="character" w:customStyle="1" w:styleId="quantifier1">
    <w:name w:val="quantifier1"/>
    <w:basedOn w:val="DefaultParagraphFont"/>
    <w:rsid w:val="003B16DF"/>
    <w:rPr>
      <w:b/>
      <w:bCs/>
      <w:color w:val="0000CD"/>
    </w:rPr>
  </w:style>
  <w:style w:type="character" w:customStyle="1" w:styleId="objecttype1">
    <w:name w:val="objecttype1"/>
    <w:basedOn w:val="DefaultParagraphFont"/>
    <w:rsid w:val="003B16DF"/>
    <w:rPr>
      <w:b w:val="0"/>
      <w:bCs w:val="0"/>
      <w:color w:val="800080"/>
    </w:rPr>
  </w:style>
  <w:style w:type="character" w:customStyle="1" w:styleId="predicatetext1">
    <w:name w:val="predicatetext1"/>
    <w:basedOn w:val="DefaultParagraphFont"/>
    <w:rsid w:val="003B16DF"/>
    <w:rPr>
      <w:b w:val="0"/>
      <w:bCs w:val="0"/>
      <w:color w:val="006400"/>
    </w:rPr>
  </w:style>
  <w:style w:type="character" w:customStyle="1" w:styleId="listseparator1">
    <w:name w:val="listseparator1"/>
    <w:basedOn w:val="DefaultParagraphFont"/>
    <w:rsid w:val="003B16DF"/>
    <w:rPr>
      <w:b w:val="0"/>
      <w:bCs w:val="0"/>
      <w:color w:val="auto"/>
    </w:rPr>
  </w:style>
  <w:style w:type="character" w:customStyle="1" w:styleId="smallindent">
    <w:name w:val="smallindent"/>
    <w:basedOn w:val="DefaultParagraphFont"/>
    <w:rsid w:val="00BA41FA"/>
  </w:style>
  <w:style w:type="character" w:styleId="CommentReference">
    <w:name w:val="annotation reference"/>
    <w:basedOn w:val="DefaultParagraphFont"/>
    <w:uiPriority w:val="99"/>
    <w:semiHidden/>
    <w:unhideWhenUsed/>
    <w:rsid w:val="002E0C3B"/>
    <w:rPr>
      <w:sz w:val="16"/>
      <w:szCs w:val="16"/>
    </w:rPr>
  </w:style>
  <w:style w:type="paragraph" w:styleId="CommentText">
    <w:name w:val="annotation text"/>
    <w:basedOn w:val="Normal"/>
    <w:link w:val="CommentTextChar"/>
    <w:uiPriority w:val="99"/>
    <w:unhideWhenUsed/>
    <w:rsid w:val="002E0C3B"/>
    <w:pPr>
      <w:spacing w:line="240" w:lineRule="auto"/>
    </w:pPr>
    <w:rPr>
      <w:sz w:val="20"/>
      <w:szCs w:val="20"/>
    </w:rPr>
  </w:style>
  <w:style w:type="character" w:customStyle="1" w:styleId="CommentTextChar">
    <w:name w:val="Comment Text Char"/>
    <w:basedOn w:val="DefaultParagraphFont"/>
    <w:link w:val="CommentText"/>
    <w:uiPriority w:val="99"/>
    <w:rsid w:val="002E0C3B"/>
    <w:rPr>
      <w:sz w:val="20"/>
      <w:szCs w:val="20"/>
    </w:rPr>
  </w:style>
  <w:style w:type="paragraph" w:styleId="CommentSubject">
    <w:name w:val="annotation subject"/>
    <w:basedOn w:val="CommentText"/>
    <w:next w:val="CommentText"/>
    <w:link w:val="CommentSubjectChar"/>
    <w:uiPriority w:val="99"/>
    <w:semiHidden/>
    <w:unhideWhenUsed/>
    <w:rsid w:val="002E0C3B"/>
    <w:rPr>
      <w:b/>
      <w:bCs/>
    </w:rPr>
  </w:style>
  <w:style w:type="character" w:customStyle="1" w:styleId="CommentSubjectChar">
    <w:name w:val="Comment Subject Char"/>
    <w:basedOn w:val="CommentTextChar"/>
    <w:link w:val="CommentSubject"/>
    <w:uiPriority w:val="99"/>
    <w:semiHidden/>
    <w:rsid w:val="002E0C3B"/>
    <w:rPr>
      <w:b/>
      <w:bCs/>
      <w:sz w:val="20"/>
      <w:szCs w:val="20"/>
    </w:rPr>
  </w:style>
  <w:style w:type="character" w:styleId="Hyperlink">
    <w:name w:val="Hyperlink"/>
    <w:basedOn w:val="DefaultParagraphFont"/>
    <w:uiPriority w:val="99"/>
    <w:unhideWhenUsed/>
    <w:rsid w:val="008764DB"/>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70552538">
      <w:bodyDiv w:val="1"/>
      <w:marLeft w:val="0"/>
      <w:marRight w:val="0"/>
      <w:marTop w:val="0"/>
      <w:marBottom w:val="0"/>
      <w:divBdr>
        <w:top w:val="none" w:sz="0" w:space="0" w:color="auto"/>
        <w:left w:val="none" w:sz="0" w:space="0" w:color="auto"/>
        <w:bottom w:val="none" w:sz="0" w:space="0" w:color="auto"/>
        <w:right w:val="none" w:sz="0" w:space="0" w:color="auto"/>
      </w:divBdr>
      <w:divsChild>
        <w:div w:id="160225322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emf"/><Relationship Id="rId299" Type="http://schemas.openxmlformats.org/officeDocument/2006/relationships/image" Target="media/image266.jpg"/><Relationship Id="rId21" Type="http://schemas.openxmlformats.org/officeDocument/2006/relationships/header" Target="header4.xml"/><Relationship Id="rId63" Type="http://schemas.openxmlformats.org/officeDocument/2006/relationships/image" Target="media/image45.jpg"/><Relationship Id="rId159" Type="http://schemas.openxmlformats.org/officeDocument/2006/relationships/image" Target="media/image136.jpg"/><Relationship Id="rId324" Type="http://schemas.openxmlformats.org/officeDocument/2006/relationships/image" Target="media/image290.jpg"/><Relationship Id="rId366" Type="http://schemas.openxmlformats.org/officeDocument/2006/relationships/image" Target="media/image330.emf"/><Relationship Id="rId531" Type="http://schemas.openxmlformats.org/officeDocument/2006/relationships/fontTable" Target="fontTable.xml"/><Relationship Id="rId170" Type="http://schemas.openxmlformats.org/officeDocument/2006/relationships/image" Target="media/image146.emf"/><Relationship Id="rId226" Type="http://schemas.openxmlformats.org/officeDocument/2006/relationships/image" Target="media/image197.jpg"/><Relationship Id="rId433" Type="http://schemas.openxmlformats.org/officeDocument/2006/relationships/image" Target="media/image396.jpg"/><Relationship Id="rId268" Type="http://schemas.openxmlformats.org/officeDocument/2006/relationships/image" Target="media/image236.jpg"/><Relationship Id="rId475" Type="http://schemas.openxmlformats.org/officeDocument/2006/relationships/image" Target="media/image436.jpg"/><Relationship Id="rId32" Type="http://schemas.openxmlformats.org/officeDocument/2006/relationships/image" Target="media/image16.jpg"/><Relationship Id="rId74" Type="http://schemas.openxmlformats.org/officeDocument/2006/relationships/image" Target="media/image55.jpg"/><Relationship Id="rId128" Type="http://schemas.openxmlformats.org/officeDocument/2006/relationships/image" Target="media/image107.jpg"/><Relationship Id="rId335" Type="http://schemas.openxmlformats.org/officeDocument/2006/relationships/image" Target="media/image301.jpg"/><Relationship Id="rId377" Type="http://schemas.openxmlformats.org/officeDocument/2006/relationships/image" Target="media/image341.jpg"/><Relationship Id="rId500" Type="http://schemas.openxmlformats.org/officeDocument/2006/relationships/image" Target="media/image460.jpg"/><Relationship Id="rId5" Type="http://schemas.openxmlformats.org/officeDocument/2006/relationships/settings" Target="settings.xml"/><Relationship Id="rId181" Type="http://schemas.openxmlformats.org/officeDocument/2006/relationships/header" Target="header13.xml"/><Relationship Id="rId237" Type="http://schemas.openxmlformats.org/officeDocument/2006/relationships/image" Target="media/image208.jpg"/><Relationship Id="rId402" Type="http://schemas.openxmlformats.org/officeDocument/2006/relationships/image" Target="media/image365.jpg"/><Relationship Id="rId279" Type="http://schemas.openxmlformats.org/officeDocument/2006/relationships/image" Target="media/image247.jpg"/><Relationship Id="rId444" Type="http://schemas.openxmlformats.org/officeDocument/2006/relationships/header" Target="header27.xml"/><Relationship Id="rId486" Type="http://schemas.openxmlformats.org/officeDocument/2006/relationships/image" Target="media/image446.jpg"/><Relationship Id="rId43" Type="http://schemas.openxmlformats.org/officeDocument/2006/relationships/image" Target="media/image27.jpg"/><Relationship Id="rId139" Type="http://schemas.openxmlformats.org/officeDocument/2006/relationships/image" Target="media/image117.emf"/><Relationship Id="rId290" Type="http://schemas.openxmlformats.org/officeDocument/2006/relationships/image" Target="media/image257.jpg"/><Relationship Id="rId304" Type="http://schemas.openxmlformats.org/officeDocument/2006/relationships/image" Target="media/image271.jpg"/><Relationship Id="rId346" Type="http://schemas.openxmlformats.org/officeDocument/2006/relationships/image" Target="media/image311.jpg"/><Relationship Id="rId388" Type="http://schemas.openxmlformats.org/officeDocument/2006/relationships/image" Target="media/image351.emf"/><Relationship Id="rId511" Type="http://schemas.openxmlformats.org/officeDocument/2006/relationships/image" Target="media/image470.emf"/><Relationship Id="rId85" Type="http://schemas.openxmlformats.org/officeDocument/2006/relationships/image" Target="media/image66.jpg"/><Relationship Id="rId150" Type="http://schemas.openxmlformats.org/officeDocument/2006/relationships/image" Target="media/image128.jpg"/><Relationship Id="rId192" Type="http://schemas.openxmlformats.org/officeDocument/2006/relationships/image" Target="media/image165.jpg"/><Relationship Id="rId206" Type="http://schemas.openxmlformats.org/officeDocument/2006/relationships/image" Target="media/image179.jpg"/><Relationship Id="rId413" Type="http://schemas.openxmlformats.org/officeDocument/2006/relationships/image" Target="media/image375.jpg"/><Relationship Id="rId248" Type="http://schemas.openxmlformats.org/officeDocument/2006/relationships/image" Target="media/image218.jpg"/><Relationship Id="rId455" Type="http://schemas.openxmlformats.org/officeDocument/2006/relationships/image" Target="media/image417.jpg"/><Relationship Id="rId497" Type="http://schemas.openxmlformats.org/officeDocument/2006/relationships/image" Target="media/image457.jpg"/><Relationship Id="rId12" Type="http://schemas.openxmlformats.org/officeDocument/2006/relationships/image" Target="media/image1.emf"/><Relationship Id="rId108" Type="http://schemas.openxmlformats.org/officeDocument/2006/relationships/image" Target="media/image87.emf"/><Relationship Id="rId315" Type="http://schemas.openxmlformats.org/officeDocument/2006/relationships/image" Target="media/image281.jpg"/><Relationship Id="rId357" Type="http://schemas.openxmlformats.org/officeDocument/2006/relationships/image" Target="media/image321.jpg"/><Relationship Id="rId522" Type="http://schemas.openxmlformats.org/officeDocument/2006/relationships/image" Target="media/image478.jpg"/><Relationship Id="rId54" Type="http://schemas.openxmlformats.org/officeDocument/2006/relationships/image" Target="media/image36.jpg"/><Relationship Id="rId96" Type="http://schemas.openxmlformats.org/officeDocument/2006/relationships/image" Target="media/image76.jpg"/><Relationship Id="rId161" Type="http://schemas.openxmlformats.org/officeDocument/2006/relationships/image" Target="media/image138.jpg"/><Relationship Id="rId217" Type="http://schemas.openxmlformats.org/officeDocument/2006/relationships/image" Target="media/image188.jpg"/><Relationship Id="rId399" Type="http://schemas.openxmlformats.org/officeDocument/2006/relationships/image" Target="media/image362.jpg"/><Relationship Id="rId259" Type="http://schemas.openxmlformats.org/officeDocument/2006/relationships/image" Target="media/image229.jpg"/><Relationship Id="rId424" Type="http://schemas.openxmlformats.org/officeDocument/2006/relationships/image" Target="media/image387.jpg"/><Relationship Id="rId466" Type="http://schemas.openxmlformats.org/officeDocument/2006/relationships/image" Target="media/image428.jpg"/><Relationship Id="rId23" Type="http://schemas.openxmlformats.org/officeDocument/2006/relationships/image" Target="media/image7.emf"/><Relationship Id="rId119" Type="http://schemas.openxmlformats.org/officeDocument/2006/relationships/image" Target="media/image98.jpg"/><Relationship Id="rId270" Type="http://schemas.openxmlformats.org/officeDocument/2006/relationships/image" Target="media/image238.jpg"/><Relationship Id="rId326" Type="http://schemas.openxmlformats.org/officeDocument/2006/relationships/image" Target="media/image292.jpg"/><Relationship Id="rId65" Type="http://schemas.openxmlformats.org/officeDocument/2006/relationships/image" Target="media/image47.jpg"/><Relationship Id="rId130" Type="http://schemas.openxmlformats.org/officeDocument/2006/relationships/image" Target="media/image109.jpg"/><Relationship Id="rId368" Type="http://schemas.openxmlformats.org/officeDocument/2006/relationships/image" Target="media/image332.jpg"/><Relationship Id="rId172" Type="http://schemas.openxmlformats.org/officeDocument/2006/relationships/image" Target="media/image148.jpg"/><Relationship Id="rId228" Type="http://schemas.openxmlformats.org/officeDocument/2006/relationships/image" Target="media/image199.jpg"/><Relationship Id="rId435" Type="http://schemas.openxmlformats.org/officeDocument/2006/relationships/image" Target="media/image398.jpg"/><Relationship Id="rId477" Type="http://schemas.openxmlformats.org/officeDocument/2006/relationships/image" Target="media/image438.jpg"/><Relationship Id="rId281" Type="http://schemas.openxmlformats.org/officeDocument/2006/relationships/image" Target="media/image249.jpg"/><Relationship Id="rId337" Type="http://schemas.openxmlformats.org/officeDocument/2006/relationships/image" Target="media/image303.jpg"/><Relationship Id="rId502" Type="http://schemas.openxmlformats.org/officeDocument/2006/relationships/image" Target="media/image462.jpg"/><Relationship Id="rId34" Type="http://schemas.openxmlformats.org/officeDocument/2006/relationships/image" Target="media/image18.jpg"/><Relationship Id="rId76" Type="http://schemas.openxmlformats.org/officeDocument/2006/relationships/image" Target="media/image57.jpg"/><Relationship Id="rId141" Type="http://schemas.openxmlformats.org/officeDocument/2006/relationships/image" Target="media/image119.jpg"/><Relationship Id="rId379" Type="http://schemas.openxmlformats.org/officeDocument/2006/relationships/image" Target="media/image343.emf"/><Relationship Id="rId7" Type="http://schemas.openxmlformats.org/officeDocument/2006/relationships/footnotes" Target="footnotes.xml"/><Relationship Id="rId183" Type="http://schemas.openxmlformats.org/officeDocument/2006/relationships/image" Target="media/image158.emf"/><Relationship Id="rId239" Type="http://schemas.openxmlformats.org/officeDocument/2006/relationships/image" Target="media/image209.emf"/><Relationship Id="rId390" Type="http://schemas.openxmlformats.org/officeDocument/2006/relationships/image" Target="media/image353.emf"/><Relationship Id="rId404" Type="http://schemas.openxmlformats.org/officeDocument/2006/relationships/image" Target="media/image367.jpg"/><Relationship Id="rId446" Type="http://schemas.openxmlformats.org/officeDocument/2006/relationships/image" Target="media/image408.jpg"/><Relationship Id="rId250" Type="http://schemas.openxmlformats.org/officeDocument/2006/relationships/image" Target="media/image220.jpg"/><Relationship Id="rId292" Type="http://schemas.openxmlformats.org/officeDocument/2006/relationships/image" Target="media/image259.jpg"/><Relationship Id="rId306" Type="http://schemas.openxmlformats.org/officeDocument/2006/relationships/image" Target="media/image273.jpg"/><Relationship Id="rId488" Type="http://schemas.openxmlformats.org/officeDocument/2006/relationships/image" Target="media/image448.jpg"/><Relationship Id="rId45" Type="http://schemas.openxmlformats.org/officeDocument/2006/relationships/header" Target="header5.xml"/><Relationship Id="rId87" Type="http://schemas.openxmlformats.org/officeDocument/2006/relationships/image" Target="media/image68.jpg"/><Relationship Id="rId110" Type="http://schemas.openxmlformats.org/officeDocument/2006/relationships/image" Target="media/image89.jpg"/><Relationship Id="rId348" Type="http://schemas.openxmlformats.org/officeDocument/2006/relationships/image" Target="media/image313.jpg"/><Relationship Id="rId513" Type="http://schemas.openxmlformats.org/officeDocument/2006/relationships/header" Target="header32.xml"/><Relationship Id="rId152" Type="http://schemas.openxmlformats.org/officeDocument/2006/relationships/header" Target="header11.xml"/><Relationship Id="rId194" Type="http://schemas.openxmlformats.org/officeDocument/2006/relationships/image" Target="media/image167.jpg"/><Relationship Id="rId208" Type="http://schemas.openxmlformats.org/officeDocument/2006/relationships/image" Target="media/image181.jpg"/><Relationship Id="rId415" Type="http://schemas.openxmlformats.org/officeDocument/2006/relationships/image" Target="media/image377.jpg"/><Relationship Id="rId457" Type="http://schemas.openxmlformats.org/officeDocument/2006/relationships/image" Target="media/image419.jpg"/><Relationship Id="rId261" Type="http://schemas.openxmlformats.org/officeDocument/2006/relationships/image" Target="media/image231.jpg"/><Relationship Id="rId499" Type="http://schemas.openxmlformats.org/officeDocument/2006/relationships/image" Target="media/image459.jpg"/><Relationship Id="rId14" Type="http://schemas.openxmlformats.org/officeDocument/2006/relationships/image" Target="media/image3.emf"/><Relationship Id="rId56" Type="http://schemas.openxmlformats.org/officeDocument/2006/relationships/image" Target="media/image38.jpg"/><Relationship Id="rId317" Type="http://schemas.openxmlformats.org/officeDocument/2006/relationships/image" Target="media/image283.jpg"/><Relationship Id="rId359" Type="http://schemas.openxmlformats.org/officeDocument/2006/relationships/image" Target="media/image323.jpg"/><Relationship Id="rId524" Type="http://schemas.openxmlformats.org/officeDocument/2006/relationships/image" Target="media/image480.jpg"/><Relationship Id="rId98" Type="http://schemas.openxmlformats.org/officeDocument/2006/relationships/image" Target="media/image78.jpg"/><Relationship Id="rId121" Type="http://schemas.openxmlformats.org/officeDocument/2006/relationships/image" Target="media/image100.jpg"/><Relationship Id="rId163" Type="http://schemas.openxmlformats.org/officeDocument/2006/relationships/image" Target="media/image140.jpg"/><Relationship Id="rId219" Type="http://schemas.openxmlformats.org/officeDocument/2006/relationships/image" Target="media/image190.jpg"/><Relationship Id="rId370" Type="http://schemas.openxmlformats.org/officeDocument/2006/relationships/image" Target="media/image334.jpg"/><Relationship Id="rId426" Type="http://schemas.openxmlformats.org/officeDocument/2006/relationships/image" Target="media/image389.jpg"/><Relationship Id="rId230" Type="http://schemas.openxmlformats.org/officeDocument/2006/relationships/image" Target="media/image201.jpg"/><Relationship Id="rId251" Type="http://schemas.openxmlformats.org/officeDocument/2006/relationships/image" Target="media/image221.jpg"/><Relationship Id="rId468" Type="http://schemas.openxmlformats.org/officeDocument/2006/relationships/image" Target="media/image430.jpg"/><Relationship Id="rId489" Type="http://schemas.openxmlformats.org/officeDocument/2006/relationships/image" Target="media/image449.jpg"/><Relationship Id="rId25" Type="http://schemas.openxmlformats.org/officeDocument/2006/relationships/image" Target="media/image9.jpg"/><Relationship Id="rId46" Type="http://schemas.openxmlformats.org/officeDocument/2006/relationships/header" Target="header6.xml"/><Relationship Id="rId67" Type="http://schemas.openxmlformats.org/officeDocument/2006/relationships/image" Target="media/image49.jpg"/><Relationship Id="rId272" Type="http://schemas.openxmlformats.org/officeDocument/2006/relationships/image" Target="media/image240.jpg"/><Relationship Id="rId293" Type="http://schemas.openxmlformats.org/officeDocument/2006/relationships/image" Target="media/image260.jpg"/><Relationship Id="rId307" Type="http://schemas.openxmlformats.org/officeDocument/2006/relationships/image" Target="media/image274.jpg"/><Relationship Id="rId328" Type="http://schemas.openxmlformats.org/officeDocument/2006/relationships/image" Target="media/image294.jpg"/><Relationship Id="rId349" Type="http://schemas.openxmlformats.org/officeDocument/2006/relationships/image" Target="media/image314.jpg"/><Relationship Id="rId514" Type="http://schemas.openxmlformats.org/officeDocument/2006/relationships/header" Target="header33.xml"/><Relationship Id="rId88" Type="http://schemas.openxmlformats.org/officeDocument/2006/relationships/image" Target="media/image69.jpg"/><Relationship Id="rId111" Type="http://schemas.openxmlformats.org/officeDocument/2006/relationships/image" Target="media/image90.jpg"/><Relationship Id="rId132" Type="http://schemas.openxmlformats.org/officeDocument/2006/relationships/image" Target="media/image111.jpg"/><Relationship Id="rId153" Type="http://schemas.openxmlformats.org/officeDocument/2006/relationships/image" Target="media/image130.jpg"/><Relationship Id="rId174" Type="http://schemas.openxmlformats.org/officeDocument/2006/relationships/image" Target="media/image150.jpg"/><Relationship Id="rId195" Type="http://schemas.openxmlformats.org/officeDocument/2006/relationships/image" Target="media/image168.jpg"/><Relationship Id="rId209" Type="http://schemas.openxmlformats.org/officeDocument/2006/relationships/image" Target="media/image182.jpg"/><Relationship Id="rId360" Type="http://schemas.openxmlformats.org/officeDocument/2006/relationships/image" Target="media/image324.jpg"/><Relationship Id="rId381" Type="http://schemas.openxmlformats.org/officeDocument/2006/relationships/image" Target="media/image345.jpg"/><Relationship Id="rId416" Type="http://schemas.openxmlformats.org/officeDocument/2006/relationships/image" Target="media/image378.jpg"/><Relationship Id="rId220" Type="http://schemas.openxmlformats.org/officeDocument/2006/relationships/image" Target="media/image191.jpg"/><Relationship Id="rId241" Type="http://schemas.openxmlformats.org/officeDocument/2006/relationships/image" Target="media/image211.jpg"/><Relationship Id="rId437" Type="http://schemas.openxmlformats.org/officeDocument/2006/relationships/image" Target="media/image400.jpg"/><Relationship Id="rId458" Type="http://schemas.openxmlformats.org/officeDocument/2006/relationships/image" Target="media/image420.jpg"/><Relationship Id="rId479" Type="http://schemas.openxmlformats.org/officeDocument/2006/relationships/image" Target="media/image440.jpg"/><Relationship Id="rId15" Type="http://schemas.openxmlformats.org/officeDocument/2006/relationships/image" Target="media/image4.emf"/><Relationship Id="rId36" Type="http://schemas.openxmlformats.org/officeDocument/2006/relationships/image" Target="media/image20.jpg"/><Relationship Id="rId57" Type="http://schemas.openxmlformats.org/officeDocument/2006/relationships/image" Target="media/image39.jpg"/><Relationship Id="rId262" Type="http://schemas.openxmlformats.org/officeDocument/2006/relationships/image" Target="media/image232.jpg"/><Relationship Id="rId283" Type="http://schemas.openxmlformats.org/officeDocument/2006/relationships/image" Target="media/image251.jpg"/><Relationship Id="rId318" Type="http://schemas.openxmlformats.org/officeDocument/2006/relationships/image" Target="media/image284.jpg"/><Relationship Id="rId339" Type="http://schemas.openxmlformats.org/officeDocument/2006/relationships/image" Target="media/image305.jpg"/><Relationship Id="rId490" Type="http://schemas.openxmlformats.org/officeDocument/2006/relationships/image" Target="media/image450.jpg"/><Relationship Id="rId504" Type="http://schemas.openxmlformats.org/officeDocument/2006/relationships/image" Target="media/image464.jpg"/><Relationship Id="rId525" Type="http://schemas.openxmlformats.org/officeDocument/2006/relationships/image" Target="media/image481.jpg"/><Relationship Id="rId78" Type="http://schemas.openxmlformats.org/officeDocument/2006/relationships/image" Target="media/image59.jpg"/><Relationship Id="rId99" Type="http://schemas.openxmlformats.org/officeDocument/2006/relationships/image" Target="media/image79.emf"/><Relationship Id="rId101" Type="http://schemas.openxmlformats.org/officeDocument/2006/relationships/image" Target="media/image81.jpg"/><Relationship Id="rId122" Type="http://schemas.openxmlformats.org/officeDocument/2006/relationships/image" Target="media/image101.jpg"/><Relationship Id="rId143" Type="http://schemas.openxmlformats.org/officeDocument/2006/relationships/image" Target="media/image121.jpg"/><Relationship Id="rId164" Type="http://schemas.openxmlformats.org/officeDocument/2006/relationships/image" Target="media/image141.jpg"/><Relationship Id="rId185" Type="http://schemas.openxmlformats.org/officeDocument/2006/relationships/image" Target="media/image160.jpg"/><Relationship Id="rId350" Type="http://schemas.openxmlformats.org/officeDocument/2006/relationships/image" Target="media/image315.jpg"/><Relationship Id="rId371" Type="http://schemas.openxmlformats.org/officeDocument/2006/relationships/image" Target="media/image335.jpg"/><Relationship Id="rId406" Type="http://schemas.openxmlformats.org/officeDocument/2006/relationships/image" Target="media/image369.jpg"/><Relationship Id="rId9" Type="http://schemas.openxmlformats.org/officeDocument/2006/relationships/header" Target="header1.xml"/><Relationship Id="rId210" Type="http://schemas.openxmlformats.org/officeDocument/2006/relationships/image" Target="media/image183.jpg"/><Relationship Id="rId392" Type="http://schemas.openxmlformats.org/officeDocument/2006/relationships/image" Target="media/image355.jpg"/><Relationship Id="rId427" Type="http://schemas.openxmlformats.org/officeDocument/2006/relationships/image" Target="media/image390.jpg"/><Relationship Id="rId448" Type="http://schemas.openxmlformats.org/officeDocument/2006/relationships/image" Target="media/image410.jpg"/><Relationship Id="rId469" Type="http://schemas.openxmlformats.org/officeDocument/2006/relationships/header" Target="header28.xml"/><Relationship Id="rId26" Type="http://schemas.openxmlformats.org/officeDocument/2006/relationships/image" Target="media/image10.emf"/><Relationship Id="rId231" Type="http://schemas.openxmlformats.org/officeDocument/2006/relationships/image" Target="media/image202.jpg"/><Relationship Id="rId252" Type="http://schemas.openxmlformats.org/officeDocument/2006/relationships/image" Target="media/image222.emf"/><Relationship Id="rId273" Type="http://schemas.openxmlformats.org/officeDocument/2006/relationships/image" Target="media/image241.jpg"/><Relationship Id="rId294" Type="http://schemas.openxmlformats.org/officeDocument/2006/relationships/image" Target="media/image261.jpg"/><Relationship Id="rId308" Type="http://schemas.openxmlformats.org/officeDocument/2006/relationships/header" Target="header22.xml"/><Relationship Id="rId329" Type="http://schemas.openxmlformats.org/officeDocument/2006/relationships/image" Target="media/image295.jpg"/><Relationship Id="rId480" Type="http://schemas.openxmlformats.org/officeDocument/2006/relationships/image" Target="media/image441.jpg"/><Relationship Id="rId515" Type="http://schemas.openxmlformats.org/officeDocument/2006/relationships/image" Target="media/image471.emf"/><Relationship Id="rId47" Type="http://schemas.openxmlformats.org/officeDocument/2006/relationships/image" Target="media/image29.emf"/><Relationship Id="rId68" Type="http://schemas.openxmlformats.org/officeDocument/2006/relationships/image" Target="media/image50.jpg"/><Relationship Id="rId89" Type="http://schemas.openxmlformats.org/officeDocument/2006/relationships/image" Target="media/image70.jpg"/><Relationship Id="rId112" Type="http://schemas.openxmlformats.org/officeDocument/2006/relationships/image" Target="media/image91.jpg"/><Relationship Id="rId133" Type="http://schemas.openxmlformats.org/officeDocument/2006/relationships/image" Target="media/image112.jpg"/><Relationship Id="rId154" Type="http://schemas.openxmlformats.org/officeDocument/2006/relationships/image" Target="media/image131.emf"/><Relationship Id="rId175" Type="http://schemas.openxmlformats.org/officeDocument/2006/relationships/image" Target="media/image151.jpg"/><Relationship Id="rId340" Type="http://schemas.openxmlformats.org/officeDocument/2006/relationships/image" Target="media/image306.jpg"/><Relationship Id="rId361" Type="http://schemas.openxmlformats.org/officeDocument/2006/relationships/image" Target="media/image325.jpg"/><Relationship Id="rId196" Type="http://schemas.openxmlformats.org/officeDocument/2006/relationships/image" Target="media/image169.jpg"/><Relationship Id="rId200" Type="http://schemas.openxmlformats.org/officeDocument/2006/relationships/image" Target="media/image173.jpg"/><Relationship Id="rId382" Type="http://schemas.openxmlformats.org/officeDocument/2006/relationships/image" Target="media/image346.jpg"/><Relationship Id="rId417" Type="http://schemas.openxmlformats.org/officeDocument/2006/relationships/image" Target="media/image379.jpg"/><Relationship Id="rId438" Type="http://schemas.openxmlformats.org/officeDocument/2006/relationships/image" Target="media/image401.jpg"/><Relationship Id="rId459" Type="http://schemas.openxmlformats.org/officeDocument/2006/relationships/image" Target="media/image421.jpg"/><Relationship Id="rId16" Type="http://schemas.openxmlformats.org/officeDocument/2006/relationships/image" Target="media/image5.emf"/><Relationship Id="rId221" Type="http://schemas.openxmlformats.org/officeDocument/2006/relationships/image" Target="media/image192.jpg"/><Relationship Id="rId242" Type="http://schemas.openxmlformats.org/officeDocument/2006/relationships/image" Target="media/image212.jpg"/><Relationship Id="rId263" Type="http://schemas.openxmlformats.org/officeDocument/2006/relationships/image" Target="media/image233.emf"/><Relationship Id="rId284" Type="http://schemas.openxmlformats.org/officeDocument/2006/relationships/image" Target="media/image252.jpg"/><Relationship Id="rId319" Type="http://schemas.openxmlformats.org/officeDocument/2006/relationships/image" Target="media/image285.jpg"/><Relationship Id="rId470" Type="http://schemas.openxmlformats.org/officeDocument/2006/relationships/image" Target="media/image431.emf"/><Relationship Id="rId491" Type="http://schemas.openxmlformats.org/officeDocument/2006/relationships/image" Target="media/image451.jpg"/><Relationship Id="rId505" Type="http://schemas.openxmlformats.org/officeDocument/2006/relationships/image" Target="media/image465.jpg"/><Relationship Id="rId526" Type="http://schemas.openxmlformats.org/officeDocument/2006/relationships/image" Target="media/image482.jpg"/><Relationship Id="rId37" Type="http://schemas.openxmlformats.org/officeDocument/2006/relationships/image" Target="media/image21.jpg"/><Relationship Id="rId58" Type="http://schemas.openxmlformats.org/officeDocument/2006/relationships/image" Target="media/image40.jpg"/><Relationship Id="rId79" Type="http://schemas.openxmlformats.org/officeDocument/2006/relationships/image" Target="media/image60.jpg"/><Relationship Id="rId102" Type="http://schemas.openxmlformats.org/officeDocument/2006/relationships/image" Target="media/image82.jpg"/><Relationship Id="rId123" Type="http://schemas.openxmlformats.org/officeDocument/2006/relationships/image" Target="media/image102.jpg"/><Relationship Id="rId144" Type="http://schemas.openxmlformats.org/officeDocument/2006/relationships/image" Target="media/image122.jpg"/><Relationship Id="rId330" Type="http://schemas.openxmlformats.org/officeDocument/2006/relationships/image" Target="media/image296.jpg"/><Relationship Id="rId90" Type="http://schemas.openxmlformats.org/officeDocument/2006/relationships/image" Target="media/image71.jpg"/><Relationship Id="rId165" Type="http://schemas.openxmlformats.org/officeDocument/2006/relationships/image" Target="media/image142.jpg"/><Relationship Id="rId186" Type="http://schemas.openxmlformats.org/officeDocument/2006/relationships/header" Target="header14.xml"/><Relationship Id="rId351" Type="http://schemas.openxmlformats.org/officeDocument/2006/relationships/image" Target="media/image316.jpg"/><Relationship Id="rId372" Type="http://schemas.openxmlformats.org/officeDocument/2006/relationships/image" Target="media/image336.jpg"/><Relationship Id="rId393" Type="http://schemas.openxmlformats.org/officeDocument/2006/relationships/image" Target="media/image356.jpg"/><Relationship Id="rId407" Type="http://schemas.openxmlformats.org/officeDocument/2006/relationships/header" Target="header26.xml"/><Relationship Id="rId428" Type="http://schemas.openxmlformats.org/officeDocument/2006/relationships/image" Target="media/image391.jpg"/><Relationship Id="rId449" Type="http://schemas.openxmlformats.org/officeDocument/2006/relationships/image" Target="media/image411.jpg"/><Relationship Id="rId211" Type="http://schemas.openxmlformats.org/officeDocument/2006/relationships/image" Target="media/image184.jpg"/><Relationship Id="rId232" Type="http://schemas.openxmlformats.org/officeDocument/2006/relationships/image" Target="media/image203.jpg"/><Relationship Id="rId253" Type="http://schemas.openxmlformats.org/officeDocument/2006/relationships/image" Target="media/image223.jpg"/><Relationship Id="rId274" Type="http://schemas.openxmlformats.org/officeDocument/2006/relationships/image" Target="media/image242.jpg"/><Relationship Id="rId295" Type="http://schemas.openxmlformats.org/officeDocument/2006/relationships/image" Target="media/image262.jpg"/><Relationship Id="rId309" Type="http://schemas.openxmlformats.org/officeDocument/2006/relationships/image" Target="media/image275.jpg"/><Relationship Id="rId460" Type="http://schemas.openxmlformats.org/officeDocument/2006/relationships/image" Target="media/image422.jpg"/><Relationship Id="rId481" Type="http://schemas.openxmlformats.org/officeDocument/2006/relationships/image" Target="media/image442.jpg"/><Relationship Id="rId516" Type="http://schemas.openxmlformats.org/officeDocument/2006/relationships/image" Target="media/image472.jpg"/><Relationship Id="rId27" Type="http://schemas.openxmlformats.org/officeDocument/2006/relationships/image" Target="media/image11.jpg"/><Relationship Id="rId48" Type="http://schemas.openxmlformats.org/officeDocument/2006/relationships/image" Target="media/image30.jpg"/><Relationship Id="rId69" Type="http://schemas.openxmlformats.org/officeDocument/2006/relationships/image" Target="media/image51.jpg"/><Relationship Id="rId113" Type="http://schemas.openxmlformats.org/officeDocument/2006/relationships/image" Target="media/image92.jpg"/><Relationship Id="rId134" Type="http://schemas.openxmlformats.org/officeDocument/2006/relationships/image" Target="media/image113.jpg"/><Relationship Id="rId320" Type="http://schemas.openxmlformats.org/officeDocument/2006/relationships/image" Target="media/image286.jpg"/><Relationship Id="rId80" Type="http://schemas.openxmlformats.org/officeDocument/2006/relationships/image" Target="media/image61.jpg"/><Relationship Id="rId155" Type="http://schemas.openxmlformats.org/officeDocument/2006/relationships/image" Target="media/image132.jpg"/><Relationship Id="rId176" Type="http://schemas.openxmlformats.org/officeDocument/2006/relationships/image" Target="media/image152.jpg"/><Relationship Id="rId197" Type="http://schemas.openxmlformats.org/officeDocument/2006/relationships/image" Target="media/image170.jpg"/><Relationship Id="rId341" Type="http://schemas.openxmlformats.org/officeDocument/2006/relationships/image" Target="media/image307.jpg"/><Relationship Id="rId362" Type="http://schemas.openxmlformats.org/officeDocument/2006/relationships/image" Target="media/image326.jpg"/><Relationship Id="rId383" Type="http://schemas.openxmlformats.org/officeDocument/2006/relationships/image" Target="media/image347.jpg"/><Relationship Id="rId418" Type="http://schemas.openxmlformats.org/officeDocument/2006/relationships/image" Target="media/image380.jpg"/><Relationship Id="rId439" Type="http://schemas.openxmlformats.org/officeDocument/2006/relationships/image" Target="media/image402.jpg"/><Relationship Id="rId201" Type="http://schemas.openxmlformats.org/officeDocument/2006/relationships/image" Target="media/image174.jpg"/><Relationship Id="rId222" Type="http://schemas.openxmlformats.org/officeDocument/2006/relationships/image" Target="media/image193.jpg"/><Relationship Id="rId243" Type="http://schemas.openxmlformats.org/officeDocument/2006/relationships/image" Target="media/image213.jpg"/><Relationship Id="rId264" Type="http://schemas.openxmlformats.org/officeDocument/2006/relationships/header" Target="header19.xml"/><Relationship Id="rId285" Type="http://schemas.openxmlformats.org/officeDocument/2006/relationships/image" Target="media/image253.jpg"/><Relationship Id="rId450" Type="http://schemas.openxmlformats.org/officeDocument/2006/relationships/image" Target="media/image412.jpg"/><Relationship Id="rId471" Type="http://schemas.openxmlformats.org/officeDocument/2006/relationships/image" Target="media/image432.jpg"/><Relationship Id="rId506" Type="http://schemas.openxmlformats.org/officeDocument/2006/relationships/image" Target="media/image466.jpg"/><Relationship Id="rId17" Type="http://schemas.openxmlformats.org/officeDocument/2006/relationships/image" Target="media/image6.jpg"/><Relationship Id="rId38" Type="http://schemas.openxmlformats.org/officeDocument/2006/relationships/image" Target="media/image22.jpg"/><Relationship Id="rId59" Type="http://schemas.openxmlformats.org/officeDocument/2006/relationships/image" Target="media/image41.jpg"/><Relationship Id="rId103" Type="http://schemas.openxmlformats.org/officeDocument/2006/relationships/image" Target="media/image83.jpg"/><Relationship Id="rId124" Type="http://schemas.openxmlformats.org/officeDocument/2006/relationships/image" Target="media/image103.jpg"/><Relationship Id="rId310" Type="http://schemas.openxmlformats.org/officeDocument/2006/relationships/image" Target="media/image276.jpg"/><Relationship Id="rId492" Type="http://schemas.openxmlformats.org/officeDocument/2006/relationships/image" Target="media/image452.jpg"/><Relationship Id="rId527" Type="http://schemas.openxmlformats.org/officeDocument/2006/relationships/image" Target="media/image483.jpg"/><Relationship Id="rId70" Type="http://schemas.openxmlformats.org/officeDocument/2006/relationships/image" Target="media/image52.jpg"/><Relationship Id="rId91" Type="http://schemas.openxmlformats.org/officeDocument/2006/relationships/header" Target="header8.xml"/><Relationship Id="rId145" Type="http://schemas.openxmlformats.org/officeDocument/2006/relationships/image" Target="media/image123.jpg"/><Relationship Id="rId166" Type="http://schemas.openxmlformats.org/officeDocument/2006/relationships/image" Target="media/image143.jpg"/><Relationship Id="rId187" Type="http://schemas.openxmlformats.org/officeDocument/2006/relationships/header" Target="header15.xml"/><Relationship Id="rId331" Type="http://schemas.openxmlformats.org/officeDocument/2006/relationships/image" Target="media/image297.jpg"/><Relationship Id="rId352" Type="http://schemas.openxmlformats.org/officeDocument/2006/relationships/image" Target="media/image317.jpg"/><Relationship Id="rId373" Type="http://schemas.openxmlformats.org/officeDocument/2006/relationships/image" Target="media/image337.jpg"/><Relationship Id="rId394" Type="http://schemas.openxmlformats.org/officeDocument/2006/relationships/image" Target="media/image357.jpg"/><Relationship Id="rId408" Type="http://schemas.openxmlformats.org/officeDocument/2006/relationships/image" Target="media/image370.jpg"/><Relationship Id="rId429" Type="http://schemas.openxmlformats.org/officeDocument/2006/relationships/image" Target="media/image392.jpg"/><Relationship Id="rId1" Type="http://schemas.openxmlformats.org/officeDocument/2006/relationships/customXml" Target="../customXml/item1.xml"/><Relationship Id="rId212" Type="http://schemas.openxmlformats.org/officeDocument/2006/relationships/image" Target="media/image185.jpg"/><Relationship Id="rId233" Type="http://schemas.openxmlformats.org/officeDocument/2006/relationships/image" Target="media/image204.jpg"/><Relationship Id="rId254" Type="http://schemas.openxmlformats.org/officeDocument/2006/relationships/image" Target="media/image224.jpg"/><Relationship Id="rId440" Type="http://schemas.openxmlformats.org/officeDocument/2006/relationships/image" Target="media/image403.jpg"/><Relationship Id="rId28" Type="http://schemas.openxmlformats.org/officeDocument/2006/relationships/image" Target="media/image12.jpg"/><Relationship Id="rId49" Type="http://schemas.openxmlformats.org/officeDocument/2006/relationships/image" Target="media/image31.jpg"/><Relationship Id="rId114" Type="http://schemas.openxmlformats.org/officeDocument/2006/relationships/image" Target="media/image93.emf"/><Relationship Id="rId275" Type="http://schemas.openxmlformats.org/officeDocument/2006/relationships/image" Target="media/image243.jpg"/><Relationship Id="rId296" Type="http://schemas.openxmlformats.org/officeDocument/2006/relationships/image" Target="media/image263.jpg"/><Relationship Id="rId300" Type="http://schemas.openxmlformats.org/officeDocument/2006/relationships/image" Target="media/image267.jpg"/><Relationship Id="rId461" Type="http://schemas.openxmlformats.org/officeDocument/2006/relationships/image" Target="media/image423.jpg"/><Relationship Id="rId482" Type="http://schemas.openxmlformats.org/officeDocument/2006/relationships/image" Target="media/image443.jpg"/><Relationship Id="rId517" Type="http://schemas.openxmlformats.org/officeDocument/2006/relationships/image" Target="media/image473.jpg"/><Relationship Id="rId60" Type="http://schemas.openxmlformats.org/officeDocument/2006/relationships/image" Target="media/image42.jpg"/><Relationship Id="rId81" Type="http://schemas.openxmlformats.org/officeDocument/2006/relationships/image" Target="media/image62.jpg"/><Relationship Id="rId135" Type="http://schemas.openxmlformats.org/officeDocument/2006/relationships/image" Target="media/image114.jpg"/><Relationship Id="rId156" Type="http://schemas.openxmlformats.org/officeDocument/2006/relationships/image" Target="media/image133.jpg"/><Relationship Id="rId177" Type="http://schemas.openxmlformats.org/officeDocument/2006/relationships/image" Target="media/image153.jpg"/><Relationship Id="rId198" Type="http://schemas.openxmlformats.org/officeDocument/2006/relationships/image" Target="media/image171.jpg"/><Relationship Id="rId321" Type="http://schemas.openxmlformats.org/officeDocument/2006/relationships/image" Target="media/image287.jpg"/><Relationship Id="rId342" Type="http://schemas.openxmlformats.org/officeDocument/2006/relationships/image" Target="media/image308.jpg"/><Relationship Id="rId363" Type="http://schemas.openxmlformats.org/officeDocument/2006/relationships/image" Target="media/image327.jpg"/><Relationship Id="rId384" Type="http://schemas.openxmlformats.org/officeDocument/2006/relationships/image" Target="media/image348.jpg"/><Relationship Id="rId419" Type="http://schemas.openxmlformats.org/officeDocument/2006/relationships/image" Target="media/image381.jpg"/><Relationship Id="rId202" Type="http://schemas.openxmlformats.org/officeDocument/2006/relationships/image" Target="media/image175.jpg"/><Relationship Id="rId223" Type="http://schemas.openxmlformats.org/officeDocument/2006/relationships/image" Target="media/image194.jpg"/><Relationship Id="rId244" Type="http://schemas.openxmlformats.org/officeDocument/2006/relationships/image" Target="media/image214.jpg"/><Relationship Id="rId430" Type="http://schemas.openxmlformats.org/officeDocument/2006/relationships/image" Target="media/image393.jpg"/><Relationship Id="rId18" Type="http://schemas.openxmlformats.org/officeDocument/2006/relationships/header" Target="header2.xml"/><Relationship Id="rId39" Type="http://schemas.openxmlformats.org/officeDocument/2006/relationships/image" Target="media/image23.jpg"/><Relationship Id="rId265" Type="http://schemas.openxmlformats.org/officeDocument/2006/relationships/header" Target="header20.xml"/><Relationship Id="rId286" Type="http://schemas.openxmlformats.org/officeDocument/2006/relationships/image" Target="media/image254.jpg"/><Relationship Id="rId451" Type="http://schemas.openxmlformats.org/officeDocument/2006/relationships/image" Target="media/image413.jpg"/><Relationship Id="rId472" Type="http://schemas.openxmlformats.org/officeDocument/2006/relationships/image" Target="media/image433.jpg"/><Relationship Id="rId493" Type="http://schemas.openxmlformats.org/officeDocument/2006/relationships/image" Target="media/image453.jpg"/><Relationship Id="rId507" Type="http://schemas.openxmlformats.org/officeDocument/2006/relationships/image" Target="media/image467.jpg"/><Relationship Id="rId528" Type="http://schemas.openxmlformats.org/officeDocument/2006/relationships/image" Target="media/image484.jpg"/><Relationship Id="rId50" Type="http://schemas.openxmlformats.org/officeDocument/2006/relationships/image" Target="media/image32.jpg"/><Relationship Id="rId104" Type="http://schemas.openxmlformats.org/officeDocument/2006/relationships/image" Target="media/image84.jpg"/><Relationship Id="rId125" Type="http://schemas.openxmlformats.org/officeDocument/2006/relationships/image" Target="media/image104.emf"/><Relationship Id="rId146" Type="http://schemas.openxmlformats.org/officeDocument/2006/relationships/image" Target="media/image124.jpg"/><Relationship Id="rId167" Type="http://schemas.openxmlformats.org/officeDocument/2006/relationships/image" Target="media/image144.jpg"/><Relationship Id="rId188" Type="http://schemas.openxmlformats.org/officeDocument/2006/relationships/image" Target="media/image161.emf"/><Relationship Id="rId311" Type="http://schemas.openxmlformats.org/officeDocument/2006/relationships/image" Target="media/image277.emf"/><Relationship Id="rId332" Type="http://schemas.openxmlformats.org/officeDocument/2006/relationships/image" Target="media/image298.jpg"/><Relationship Id="rId353" Type="http://schemas.openxmlformats.org/officeDocument/2006/relationships/image" Target="media/image318.jpg"/><Relationship Id="rId374" Type="http://schemas.openxmlformats.org/officeDocument/2006/relationships/image" Target="media/image338.jpg"/><Relationship Id="rId395" Type="http://schemas.openxmlformats.org/officeDocument/2006/relationships/image" Target="media/image358.jpg"/><Relationship Id="rId409" Type="http://schemas.openxmlformats.org/officeDocument/2006/relationships/image" Target="media/image371.jpg"/><Relationship Id="rId71" Type="http://schemas.openxmlformats.org/officeDocument/2006/relationships/header" Target="header7.xml"/><Relationship Id="rId92" Type="http://schemas.openxmlformats.org/officeDocument/2006/relationships/image" Target="media/image72.emf"/><Relationship Id="rId213" Type="http://schemas.openxmlformats.org/officeDocument/2006/relationships/image" Target="media/image186.jpg"/><Relationship Id="rId234" Type="http://schemas.openxmlformats.org/officeDocument/2006/relationships/image" Target="media/image205.jpg"/><Relationship Id="rId420" Type="http://schemas.openxmlformats.org/officeDocument/2006/relationships/image" Target="media/image382.jpg"/><Relationship Id="rId2" Type="http://schemas.openxmlformats.org/officeDocument/2006/relationships/numbering" Target="numbering.xml"/><Relationship Id="rId29" Type="http://schemas.openxmlformats.org/officeDocument/2006/relationships/image" Target="media/image13.jpg"/><Relationship Id="rId255" Type="http://schemas.openxmlformats.org/officeDocument/2006/relationships/image" Target="media/image225.jpg"/><Relationship Id="rId276" Type="http://schemas.openxmlformats.org/officeDocument/2006/relationships/image" Target="media/image244.jpg"/><Relationship Id="rId297" Type="http://schemas.openxmlformats.org/officeDocument/2006/relationships/image" Target="media/image264.jpg"/><Relationship Id="rId441" Type="http://schemas.openxmlformats.org/officeDocument/2006/relationships/image" Target="media/image404.jpg"/><Relationship Id="rId462" Type="http://schemas.openxmlformats.org/officeDocument/2006/relationships/image" Target="media/image424.jpg"/><Relationship Id="rId483" Type="http://schemas.openxmlformats.org/officeDocument/2006/relationships/image" Target="media/image444.jpg"/><Relationship Id="rId518" Type="http://schemas.openxmlformats.org/officeDocument/2006/relationships/image" Target="media/image474.jpg"/><Relationship Id="rId40" Type="http://schemas.openxmlformats.org/officeDocument/2006/relationships/image" Target="media/image24.jpg"/><Relationship Id="rId115" Type="http://schemas.openxmlformats.org/officeDocument/2006/relationships/image" Target="media/image94.jpg"/><Relationship Id="rId136" Type="http://schemas.openxmlformats.org/officeDocument/2006/relationships/image" Target="media/image115.jpg"/><Relationship Id="rId157" Type="http://schemas.openxmlformats.org/officeDocument/2006/relationships/image" Target="media/image134.jpg"/><Relationship Id="rId178" Type="http://schemas.openxmlformats.org/officeDocument/2006/relationships/image" Target="media/image154.jpg"/><Relationship Id="rId301" Type="http://schemas.openxmlformats.org/officeDocument/2006/relationships/image" Target="media/image268.jpg"/><Relationship Id="rId322" Type="http://schemas.openxmlformats.org/officeDocument/2006/relationships/image" Target="media/image288.jpg"/><Relationship Id="rId343" Type="http://schemas.openxmlformats.org/officeDocument/2006/relationships/header" Target="header23.xml"/><Relationship Id="rId364" Type="http://schemas.openxmlformats.org/officeDocument/2006/relationships/image" Target="media/image328.jpg"/><Relationship Id="rId61" Type="http://schemas.openxmlformats.org/officeDocument/2006/relationships/image" Target="media/image43.jpg"/><Relationship Id="rId82" Type="http://schemas.openxmlformats.org/officeDocument/2006/relationships/image" Target="media/image63.jpg"/><Relationship Id="rId199" Type="http://schemas.openxmlformats.org/officeDocument/2006/relationships/image" Target="media/image172.jpg"/><Relationship Id="rId203" Type="http://schemas.openxmlformats.org/officeDocument/2006/relationships/image" Target="media/image176.jpg"/><Relationship Id="rId385" Type="http://schemas.openxmlformats.org/officeDocument/2006/relationships/image" Target="media/image349.jpg"/><Relationship Id="rId19" Type="http://schemas.openxmlformats.org/officeDocument/2006/relationships/header" Target="header3.xml"/><Relationship Id="rId224" Type="http://schemas.openxmlformats.org/officeDocument/2006/relationships/image" Target="media/image195.jpg"/><Relationship Id="rId245" Type="http://schemas.openxmlformats.org/officeDocument/2006/relationships/image" Target="media/image215.jpg"/><Relationship Id="rId266" Type="http://schemas.openxmlformats.org/officeDocument/2006/relationships/image" Target="media/image234.emf"/><Relationship Id="rId287" Type="http://schemas.openxmlformats.org/officeDocument/2006/relationships/header" Target="header21.xml"/><Relationship Id="rId410" Type="http://schemas.openxmlformats.org/officeDocument/2006/relationships/image" Target="media/image372.emf"/><Relationship Id="rId431" Type="http://schemas.openxmlformats.org/officeDocument/2006/relationships/image" Target="media/image394.jpg"/><Relationship Id="rId452" Type="http://schemas.openxmlformats.org/officeDocument/2006/relationships/image" Target="media/image414.jpg"/><Relationship Id="rId473" Type="http://schemas.openxmlformats.org/officeDocument/2006/relationships/image" Target="media/image434.jpg"/><Relationship Id="rId494" Type="http://schemas.openxmlformats.org/officeDocument/2006/relationships/image" Target="media/image454.jpg"/><Relationship Id="rId508" Type="http://schemas.openxmlformats.org/officeDocument/2006/relationships/image" Target="media/image468.jpg"/><Relationship Id="rId529" Type="http://schemas.openxmlformats.org/officeDocument/2006/relationships/image" Target="media/image485.jpg"/><Relationship Id="rId30" Type="http://schemas.openxmlformats.org/officeDocument/2006/relationships/image" Target="media/image14.jpg"/><Relationship Id="rId105" Type="http://schemas.openxmlformats.org/officeDocument/2006/relationships/image" Target="media/image85.jpg"/><Relationship Id="rId126" Type="http://schemas.openxmlformats.org/officeDocument/2006/relationships/image" Target="media/image105.jpg"/><Relationship Id="rId147" Type="http://schemas.openxmlformats.org/officeDocument/2006/relationships/image" Target="media/image125.jpg"/><Relationship Id="rId168" Type="http://schemas.openxmlformats.org/officeDocument/2006/relationships/header" Target="header12.xml"/><Relationship Id="rId312" Type="http://schemas.openxmlformats.org/officeDocument/2006/relationships/image" Target="media/image278.emf"/><Relationship Id="rId333" Type="http://schemas.openxmlformats.org/officeDocument/2006/relationships/image" Target="media/image299.jpg"/><Relationship Id="rId354" Type="http://schemas.openxmlformats.org/officeDocument/2006/relationships/image" Target="media/image319.jpg"/><Relationship Id="rId51" Type="http://schemas.openxmlformats.org/officeDocument/2006/relationships/image" Target="media/image33.jpg"/><Relationship Id="rId72" Type="http://schemas.openxmlformats.org/officeDocument/2006/relationships/image" Target="media/image53.emf"/><Relationship Id="rId93" Type="http://schemas.openxmlformats.org/officeDocument/2006/relationships/image" Target="media/image73.emf"/><Relationship Id="rId189" Type="http://schemas.openxmlformats.org/officeDocument/2006/relationships/image" Target="media/image162.emf"/><Relationship Id="rId375" Type="http://schemas.openxmlformats.org/officeDocument/2006/relationships/image" Target="media/image339.jpg"/><Relationship Id="rId396" Type="http://schemas.openxmlformats.org/officeDocument/2006/relationships/image" Target="media/image359.jpg"/><Relationship Id="rId3" Type="http://schemas.openxmlformats.org/officeDocument/2006/relationships/styles" Target="styles.xml"/><Relationship Id="rId214" Type="http://schemas.openxmlformats.org/officeDocument/2006/relationships/header" Target="header16.xml"/><Relationship Id="rId235" Type="http://schemas.openxmlformats.org/officeDocument/2006/relationships/image" Target="media/image206.jpg"/><Relationship Id="rId256" Type="http://schemas.openxmlformats.org/officeDocument/2006/relationships/image" Target="media/image226.jpg"/><Relationship Id="rId277" Type="http://schemas.openxmlformats.org/officeDocument/2006/relationships/image" Target="media/image245.jpg"/><Relationship Id="rId298" Type="http://schemas.openxmlformats.org/officeDocument/2006/relationships/image" Target="media/image265.jpg"/><Relationship Id="rId400" Type="http://schemas.openxmlformats.org/officeDocument/2006/relationships/image" Target="media/image363.jpg"/><Relationship Id="rId421" Type="http://schemas.openxmlformats.org/officeDocument/2006/relationships/image" Target="media/image383.jpg"/><Relationship Id="rId442" Type="http://schemas.openxmlformats.org/officeDocument/2006/relationships/image" Target="media/image405.jpg"/><Relationship Id="rId463" Type="http://schemas.openxmlformats.org/officeDocument/2006/relationships/image" Target="media/image425.jpg"/><Relationship Id="rId484" Type="http://schemas.openxmlformats.org/officeDocument/2006/relationships/header" Target="header29.xml"/><Relationship Id="rId519" Type="http://schemas.openxmlformats.org/officeDocument/2006/relationships/image" Target="media/image475.jpg"/><Relationship Id="rId116" Type="http://schemas.openxmlformats.org/officeDocument/2006/relationships/image" Target="media/image95.jpg"/><Relationship Id="rId137" Type="http://schemas.openxmlformats.org/officeDocument/2006/relationships/header" Target="header10.xml"/><Relationship Id="rId158" Type="http://schemas.openxmlformats.org/officeDocument/2006/relationships/image" Target="media/image135.jpg"/><Relationship Id="rId302" Type="http://schemas.openxmlformats.org/officeDocument/2006/relationships/image" Target="media/image269.jpg"/><Relationship Id="rId323" Type="http://schemas.openxmlformats.org/officeDocument/2006/relationships/image" Target="media/image289.jpg"/><Relationship Id="rId344" Type="http://schemas.openxmlformats.org/officeDocument/2006/relationships/image" Target="media/image309.emf"/><Relationship Id="rId530" Type="http://schemas.openxmlformats.org/officeDocument/2006/relationships/header" Target="header34.xml"/><Relationship Id="rId20" Type="http://schemas.openxmlformats.org/officeDocument/2006/relationships/footer" Target="footer3.xml"/><Relationship Id="rId41" Type="http://schemas.openxmlformats.org/officeDocument/2006/relationships/image" Target="media/image25.jpg"/><Relationship Id="rId62" Type="http://schemas.openxmlformats.org/officeDocument/2006/relationships/image" Target="media/image44.jpg"/><Relationship Id="rId83" Type="http://schemas.openxmlformats.org/officeDocument/2006/relationships/image" Target="media/image64.jpg"/><Relationship Id="rId179" Type="http://schemas.openxmlformats.org/officeDocument/2006/relationships/image" Target="media/image155.jpg"/><Relationship Id="rId365" Type="http://schemas.openxmlformats.org/officeDocument/2006/relationships/image" Target="media/image329.jpg"/><Relationship Id="rId386" Type="http://schemas.openxmlformats.org/officeDocument/2006/relationships/image" Target="media/image350.jpg"/><Relationship Id="rId190" Type="http://schemas.openxmlformats.org/officeDocument/2006/relationships/image" Target="media/image163.jpg"/><Relationship Id="rId204" Type="http://schemas.openxmlformats.org/officeDocument/2006/relationships/image" Target="media/image177.jpg"/><Relationship Id="rId225" Type="http://schemas.openxmlformats.org/officeDocument/2006/relationships/image" Target="media/image196.jpg"/><Relationship Id="rId246" Type="http://schemas.openxmlformats.org/officeDocument/2006/relationships/image" Target="media/image216.jpg"/><Relationship Id="rId267" Type="http://schemas.openxmlformats.org/officeDocument/2006/relationships/image" Target="media/image235.jpg"/><Relationship Id="rId288" Type="http://schemas.openxmlformats.org/officeDocument/2006/relationships/image" Target="media/image255.emf"/><Relationship Id="rId411" Type="http://schemas.openxmlformats.org/officeDocument/2006/relationships/image" Target="media/image373.jpg"/><Relationship Id="rId432" Type="http://schemas.openxmlformats.org/officeDocument/2006/relationships/image" Target="media/image395.jpg"/><Relationship Id="rId453" Type="http://schemas.openxmlformats.org/officeDocument/2006/relationships/image" Target="media/image415.jpg"/><Relationship Id="rId474" Type="http://schemas.openxmlformats.org/officeDocument/2006/relationships/image" Target="media/image435.jpg"/><Relationship Id="rId509" Type="http://schemas.openxmlformats.org/officeDocument/2006/relationships/header" Target="header30.xml"/><Relationship Id="rId106" Type="http://schemas.openxmlformats.org/officeDocument/2006/relationships/image" Target="media/image86.jpg"/><Relationship Id="rId127" Type="http://schemas.openxmlformats.org/officeDocument/2006/relationships/image" Target="media/image106.jpg"/><Relationship Id="rId313" Type="http://schemas.openxmlformats.org/officeDocument/2006/relationships/image" Target="media/image279.jpg"/><Relationship Id="rId495" Type="http://schemas.openxmlformats.org/officeDocument/2006/relationships/image" Target="media/image455.jpg"/><Relationship Id="rId10" Type="http://schemas.openxmlformats.org/officeDocument/2006/relationships/footer" Target="footer1.xml"/><Relationship Id="rId31" Type="http://schemas.openxmlformats.org/officeDocument/2006/relationships/image" Target="media/image15.jpg"/><Relationship Id="rId52" Type="http://schemas.openxmlformats.org/officeDocument/2006/relationships/image" Target="media/image34.jpg"/><Relationship Id="rId73" Type="http://schemas.openxmlformats.org/officeDocument/2006/relationships/image" Target="media/image54.jpg"/><Relationship Id="rId94" Type="http://schemas.openxmlformats.org/officeDocument/2006/relationships/image" Target="media/image74.jpg"/><Relationship Id="rId148" Type="http://schemas.openxmlformats.org/officeDocument/2006/relationships/image" Target="media/image126.emf"/><Relationship Id="rId169" Type="http://schemas.openxmlformats.org/officeDocument/2006/relationships/image" Target="media/image145.emf"/><Relationship Id="rId334" Type="http://schemas.openxmlformats.org/officeDocument/2006/relationships/image" Target="media/image300.jpg"/><Relationship Id="rId355" Type="http://schemas.openxmlformats.org/officeDocument/2006/relationships/image" Target="media/image320.jpg"/><Relationship Id="rId376" Type="http://schemas.openxmlformats.org/officeDocument/2006/relationships/image" Target="media/image340.jpg"/><Relationship Id="rId397" Type="http://schemas.openxmlformats.org/officeDocument/2006/relationships/image" Target="media/image360.jpg"/><Relationship Id="rId520" Type="http://schemas.openxmlformats.org/officeDocument/2006/relationships/image" Target="media/image476.jpg"/><Relationship Id="rId4" Type="http://schemas.microsoft.com/office/2007/relationships/stylesWithEffects" Target="stylesWithEffects.xml"/><Relationship Id="rId180" Type="http://schemas.openxmlformats.org/officeDocument/2006/relationships/image" Target="media/image156.jpg"/><Relationship Id="rId215" Type="http://schemas.openxmlformats.org/officeDocument/2006/relationships/header" Target="header17.xml"/><Relationship Id="rId236" Type="http://schemas.openxmlformats.org/officeDocument/2006/relationships/image" Target="media/image207.jpg"/><Relationship Id="rId257" Type="http://schemas.openxmlformats.org/officeDocument/2006/relationships/image" Target="media/image227.jpg"/><Relationship Id="rId278" Type="http://schemas.openxmlformats.org/officeDocument/2006/relationships/image" Target="media/image246.jpg"/><Relationship Id="rId401" Type="http://schemas.openxmlformats.org/officeDocument/2006/relationships/image" Target="media/image364.jpg"/><Relationship Id="rId422" Type="http://schemas.openxmlformats.org/officeDocument/2006/relationships/image" Target="media/image384.jpg"/><Relationship Id="rId443" Type="http://schemas.openxmlformats.org/officeDocument/2006/relationships/image" Target="media/image406.jpg"/><Relationship Id="rId464" Type="http://schemas.openxmlformats.org/officeDocument/2006/relationships/image" Target="media/image426.jpg"/><Relationship Id="rId303" Type="http://schemas.openxmlformats.org/officeDocument/2006/relationships/image" Target="media/image270.jpg"/><Relationship Id="rId485" Type="http://schemas.openxmlformats.org/officeDocument/2006/relationships/image" Target="media/image445.emf"/><Relationship Id="rId42" Type="http://schemas.openxmlformats.org/officeDocument/2006/relationships/image" Target="media/image26.emf"/><Relationship Id="rId84" Type="http://schemas.openxmlformats.org/officeDocument/2006/relationships/image" Target="media/image65.jpg"/><Relationship Id="rId138" Type="http://schemas.openxmlformats.org/officeDocument/2006/relationships/image" Target="media/image116.emf"/><Relationship Id="rId345" Type="http://schemas.openxmlformats.org/officeDocument/2006/relationships/image" Target="media/image310.emf"/><Relationship Id="rId387" Type="http://schemas.openxmlformats.org/officeDocument/2006/relationships/header" Target="header25.xml"/><Relationship Id="rId510" Type="http://schemas.openxmlformats.org/officeDocument/2006/relationships/image" Target="media/image469.emf"/><Relationship Id="rId191" Type="http://schemas.openxmlformats.org/officeDocument/2006/relationships/image" Target="media/image164.jpg"/><Relationship Id="rId205" Type="http://schemas.openxmlformats.org/officeDocument/2006/relationships/image" Target="media/image178.jpg"/><Relationship Id="rId247" Type="http://schemas.openxmlformats.org/officeDocument/2006/relationships/image" Target="media/image217.jpg"/><Relationship Id="rId412" Type="http://schemas.openxmlformats.org/officeDocument/2006/relationships/image" Target="media/image374.jpg"/><Relationship Id="rId107" Type="http://schemas.openxmlformats.org/officeDocument/2006/relationships/header" Target="header9.xml"/><Relationship Id="rId289" Type="http://schemas.openxmlformats.org/officeDocument/2006/relationships/image" Target="media/image256.emf"/><Relationship Id="rId454" Type="http://schemas.openxmlformats.org/officeDocument/2006/relationships/image" Target="media/image416.jpg"/><Relationship Id="rId496" Type="http://schemas.openxmlformats.org/officeDocument/2006/relationships/image" Target="media/image456.jpg"/><Relationship Id="rId11" Type="http://schemas.openxmlformats.org/officeDocument/2006/relationships/footer" Target="footer2.xml"/><Relationship Id="rId53" Type="http://schemas.openxmlformats.org/officeDocument/2006/relationships/image" Target="media/image35.jpg"/><Relationship Id="rId149" Type="http://schemas.openxmlformats.org/officeDocument/2006/relationships/image" Target="media/image127.emf"/><Relationship Id="rId314" Type="http://schemas.openxmlformats.org/officeDocument/2006/relationships/image" Target="media/image280.jpg"/><Relationship Id="rId356" Type="http://schemas.openxmlformats.org/officeDocument/2006/relationships/header" Target="header24.xml"/><Relationship Id="rId398" Type="http://schemas.openxmlformats.org/officeDocument/2006/relationships/image" Target="media/image361.jpg"/><Relationship Id="rId521" Type="http://schemas.openxmlformats.org/officeDocument/2006/relationships/image" Target="media/image477.jpg"/><Relationship Id="rId95" Type="http://schemas.openxmlformats.org/officeDocument/2006/relationships/image" Target="media/image75.jpg"/><Relationship Id="rId160" Type="http://schemas.openxmlformats.org/officeDocument/2006/relationships/image" Target="media/image137.jpg"/><Relationship Id="rId216" Type="http://schemas.openxmlformats.org/officeDocument/2006/relationships/image" Target="media/image187.emf"/><Relationship Id="rId423" Type="http://schemas.openxmlformats.org/officeDocument/2006/relationships/image" Target="media/image386.jpg"/><Relationship Id="rId258" Type="http://schemas.openxmlformats.org/officeDocument/2006/relationships/image" Target="media/image228.jpg"/><Relationship Id="rId465" Type="http://schemas.openxmlformats.org/officeDocument/2006/relationships/image" Target="media/image427.jpg"/><Relationship Id="rId22" Type="http://schemas.openxmlformats.org/officeDocument/2006/relationships/footer" Target="footer4.xml"/><Relationship Id="rId64" Type="http://schemas.openxmlformats.org/officeDocument/2006/relationships/image" Target="media/image46.jpg"/><Relationship Id="rId118" Type="http://schemas.openxmlformats.org/officeDocument/2006/relationships/image" Target="media/image97.jpg"/><Relationship Id="rId325" Type="http://schemas.openxmlformats.org/officeDocument/2006/relationships/image" Target="media/image291.jpg"/><Relationship Id="rId367" Type="http://schemas.openxmlformats.org/officeDocument/2006/relationships/image" Target="media/image331.emf"/><Relationship Id="rId532" Type="http://schemas.openxmlformats.org/officeDocument/2006/relationships/theme" Target="theme/theme1.xml"/><Relationship Id="rId171" Type="http://schemas.openxmlformats.org/officeDocument/2006/relationships/image" Target="media/image147.jpg"/><Relationship Id="rId227" Type="http://schemas.openxmlformats.org/officeDocument/2006/relationships/image" Target="media/image198.jpg"/><Relationship Id="rId269" Type="http://schemas.openxmlformats.org/officeDocument/2006/relationships/image" Target="media/image237.jpg"/><Relationship Id="rId434" Type="http://schemas.openxmlformats.org/officeDocument/2006/relationships/image" Target="media/image397.jpg"/><Relationship Id="rId476" Type="http://schemas.openxmlformats.org/officeDocument/2006/relationships/image" Target="media/image437.jpg"/><Relationship Id="rId33" Type="http://schemas.openxmlformats.org/officeDocument/2006/relationships/image" Target="media/image17.jpg"/><Relationship Id="rId129" Type="http://schemas.openxmlformats.org/officeDocument/2006/relationships/image" Target="media/image108.jpg"/><Relationship Id="rId280" Type="http://schemas.openxmlformats.org/officeDocument/2006/relationships/image" Target="media/image248.jpg"/><Relationship Id="rId336" Type="http://schemas.openxmlformats.org/officeDocument/2006/relationships/image" Target="media/image302.jpg"/><Relationship Id="rId501" Type="http://schemas.openxmlformats.org/officeDocument/2006/relationships/image" Target="media/image461.jpg"/><Relationship Id="rId75" Type="http://schemas.openxmlformats.org/officeDocument/2006/relationships/image" Target="media/image56.jpg"/><Relationship Id="rId140" Type="http://schemas.openxmlformats.org/officeDocument/2006/relationships/image" Target="media/image118.jpg"/><Relationship Id="rId182" Type="http://schemas.openxmlformats.org/officeDocument/2006/relationships/image" Target="media/image157.emf"/><Relationship Id="rId378" Type="http://schemas.openxmlformats.org/officeDocument/2006/relationships/image" Target="media/image342.jpg"/><Relationship Id="rId403" Type="http://schemas.openxmlformats.org/officeDocument/2006/relationships/image" Target="media/image366.jpg"/><Relationship Id="rId6" Type="http://schemas.openxmlformats.org/officeDocument/2006/relationships/webSettings" Target="webSettings.xml"/><Relationship Id="rId238" Type="http://schemas.openxmlformats.org/officeDocument/2006/relationships/header" Target="header18.xml"/><Relationship Id="rId445" Type="http://schemas.openxmlformats.org/officeDocument/2006/relationships/image" Target="media/image407.emf"/><Relationship Id="rId487" Type="http://schemas.openxmlformats.org/officeDocument/2006/relationships/image" Target="media/image447.jpg"/><Relationship Id="rId291" Type="http://schemas.openxmlformats.org/officeDocument/2006/relationships/image" Target="media/image258.jpg"/><Relationship Id="rId305" Type="http://schemas.openxmlformats.org/officeDocument/2006/relationships/image" Target="media/image272.jpg"/><Relationship Id="rId347" Type="http://schemas.openxmlformats.org/officeDocument/2006/relationships/image" Target="media/image312.jpg"/><Relationship Id="rId512" Type="http://schemas.openxmlformats.org/officeDocument/2006/relationships/header" Target="header31.xml"/><Relationship Id="rId44" Type="http://schemas.openxmlformats.org/officeDocument/2006/relationships/image" Target="media/image28.jpg"/><Relationship Id="rId86" Type="http://schemas.openxmlformats.org/officeDocument/2006/relationships/image" Target="media/image67.jpg"/><Relationship Id="rId151" Type="http://schemas.openxmlformats.org/officeDocument/2006/relationships/image" Target="media/image129.jpg"/><Relationship Id="rId389" Type="http://schemas.openxmlformats.org/officeDocument/2006/relationships/image" Target="media/image352.emf"/><Relationship Id="rId193" Type="http://schemas.openxmlformats.org/officeDocument/2006/relationships/image" Target="media/image166.jpg"/><Relationship Id="rId207" Type="http://schemas.openxmlformats.org/officeDocument/2006/relationships/image" Target="media/image180.jpg"/><Relationship Id="rId249" Type="http://schemas.openxmlformats.org/officeDocument/2006/relationships/image" Target="media/image219.jpg"/><Relationship Id="rId414" Type="http://schemas.openxmlformats.org/officeDocument/2006/relationships/image" Target="media/image376.jpg"/><Relationship Id="rId456" Type="http://schemas.openxmlformats.org/officeDocument/2006/relationships/image" Target="media/image418.jpg"/><Relationship Id="rId498" Type="http://schemas.openxmlformats.org/officeDocument/2006/relationships/image" Target="media/image458.jpg"/><Relationship Id="rId13" Type="http://schemas.openxmlformats.org/officeDocument/2006/relationships/image" Target="media/image2.emf"/><Relationship Id="rId109" Type="http://schemas.openxmlformats.org/officeDocument/2006/relationships/image" Target="media/image88.jpg"/><Relationship Id="rId260" Type="http://schemas.openxmlformats.org/officeDocument/2006/relationships/image" Target="media/image230.jpg"/><Relationship Id="rId316" Type="http://schemas.openxmlformats.org/officeDocument/2006/relationships/image" Target="media/image282.jpg"/><Relationship Id="rId523" Type="http://schemas.openxmlformats.org/officeDocument/2006/relationships/image" Target="media/image479.jpg"/><Relationship Id="rId55" Type="http://schemas.openxmlformats.org/officeDocument/2006/relationships/image" Target="media/image37.jpg"/><Relationship Id="rId97" Type="http://schemas.openxmlformats.org/officeDocument/2006/relationships/image" Target="media/image77.jpg"/><Relationship Id="rId120" Type="http://schemas.openxmlformats.org/officeDocument/2006/relationships/image" Target="media/image99.jpg"/><Relationship Id="rId358" Type="http://schemas.openxmlformats.org/officeDocument/2006/relationships/image" Target="media/image322.emf"/><Relationship Id="rId162" Type="http://schemas.openxmlformats.org/officeDocument/2006/relationships/image" Target="media/image139.jpg"/><Relationship Id="rId218" Type="http://schemas.openxmlformats.org/officeDocument/2006/relationships/image" Target="media/image189.jpg"/><Relationship Id="rId425" Type="http://schemas.openxmlformats.org/officeDocument/2006/relationships/image" Target="media/image388.jpg"/><Relationship Id="rId467" Type="http://schemas.openxmlformats.org/officeDocument/2006/relationships/image" Target="media/image429.jpg"/><Relationship Id="rId271" Type="http://schemas.openxmlformats.org/officeDocument/2006/relationships/image" Target="media/image239.jpg"/><Relationship Id="rId24" Type="http://schemas.openxmlformats.org/officeDocument/2006/relationships/image" Target="media/image8.jpg"/><Relationship Id="rId66" Type="http://schemas.openxmlformats.org/officeDocument/2006/relationships/image" Target="media/image48.jpg"/><Relationship Id="rId131" Type="http://schemas.openxmlformats.org/officeDocument/2006/relationships/image" Target="media/image110.jpg"/><Relationship Id="rId327" Type="http://schemas.openxmlformats.org/officeDocument/2006/relationships/image" Target="media/image293.jpg"/><Relationship Id="rId369" Type="http://schemas.openxmlformats.org/officeDocument/2006/relationships/image" Target="media/image333.jpg"/><Relationship Id="rId173" Type="http://schemas.openxmlformats.org/officeDocument/2006/relationships/image" Target="media/image149.jpg"/><Relationship Id="rId229" Type="http://schemas.openxmlformats.org/officeDocument/2006/relationships/image" Target="media/image200.jpg"/><Relationship Id="rId380" Type="http://schemas.openxmlformats.org/officeDocument/2006/relationships/image" Target="media/image344.jpg"/><Relationship Id="rId436" Type="http://schemas.openxmlformats.org/officeDocument/2006/relationships/image" Target="media/image399.jpg"/><Relationship Id="rId240" Type="http://schemas.openxmlformats.org/officeDocument/2006/relationships/image" Target="media/image210.emf"/><Relationship Id="rId478" Type="http://schemas.openxmlformats.org/officeDocument/2006/relationships/image" Target="media/image439.jpg"/><Relationship Id="rId35" Type="http://schemas.openxmlformats.org/officeDocument/2006/relationships/image" Target="media/image19.jpg"/><Relationship Id="rId77" Type="http://schemas.openxmlformats.org/officeDocument/2006/relationships/image" Target="media/image58.jpg"/><Relationship Id="rId100" Type="http://schemas.openxmlformats.org/officeDocument/2006/relationships/image" Target="media/image80.jpg"/><Relationship Id="rId282" Type="http://schemas.openxmlformats.org/officeDocument/2006/relationships/image" Target="media/image250.jpg"/><Relationship Id="rId338" Type="http://schemas.openxmlformats.org/officeDocument/2006/relationships/image" Target="media/image304.jpg"/><Relationship Id="rId503" Type="http://schemas.openxmlformats.org/officeDocument/2006/relationships/image" Target="media/image463.jpg"/><Relationship Id="rId8" Type="http://schemas.openxmlformats.org/officeDocument/2006/relationships/endnotes" Target="endnotes.xml"/><Relationship Id="rId142" Type="http://schemas.openxmlformats.org/officeDocument/2006/relationships/image" Target="media/image120.jpg"/><Relationship Id="rId184" Type="http://schemas.openxmlformats.org/officeDocument/2006/relationships/image" Target="media/image159.emf"/><Relationship Id="rId391" Type="http://schemas.openxmlformats.org/officeDocument/2006/relationships/image" Target="media/image354.jpg"/><Relationship Id="rId405" Type="http://schemas.openxmlformats.org/officeDocument/2006/relationships/image" Target="media/image368.jpg"/><Relationship Id="rId447" Type="http://schemas.openxmlformats.org/officeDocument/2006/relationships/image" Target="media/image409.jpg"/></Relationships>
</file>

<file path=word/_rels/footnotes.xml.rels><?xml version="1.0" encoding="UTF-8" standalone="yes"?>
<Relationships xmlns="http://schemas.openxmlformats.org/package/2006/relationships"><Relationship Id="rId1" Type="http://schemas.openxmlformats.org/officeDocument/2006/relationships/image" Target="media/image38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A22547-7F51-46D2-A83B-2A1BF259C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2538</TotalTime>
  <Pages>91</Pages>
  <Words>19369</Words>
  <Characters>110409</Characters>
  <Application>Microsoft Office Word</Application>
  <DocSecurity>0</DocSecurity>
  <Lines>920</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129519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Terry</dc:creator>
  <cp:lastModifiedBy>Terry</cp:lastModifiedBy>
  <cp:revision>74</cp:revision>
  <cp:lastPrinted>2013-03-09T06:32:00Z</cp:lastPrinted>
  <dcterms:created xsi:type="dcterms:W3CDTF">2013-03-06T03:39:00Z</dcterms:created>
  <dcterms:modified xsi:type="dcterms:W3CDTF">2013-03-12T03:52:00Z</dcterms:modified>
</cp:coreProperties>
</file>